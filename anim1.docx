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BC8A2" w14:textId="2AB40E57" w:rsidR="007B010B" w:rsidRPr="00112DD0" w:rsidRDefault="0062352F" w:rsidP="0062352F">
      <w:pPr>
        <w:pStyle w:val="Title"/>
        <w:spacing w:before="0" w:after="0" w:line="240" w:lineRule="auto"/>
        <w:rPr>
          <w:rFonts w:ascii="Aptos" w:hAnsi="Aptos"/>
          <w:b/>
          <w:bCs/>
          <w:sz w:val="21"/>
          <w:szCs w:val="24"/>
          <w:lang w:val="en-GB"/>
        </w:rPr>
      </w:pPr>
      <w:r w:rsidRPr="00112DD0">
        <w:rPr>
          <w:rFonts w:ascii="Aptos" w:hAnsi="Aptos"/>
          <w:noProof/>
        </w:rPr>
        <w:drawing>
          <wp:anchor distT="0" distB="0" distL="114300" distR="114300" simplePos="0" relativeHeight="251658240" behindDoc="0" locked="0" layoutInCell="1" allowOverlap="1" wp14:anchorId="40033C23" wp14:editId="7C5B5B04">
            <wp:simplePos x="0" y="0"/>
            <wp:positionH relativeFrom="column">
              <wp:posOffset>-903605</wp:posOffset>
            </wp:positionH>
            <wp:positionV relativeFrom="paragraph">
              <wp:posOffset>-916641</wp:posOffset>
            </wp:positionV>
            <wp:extent cx="7560000" cy="10695600"/>
            <wp:effectExtent l="0" t="0" r="0" b="0"/>
            <wp:wrapNone/>
            <wp:docPr id="1454372585" name="Picture 2" descr="A book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72585" name="Picture 2" descr="A book cover of a book&#10;&#10;AI-generated content may be incorrect."/>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7560000" cy="106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EFF20" w14:textId="54F3DEB8" w:rsidR="007B010B" w:rsidRPr="00112DD0" w:rsidRDefault="007B010B" w:rsidP="00444358">
      <w:pPr>
        <w:spacing w:line="240" w:lineRule="auto"/>
        <w:contextualSpacing/>
        <w:rPr>
          <w:rFonts w:ascii="Aptos" w:hAnsi="Aptos"/>
          <w:b/>
          <w:bCs/>
          <w:sz w:val="21"/>
          <w:szCs w:val="24"/>
          <w:lang w:val="en-GB"/>
        </w:rPr>
      </w:pPr>
    </w:p>
    <w:p w14:paraId="3E94997E" w14:textId="1DB6E1B2" w:rsidR="00D20365" w:rsidRPr="00112DD0" w:rsidRDefault="00D20365" w:rsidP="6988922C">
      <w:pPr>
        <w:spacing w:line="240" w:lineRule="auto"/>
        <w:contextualSpacing/>
        <w:rPr>
          <w:rFonts w:ascii="Aptos" w:hAnsi="Aptos"/>
          <w:b/>
          <w:bCs/>
          <w:color w:val="0070C0"/>
          <w:sz w:val="21"/>
          <w:szCs w:val="21"/>
          <w:lang w:val="en-GB"/>
        </w:rPr>
      </w:pPr>
    </w:p>
    <w:p w14:paraId="225B89E4" w14:textId="1121655C" w:rsidR="00D20365" w:rsidRPr="003672B7" w:rsidRDefault="009F7693" w:rsidP="00444358">
      <w:pPr>
        <w:spacing w:line="240" w:lineRule="auto"/>
        <w:contextualSpacing/>
        <w:rPr>
          <w:rFonts w:ascii="Aptos" w:hAnsi="Aptos"/>
          <w:color w:val="A02B93" w:themeColor="accent5"/>
        </w:rPr>
      </w:pPr>
      <w:r w:rsidRPr="00112DD0">
        <w:rPr>
          <w:rFonts w:ascii="Aptos" w:hAnsi="Aptos"/>
        </w:rPr>
        <w:br w:type="page"/>
      </w:r>
      <w:r w:rsidRPr="003672B7">
        <w:rPr>
          <w:rFonts w:ascii="Aptos" w:hAnsi="Aptos"/>
          <w:b/>
          <w:color w:val="A02B93" w:themeColor="accent5"/>
          <w:sz w:val="21"/>
          <w:szCs w:val="21"/>
          <w:lang w:val="en-GB"/>
        </w:rPr>
        <w:lastRenderedPageBreak/>
        <w:t>Version</w:t>
      </w:r>
      <w:r w:rsidRPr="003672B7">
        <w:rPr>
          <w:rFonts w:ascii="Aptos" w:hAnsi="Aptos"/>
          <w:color w:val="A02B93" w:themeColor="accent5"/>
          <w:sz w:val="21"/>
          <w:szCs w:val="21"/>
          <w:lang w:val="en-GB"/>
        </w:rPr>
        <w:t xml:space="preserve">: </w:t>
      </w:r>
      <w:r w:rsidR="00AD181E" w:rsidRPr="003672B7">
        <w:rPr>
          <w:rFonts w:ascii="Aptos" w:hAnsi="Aptos"/>
          <w:color w:val="A02B93" w:themeColor="accent5"/>
          <w:sz w:val="21"/>
          <w:szCs w:val="21"/>
          <w:lang w:val="en-GB"/>
        </w:rPr>
        <w:t>Q425</w:t>
      </w:r>
      <w:r w:rsidR="002D6E61" w:rsidRPr="003672B7">
        <w:rPr>
          <w:rFonts w:ascii="Aptos" w:hAnsi="Aptos"/>
          <w:color w:val="A02B93" w:themeColor="accent5"/>
          <w:sz w:val="21"/>
          <w:szCs w:val="21"/>
          <w:lang w:val="en-GB"/>
        </w:rPr>
        <w:t xml:space="preserve"> (November 2025)</w:t>
      </w:r>
      <w:r w:rsidRPr="003672B7">
        <w:rPr>
          <w:rFonts w:ascii="Aptos" w:hAnsi="Aptos"/>
          <w:color w:val="A02B93" w:themeColor="accent5"/>
          <w:sz w:val="21"/>
          <w:szCs w:val="21"/>
        </w:rPr>
        <w:br/>
      </w:r>
      <w:r w:rsidRPr="003672B7">
        <w:rPr>
          <w:rFonts w:ascii="Aptos" w:hAnsi="Aptos"/>
          <w:b/>
          <w:color w:val="A02B93" w:themeColor="accent5"/>
          <w:sz w:val="21"/>
          <w:szCs w:val="21"/>
          <w:lang w:val="en-GB"/>
        </w:rPr>
        <w:t>Owner</w:t>
      </w:r>
      <w:r w:rsidRPr="003672B7">
        <w:rPr>
          <w:rFonts w:ascii="Aptos" w:hAnsi="Aptos"/>
          <w:color w:val="A02B93" w:themeColor="accent5"/>
          <w:sz w:val="21"/>
          <w:szCs w:val="21"/>
          <w:lang w:val="en-GB"/>
        </w:rPr>
        <w:t>: Anirban Majumdar, PVN PavanKumar</w:t>
      </w:r>
    </w:p>
    <w:p w14:paraId="092579FC" w14:textId="1FE64F95" w:rsidR="007B010B" w:rsidRPr="003672B7" w:rsidRDefault="00174597" w:rsidP="00444358">
      <w:pPr>
        <w:spacing w:line="240" w:lineRule="auto"/>
        <w:contextualSpacing/>
        <w:rPr>
          <w:rFonts w:ascii="Aptos" w:hAnsi="Aptos"/>
          <w:color w:val="A02B93" w:themeColor="accent5"/>
          <w:sz w:val="21"/>
          <w:szCs w:val="21"/>
          <w:lang w:val="en-GB"/>
        </w:rPr>
      </w:pPr>
      <w:r w:rsidRPr="003672B7">
        <w:rPr>
          <w:rFonts w:ascii="Aptos" w:hAnsi="Aptos"/>
          <w:b/>
          <w:bCs/>
          <w:color w:val="A02B93" w:themeColor="accent5"/>
          <w:sz w:val="21"/>
          <w:szCs w:val="21"/>
          <w:lang w:val="en-GB"/>
        </w:rPr>
        <w:t>Contributors</w:t>
      </w:r>
      <w:r w:rsidRPr="003672B7">
        <w:rPr>
          <w:rFonts w:ascii="Aptos" w:hAnsi="Aptos"/>
          <w:color w:val="A02B93" w:themeColor="accent5"/>
          <w:sz w:val="21"/>
          <w:szCs w:val="21"/>
          <w:lang w:val="en-GB"/>
        </w:rPr>
        <w:t>: To be updated</w:t>
      </w:r>
    </w:p>
    <w:p w14:paraId="567F74BB" w14:textId="1C053897" w:rsidR="00B840D0" w:rsidRPr="003672B7" w:rsidRDefault="00B840D0" w:rsidP="00444358">
      <w:pPr>
        <w:spacing w:line="240" w:lineRule="auto"/>
        <w:contextualSpacing/>
        <w:rPr>
          <w:rFonts w:ascii="Aptos" w:hAnsi="Aptos"/>
          <w:color w:val="A02B93" w:themeColor="accent5"/>
          <w:sz w:val="21"/>
          <w:szCs w:val="21"/>
          <w:lang w:val="en-GB"/>
        </w:rPr>
      </w:pPr>
      <w:r w:rsidRPr="003672B7">
        <w:rPr>
          <w:rFonts w:ascii="Aptos" w:hAnsi="Aptos"/>
          <w:b/>
          <w:bCs/>
          <w:color w:val="A02B93" w:themeColor="accent5"/>
          <w:sz w:val="21"/>
          <w:szCs w:val="21"/>
          <w:lang w:val="en-GB"/>
        </w:rPr>
        <w:t>Reviewers</w:t>
      </w:r>
      <w:r w:rsidRPr="003672B7">
        <w:rPr>
          <w:rFonts w:ascii="Aptos" w:hAnsi="Aptos"/>
          <w:color w:val="A02B93" w:themeColor="accent5"/>
          <w:sz w:val="21"/>
          <w:szCs w:val="21"/>
          <w:lang w:val="en-GB"/>
        </w:rPr>
        <w:t>: CTO Circle</w:t>
      </w:r>
      <w:r w:rsidR="0052452B" w:rsidRPr="003672B7">
        <w:rPr>
          <w:rFonts w:ascii="Aptos" w:hAnsi="Aptos"/>
          <w:color w:val="A02B93" w:themeColor="accent5"/>
          <w:sz w:val="21"/>
          <w:szCs w:val="21"/>
          <w:lang w:val="en-GB"/>
        </w:rPr>
        <w:t xml:space="preserve"> CPA WG</w:t>
      </w:r>
      <w:r w:rsidR="003672B7">
        <w:rPr>
          <w:rFonts w:ascii="Aptos" w:hAnsi="Aptos"/>
          <w:color w:val="A02B93" w:themeColor="accent5"/>
          <w:sz w:val="21"/>
          <w:szCs w:val="21"/>
          <w:lang w:val="en-GB"/>
        </w:rPr>
        <w:t xml:space="preserve"> + SMEs</w:t>
      </w:r>
    </w:p>
    <w:p w14:paraId="3510F944" w14:textId="77777777" w:rsidR="00D20365" w:rsidRPr="00112DD0" w:rsidRDefault="00D20365" w:rsidP="00347088">
      <w:pPr>
        <w:spacing w:before="0" w:line="240" w:lineRule="auto"/>
        <w:contextualSpacing/>
        <w:jc w:val="both"/>
        <w:rPr>
          <w:rFonts w:ascii="Aptos" w:hAnsi="Aptos"/>
          <w:b/>
          <w:bCs/>
          <w:sz w:val="21"/>
          <w:szCs w:val="21"/>
          <w:lang w:val="en-GB"/>
        </w:rPr>
      </w:pPr>
    </w:p>
    <w:p w14:paraId="672E1F07" w14:textId="2CC5A328" w:rsidR="00347088" w:rsidRPr="00D57409" w:rsidRDefault="00347088" w:rsidP="00347088">
      <w:pPr>
        <w:spacing w:before="0" w:line="240" w:lineRule="auto"/>
        <w:contextualSpacing/>
        <w:jc w:val="both"/>
        <w:rPr>
          <w:rFonts w:ascii="Aptos" w:eastAsia="Times New Roman" w:hAnsi="Aptos" w:cs="Times New Roman"/>
          <w:b/>
          <w:bCs/>
          <w:color w:val="0070C0"/>
          <w:sz w:val="22"/>
          <w:lang w:val="en-IN" w:eastAsia="en-GB"/>
        </w:rPr>
      </w:pPr>
      <w:r w:rsidRPr="00D57409">
        <w:rPr>
          <w:rFonts w:ascii="Aptos" w:eastAsia="Times New Roman" w:hAnsi="Aptos" w:cs="Times New Roman"/>
          <w:b/>
          <w:bCs/>
          <w:color w:val="0070C0"/>
          <w:sz w:val="22"/>
          <w:lang w:val="en-IN" w:eastAsia="en-GB"/>
        </w:rPr>
        <w:t xml:space="preserve">Preface and Scope </w:t>
      </w:r>
    </w:p>
    <w:p w14:paraId="31961891" w14:textId="03F602C8" w:rsidR="00347088" w:rsidRPr="00112DD0" w:rsidRDefault="00347088" w:rsidP="00347088">
      <w:pPr>
        <w:spacing w:before="0" w:line="240" w:lineRule="auto"/>
        <w:contextualSpacing/>
        <w:jc w:val="both"/>
        <w:rPr>
          <w:rFonts w:ascii="Aptos" w:eastAsia="Times New Roman" w:hAnsi="Aptos" w:cs="Times New Roman"/>
          <w:sz w:val="21"/>
          <w:szCs w:val="21"/>
          <w:lang w:val="en-IN" w:eastAsia="en-GB"/>
        </w:rPr>
      </w:pPr>
      <w:r w:rsidRPr="00112DD0">
        <w:rPr>
          <w:rFonts w:ascii="Aptos" w:eastAsia="Times New Roman" w:hAnsi="Aptos" w:cs="Times New Roman"/>
          <w:sz w:val="21"/>
          <w:szCs w:val="21"/>
          <w:lang w:val="en-IN" w:eastAsia="en-GB"/>
        </w:rPr>
        <w:t>This document defines the AI-Native North Star Architecture as a high-level vision that guides the design and evolution of SAP’s technology landscape. It outlines the desired end state of how systems, processes, and platform should work together, providing a compass for alignment and consistent architectural decisions. It is not a set of specifications, release schedules, product commitments, or roadmaps, but a guiding framework that offers direction and context across teams. Looking three to five years ahead, it sets the foundation for SAP’s evolution from deterministic systems trusted for decades to AI-native systems that can reason, learn, and anticipate while preserving enterprise trust, compliance, reliability, and global scale.</w:t>
      </w:r>
    </w:p>
    <w:p w14:paraId="03E4AA07" w14:textId="77777777" w:rsidR="00B5166E" w:rsidRDefault="00B5166E" w:rsidP="00CC4B64">
      <w:pPr>
        <w:spacing w:before="0" w:line="240" w:lineRule="auto"/>
        <w:contextualSpacing/>
        <w:jc w:val="both"/>
        <w:rPr>
          <w:rFonts w:ascii="Aptos" w:eastAsia="Times New Roman" w:hAnsi="Aptos" w:cs="Times New Roman"/>
          <w:sz w:val="21"/>
          <w:szCs w:val="21"/>
          <w:lang w:val="en-IN" w:eastAsia="en-GB"/>
        </w:rPr>
      </w:pPr>
    </w:p>
    <w:p w14:paraId="457AE5EA" w14:textId="27AE9B28" w:rsidR="00FA39A6" w:rsidRPr="00112DD0" w:rsidRDefault="00347088" w:rsidP="00CC4B64">
      <w:pPr>
        <w:spacing w:before="0" w:line="240" w:lineRule="auto"/>
        <w:contextualSpacing/>
        <w:jc w:val="both"/>
        <w:rPr>
          <w:rFonts w:ascii="Aptos" w:eastAsia="Times New Roman" w:hAnsi="Aptos" w:cs="Times New Roman"/>
          <w:sz w:val="21"/>
          <w:szCs w:val="21"/>
          <w:lang w:val="en-IN" w:eastAsia="en-GB"/>
        </w:rPr>
      </w:pPr>
      <w:r w:rsidRPr="00112DD0">
        <w:rPr>
          <w:rFonts w:ascii="Aptos" w:eastAsia="Times New Roman" w:hAnsi="Aptos" w:cs="Times New Roman"/>
          <w:sz w:val="21"/>
          <w:szCs w:val="21"/>
          <w:lang w:val="en-IN" w:eastAsia="en-GB"/>
        </w:rPr>
        <w:t xml:space="preserve">Unlike </w:t>
      </w:r>
      <w:r w:rsidR="00CC4B64" w:rsidRPr="00112DD0">
        <w:rPr>
          <w:rFonts w:ascii="Aptos" w:eastAsia="Times New Roman" w:hAnsi="Aptos" w:cs="Times New Roman"/>
          <w:sz w:val="21"/>
          <w:szCs w:val="21"/>
          <w:lang w:val="en-IN" w:eastAsia="en-GB"/>
        </w:rPr>
        <w:t>earlier versions</w:t>
      </w:r>
      <w:r w:rsidRPr="00112DD0">
        <w:rPr>
          <w:rFonts w:ascii="Aptos" w:eastAsia="Times New Roman" w:hAnsi="Aptos" w:cs="Times New Roman"/>
          <w:sz w:val="21"/>
          <w:szCs w:val="21"/>
          <w:lang w:val="en-IN" w:eastAsia="en-GB"/>
        </w:rPr>
        <w:t xml:space="preserve">, </w:t>
      </w:r>
      <w:r w:rsidRPr="00112DD0">
        <w:rPr>
          <w:rFonts w:ascii="Aptos" w:eastAsia="Times New Roman" w:hAnsi="Aptos" w:cs="Times New Roman"/>
          <w:b/>
          <w:sz w:val="21"/>
          <w:szCs w:val="21"/>
          <w:lang w:val="en-IN" w:eastAsia="en-GB"/>
        </w:rPr>
        <w:t xml:space="preserve">this is </w:t>
      </w:r>
      <w:r w:rsidR="00CC4B64" w:rsidRPr="00112DD0">
        <w:rPr>
          <w:rFonts w:ascii="Aptos" w:eastAsia="Times New Roman" w:hAnsi="Aptos" w:cs="Times New Roman"/>
          <w:b/>
          <w:bCs/>
          <w:sz w:val="21"/>
          <w:szCs w:val="21"/>
          <w:lang w:val="en-IN" w:eastAsia="en-GB"/>
        </w:rPr>
        <w:t xml:space="preserve">an online and </w:t>
      </w:r>
      <w:r w:rsidRPr="00112DD0">
        <w:rPr>
          <w:rFonts w:ascii="Aptos" w:eastAsia="Times New Roman" w:hAnsi="Aptos" w:cs="Times New Roman"/>
          <w:b/>
          <w:sz w:val="21"/>
          <w:szCs w:val="21"/>
          <w:lang w:val="en-IN" w:eastAsia="en-GB"/>
        </w:rPr>
        <w:t xml:space="preserve">living document </w:t>
      </w:r>
      <w:r w:rsidR="00CC4B64" w:rsidRPr="00112DD0">
        <w:rPr>
          <w:rFonts w:ascii="Aptos" w:eastAsia="Times New Roman" w:hAnsi="Aptos" w:cs="Times New Roman"/>
          <w:b/>
          <w:bCs/>
          <w:sz w:val="21"/>
          <w:szCs w:val="21"/>
          <w:lang w:val="en-IN" w:eastAsia="en-GB"/>
        </w:rPr>
        <w:t xml:space="preserve">available on the </w:t>
      </w:r>
      <w:hyperlink r:id="rId12">
        <w:r w:rsidR="5B86A456" w:rsidRPr="00112DD0">
          <w:rPr>
            <w:rStyle w:val="Hyperlink"/>
            <w:rFonts w:ascii="Aptos" w:eastAsia="Times New Roman" w:hAnsi="Aptos" w:cs="Times New Roman"/>
            <w:b/>
            <w:bCs/>
            <w:sz w:val="21"/>
            <w:szCs w:val="21"/>
            <w:lang w:val="en-IN" w:eastAsia="en-GB"/>
          </w:rPr>
          <w:t>CTO Circle GitHub</w:t>
        </w:r>
      </w:hyperlink>
      <w:r w:rsidR="00CC4B64" w:rsidRPr="00112DD0">
        <w:rPr>
          <w:rFonts w:ascii="Aptos" w:eastAsia="Times New Roman" w:hAnsi="Aptos" w:cs="Times New Roman"/>
          <w:sz w:val="21"/>
          <w:szCs w:val="21"/>
          <w:lang w:val="en-IN" w:eastAsia="en-GB"/>
        </w:rPr>
        <w:t>, where the most recent</w:t>
      </w:r>
      <w:r w:rsidR="00EC3032">
        <w:rPr>
          <w:rFonts w:ascii="Aptos" w:eastAsia="Times New Roman" w:hAnsi="Aptos" w:cs="Times New Roman"/>
          <w:sz w:val="21"/>
          <w:szCs w:val="21"/>
          <w:lang w:val="en-IN" w:eastAsia="en-GB"/>
        </w:rPr>
        <w:t>ly</w:t>
      </w:r>
      <w:r w:rsidR="00CC4B64" w:rsidRPr="00112DD0">
        <w:rPr>
          <w:rFonts w:ascii="Aptos" w:eastAsia="Times New Roman" w:hAnsi="Aptos" w:cs="Times New Roman"/>
          <w:sz w:val="21"/>
          <w:szCs w:val="21"/>
          <w:lang w:val="en-IN" w:eastAsia="en-GB"/>
        </w:rPr>
        <w:t xml:space="preserve"> released version will always be accessible. It</w:t>
      </w:r>
      <w:r w:rsidRPr="00112DD0">
        <w:rPr>
          <w:rFonts w:ascii="Aptos" w:eastAsia="Times New Roman" w:hAnsi="Aptos" w:cs="Times New Roman"/>
          <w:sz w:val="21"/>
          <w:szCs w:val="21"/>
          <w:lang w:val="en-IN" w:eastAsia="en-GB"/>
        </w:rPr>
        <w:t xml:space="preserve"> will evolve continuously, with updates planned approximately every three months to reflect rapid advances in technology and AI. Revisions and feedback will be managed through the established GitHub workflow to ensure transparency, traceability, and collaboration</w:t>
      </w:r>
      <w:r w:rsidR="00327F1F">
        <w:rPr>
          <w:rFonts w:ascii="Aptos" w:eastAsia="Times New Roman" w:hAnsi="Aptos" w:cs="Times New Roman"/>
          <w:sz w:val="21"/>
          <w:szCs w:val="21"/>
          <w:lang w:val="en-IN" w:eastAsia="en-GB"/>
        </w:rPr>
        <w:t>.</w:t>
      </w:r>
    </w:p>
    <w:p w14:paraId="4C2391CF" w14:textId="77777777" w:rsidR="00327F1F" w:rsidRPr="00112DD0" w:rsidRDefault="00327F1F" w:rsidP="00CC4B64">
      <w:pPr>
        <w:spacing w:before="0" w:line="240" w:lineRule="auto"/>
        <w:contextualSpacing/>
        <w:jc w:val="both"/>
        <w:rPr>
          <w:rFonts w:ascii="Aptos" w:eastAsia="Times New Roman" w:hAnsi="Aptos" w:cs="Times New Roman"/>
          <w:sz w:val="21"/>
          <w:szCs w:val="21"/>
          <w:lang w:val="en-IN" w:eastAsia="en-GB"/>
        </w:rPr>
      </w:pPr>
      <w:bookmarkStart w:id="0" w:name="TOC"/>
      <w:bookmarkEnd w:id="0"/>
    </w:p>
    <w:p w14:paraId="74B9F40C" w14:textId="7BBCBE3C" w:rsidR="009F7693" w:rsidRPr="00D57409" w:rsidRDefault="00480E1A" w:rsidP="00480E1A">
      <w:pPr>
        <w:spacing w:before="0" w:line="240" w:lineRule="auto"/>
        <w:contextualSpacing/>
        <w:jc w:val="both"/>
        <w:rPr>
          <w:rFonts w:ascii="Aptos" w:eastAsia="Times New Roman" w:hAnsi="Aptos" w:cs="Times New Roman"/>
          <w:b/>
          <w:bCs/>
          <w:color w:val="0070C0"/>
          <w:sz w:val="22"/>
          <w:lang w:val="en-IN" w:eastAsia="en-GB"/>
        </w:rPr>
      </w:pPr>
      <w:r w:rsidRPr="00D57409">
        <w:rPr>
          <w:rFonts w:ascii="Aptos" w:eastAsia="Times New Roman" w:hAnsi="Aptos" w:cs="Times New Roman"/>
          <w:b/>
          <w:bCs/>
          <w:color w:val="0070C0"/>
          <w:sz w:val="22"/>
          <w:lang w:val="en-IN" w:eastAsia="en-GB"/>
        </w:rPr>
        <w:t>Table of Contents</w:t>
      </w:r>
    </w:p>
    <w:p w14:paraId="79296F3E" w14:textId="77777777" w:rsidR="00480E1A" w:rsidRPr="00112DD0" w:rsidRDefault="00480E1A" w:rsidP="00480E1A">
      <w:pPr>
        <w:spacing w:before="0" w:line="240" w:lineRule="auto"/>
        <w:contextualSpacing/>
        <w:jc w:val="both"/>
        <w:rPr>
          <w:rFonts w:ascii="Aptos" w:eastAsia="Times New Roman" w:hAnsi="Aptos" w:cs="Times New Roman"/>
          <w:b/>
          <w:bCs/>
          <w:color w:val="0070C0"/>
          <w:sz w:val="21"/>
          <w:szCs w:val="21"/>
          <w:lang w:val="en-IN" w:eastAsia="en-GB"/>
        </w:rPr>
      </w:pPr>
    </w:p>
    <w:sdt>
      <w:sdtPr>
        <w:rPr>
          <w:rFonts w:eastAsiaTheme="minorEastAsia"/>
          <w:i w:val="0"/>
          <w:iCs w:val="0"/>
          <w:sz w:val="21"/>
          <w:szCs w:val="21"/>
        </w:rPr>
        <w:id w:val="-567576201"/>
        <w:docPartObj>
          <w:docPartGallery w:val="Table of Contents"/>
          <w:docPartUnique/>
        </w:docPartObj>
      </w:sdtPr>
      <w:sdtEndPr>
        <w:rPr>
          <w:rFonts w:ascii="Aptos" w:hAnsi="Aptos"/>
        </w:rPr>
      </w:sdtEndPr>
      <w:sdtContent>
        <w:p w14:paraId="24B6F9DB" w14:textId="6E467E44" w:rsidR="00B0215D" w:rsidRPr="00B0215D" w:rsidRDefault="00F923CF">
          <w:pPr>
            <w:pStyle w:val="TOC2"/>
            <w:rPr>
              <w:rFonts w:eastAsiaTheme="minorEastAsia" w:cstheme="minorBidi"/>
              <w:i w:val="0"/>
              <w:iCs w:val="0"/>
              <w:noProof/>
              <w:kern w:val="2"/>
              <w:sz w:val="24"/>
              <w:szCs w:val="24"/>
              <w:lang w:val="en-IN" w:eastAsia="en-GB"/>
              <w14:ligatures w14:val="standardContextual"/>
            </w:rPr>
          </w:pPr>
          <w:r w:rsidRPr="00B0215D">
            <w:rPr>
              <w:i w:val="0"/>
              <w:iCs w:val="0"/>
              <w:sz w:val="21"/>
              <w:szCs w:val="21"/>
            </w:rPr>
            <w:fldChar w:fldCharType="begin"/>
          </w:r>
          <w:r w:rsidRPr="00B0215D">
            <w:rPr>
              <w:i w:val="0"/>
              <w:iCs w:val="0"/>
              <w:sz w:val="21"/>
              <w:szCs w:val="21"/>
            </w:rPr>
            <w:instrText xml:space="preserve"> TOC \o "1-3" \h \z \u </w:instrText>
          </w:r>
          <w:r w:rsidRPr="00B0215D">
            <w:rPr>
              <w:i w:val="0"/>
              <w:iCs w:val="0"/>
              <w:sz w:val="21"/>
              <w:szCs w:val="21"/>
            </w:rPr>
            <w:fldChar w:fldCharType="separate"/>
          </w:r>
          <w:hyperlink w:anchor="_Toc213792212" w:history="1">
            <w:r w:rsidR="00B0215D" w:rsidRPr="008A36A7">
              <w:rPr>
                <w:rStyle w:val="Hyperlink"/>
                <w:rFonts w:ascii="Aptos" w:hAnsi="Aptos"/>
                <w:b/>
                <w:bCs/>
                <w:i w:val="0"/>
                <w:iCs w:val="0"/>
                <w:noProof/>
              </w:rPr>
              <w:t>1. EXECUTIVE SUMMARY</w:t>
            </w:r>
            <w:r w:rsidR="00B0215D" w:rsidRPr="008A36A7">
              <w:rPr>
                <w:i w:val="0"/>
                <w:iCs w:val="0"/>
                <w:noProof/>
                <w:webHidden/>
              </w:rPr>
              <w:tab/>
            </w:r>
            <w:r w:rsidR="00B0215D" w:rsidRPr="008A36A7">
              <w:rPr>
                <w:i w:val="0"/>
                <w:iCs w:val="0"/>
                <w:noProof/>
                <w:webHidden/>
              </w:rPr>
              <w:fldChar w:fldCharType="begin"/>
            </w:r>
            <w:r w:rsidR="00B0215D" w:rsidRPr="008A36A7">
              <w:rPr>
                <w:i w:val="0"/>
                <w:iCs w:val="0"/>
                <w:noProof/>
                <w:webHidden/>
              </w:rPr>
              <w:instrText xml:space="preserve"> PAGEREF _Toc213792212 \h </w:instrText>
            </w:r>
            <w:r w:rsidR="00B0215D" w:rsidRPr="008A36A7">
              <w:rPr>
                <w:i w:val="0"/>
                <w:iCs w:val="0"/>
                <w:noProof/>
                <w:webHidden/>
              </w:rPr>
            </w:r>
            <w:r w:rsidR="00B0215D" w:rsidRPr="008A36A7">
              <w:rPr>
                <w:i w:val="0"/>
                <w:iCs w:val="0"/>
                <w:noProof/>
                <w:webHidden/>
              </w:rPr>
              <w:fldChar w:fldCharType="separate"/>
            </w:r>
            <w:r w:rsidR="00B0215D" w:rsidRPr="008A36A7">
              <w:rPr>
                <w:i w:val="0"/>
                <w:iCs w:val="0"/>
                <w:noProof/>
                <w:webHidden/>
              </w:rPr>
              <w:t>3</w:t>
            </w:r>
            <w:r w:rsidR="00B0215D" w:rsidRPr="008A36A7">
              <w:rPr>
                <w:i w:val="0"/>
                <w:iCs w:val="0"/>
                <w:noProof/>
                <w:webHidden/>
              </w:rPr>
              <w:fldChar w:fldCharType="end"/>
            </w:r>
          </w:hyperlink>
        </w:p>
        <w:p w14:paraId="1A9C1DDA" w14:textId="05C797B5"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13" w:history="1">
            <w:r w:rsidRPr="008A36A7">
              <w:rPr>
                <w:rStyle w:val="Hyperlink"/>
                <w:rFonts w:ascii="Aptos" w:hAnsi="Aptos"/>
                <w:b/>
                <w:i w:val="0"/>
                <w:iCs w:val="0"/>
                <w:noProof/>
              </w:rPr>
              <w:t>2. AI-NATIVE NORTH STAR VISION: FROM DETERMINISTIC TO COGNITIVE SYSTEMS</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_Toc213792213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5</w:t>
            </w:r>
            <w:r w:rsidRPr="00AC4678">
              <w:rPr>
                <w:rFonts w:ascii="Aptos" w:hAnsi="Aptos"/>
                <w:i w:val="0"/>
                <w:webHidden/>
              </w:rPr>
              <w:fldChar w:fldCharType="end"/>
            </w:r>
          </w:hyperlink>
        </w:p>
        <w:p w14:paraId="7231FF1F" w14:textId="6FA83840"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14" w:history="1">
            <w:r w:rsidRPr="008A36A7">
              <w:rPr>
                <w:rStyle w:val="Hyperlink"/>
                <w:rFonts w:ascii="Aptos" w:hAnsi="Aptos"/>
                <w:b/>
                <w:bCs/>
                <w:i w:val="0"/>
                <w:iCs w:val="0"/>
                <w:noProof/>
                <w:lang w:eastAsia="en-GB"/>
              </w:rPr>
              <w:t>3. USER EXPERIENCE LAYER: THE COGNITIVE INTERFACE</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_Toc213792214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6</w:t>
            </w:r>
            <w:r w:rsidRPr="00AC4678">
              <w:rPr>
                <w:rFonts w:ascii="Aptos" w:hAnsi="Aptos"/>
                <w:i w:val="0"/>
                <w:webHidden/>
              </w:rPr>
              <w:fldChar w:fldCharType="end"/>
            </w:r>
          </w:hyperlink>
        </w:p>
        <w:p w14:paraId="03153AAE" w14:textId="6D1B557F"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15" w:history="1">
            <w:r w:rsidRPr="008A36A7">
              <w:rPr>
                <w:rStyle w:val="Hyperlink"/>
                <w:rFonts w:ascii="Aptos" w:hAnsi="Aptos"/>
                <w:b/>
                <w:i w:val="0"/>
                <w:iCs w:val="0"/>
                <w:noProof/>
              </w:rPr>
              <w:t>4. PROCESS LAYER: THE BRIDGE BETWEEN THE DETERMINISTIC AND AGENTIC PATHS</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_Toc213792215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8</w:t>
            </w:r>
            <w:r w:rsidRPr="00AC4678">
              <w:rPr>
                <w:rFonts w:ascii="Aptos" w:hAnsi="Aptos"/>
                <w:i w:val="0"/>
                <w:webHidden/>
              </w:rPr>
              <w:fldChar w:fldCharType="end"/>
            </w:r>
          </w:hyperlink>
        </w:p>
        <w:p w14:paraId="6078E6C6" w14:textId="78CD6FAA"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16" w:history="1">
            <w:r w:rsidRPr="00B0215D">
              <w:rPr>
                <w:rStyle w:val="Hyperlink"/>
                <w:rFonts w:ascii="Aptos" w:hAnsi="Aptos"/>
                <w:noProof/>
                <w:lang w:eastAsia="en-GB"/>
              </w:rPr>
              <w:t>4.1 Application and Agents</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_Toc213792216 \h </w:instrText>
            </w:r>
            <w:r w:rsidRPr="00AC4678">
              <w:rPr>
                <w:rFonts w:ascii="Aptos" w:hAnsi="Aptos"/>
                <w:webHidden/>
              </w:rPr>
            </w:r>
            <w:r w:rsidRPr="00AC4678">
              <w:rPr>
                <w:rFonts w:ascii="Aptos" w:hAnsi="Aptos"/>
                <w:webHidden/>
              </w:rPr>
              <w:fldChar w:fldCharType="separate"/>
            </w:r>
            <w:r w:rsidRPr="00AC4678">
              <w:rPr>
                <w:rFonts w:ascii="Aptos" w:hAnsi="Aptos"/>
                <w:webHidden/>
              </w:rPr>
              <w:t>9</w:t>
            </w:r>
            <w:r w:rsidRPr="00AC4678">
              <w:rPr>
                <w:rFonts w:ascii="Aptos" w:hAnsi="Aptos"/>
                <w:webHidden/>
              </w:rPr>
              <w:fldChar w:fldCharType="end"/>
            </w:r>
          </w:hyperlink>
        </w:p>
        <w:p w14:paraId="193A114D" w14:textId="02107A2D"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17" w:history="1">
            <w:r w:rsidRPr="008A36A7">
              <w:rPr>
                <w:rStyle w:val="Hyperlink"/>
                <w:rFonts w:ascii="Aptos" w:hAnsi="Aptos"/>
                <w:b/>
                <w:i w:val="0"/>
                <w:iCs w:val="0"/>
                <w:noProof/>
              </w:rPr>
              <w:t>5. FOUNDATION LAYER: THE INTELLIGENT CORE OF PROCESS AND DATA</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_Toc213792217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11</w:t>
            </w:r>
            <w:r w:rsidRPr="00AC4678">
              <w:rPr>
                <w:rFonts w:ascii="Aptos" w:hAnsi="Aptos"/>
                <w:i w:val="0"/>
                <w:webHidden/>
              </w:rPr>
              <w:fldChar w:fldCharType="end"/>
            </w:r>
          </w:hyperlink>
        </w:p>
        <w:p w14:paraId="63B67982" w14:textId="207AA48E"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18" w:history="1">
            <w:r w:rsidRPr="00B0215D">
              <w:rPr>
                <w:rStyle w:val="Hyperlink"/>
                <w:rFonts w:ascii="Aptos" w:hAnsi="Aptos"/>
                <w:noProof/>
              </w:rPr>
              <w:t xml:space="preserve">5.1 </w:t>
            </w:r>
            <w:r w:rsidRPr="00B0215D">
              <w:rPr>
                <w:rStyle w:val="Hyperlink"/>
                <w:rFonts w:ascii="Aptos" w:hAnsi="Aptos"/>
                <w:noProof/>
                <w:lang w:eastAsia="en-GB"/>
              </w:rPr>
              <w:t>AI Foundation</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_Toc213792218 \h </w:instrText>
            </w:r>
            <w:r w:rsidRPr="00AC4678">
              <w:rPr>
                <w:rFonts w:ascii="Aptos" w:hAnsi="Aptos"/>
                <w:webHidden/>
              </w:rPr>
            </w:r>
            <w:r w:rsidRPr="00AC4678">
              <w:rPr>
                <w:rFonts w:ascii="Aptos" w:hAnsi="Aptos"/>
                <w:webHidden/>
              </w:rPr>
              <w:fldChar w:fldCharType="separate"/>
            </w:r>
            <w:r w:rsidRPr="00AC4678">
              <w:rPr>
                <w:rFonts w:ascii="Aptos" w:hAnsi="Aptos"/>
                <w:webHidden/>
              </w:rPr>
              <w:t>11</w:t>
            </w:r>
            <w:r w:rsidRPr="00AC4678">
              <w:rPr>
                <w:rFonts w:ascii="Aptos" w:hAnsi="Aptos"/>
                <w:webHidden/>
              </w:rPr>
              <w:fldChar w:fldCharType="end"/>
            </w:r>
          </w:hyperlink>
        </w:p>
        <w:p w14:paraId="6A605574" w14:textId="6E019131"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19" w:history="1">
            <w:r w:rsidRPr="00B0215D">
              <w:rPr>
                <w:rStyle w:val="Hyperlink"/>
                <w:rFonts w:ascii="Aptos" w:hAnsi="Aptos"/>
                <w:noProof/>
              </w:rPr>
              <w:t>5.2 Data &amp; Knowledge</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_Toc213792219 \h </w:instrText>
            </w:r>
            <w:r w:rsidRPr="00AC4678">
              <w:rPr>
                <w:rFonts w:ascii="Aptos" w:hAnsi="Aptos"/>
                <w:webHidden/>
              </w:rPr>
            </w:r>
            <w:r w:rsidRPr="00AC4678">
              <w:rPr>
                <w:rFonts w:ascii="Aptos" w:hAnsi="Aptos"/>
                <w:webHidden/>
              </w:rPr>
              <w:fldChar w:fldCharType="separate"/>
            </w:r>
            <w:r w:rsidRPr="00AC4678">
              <w:rPr>
                <w:rFonts w:ascii="Aptos" w:hAnsi="Aptos"/>
                <w:webHidden/>
              </w:rPr>
              <w:t>13</w:t>
            </w:r>
            <w:r w:rsidRPr="00AC4678">
              <w:rPr>
                <w:rFonts w:ascii="Aptos" w:hAnsi="Aptos"/>
                <w:webHidden/>
              </w:rPr>
              <w:fldChar w:fldCharType="end"/>
            </w:r>
          </w:hyperlink>
        </w:p>
        <w:p w14:paraId="0CBB2C32" w14:textId="295650BD"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20" w:history="1">
            <w:r w:rsidRPr="008A36A7">
              <w:rPr>
                <w:rStyle w:val="Hyperlink"/>
                <w:rFonts w:ascii="Aptos" w:hAnsi="Aptos"/>
                <w:b/>
                <w:i w:val="0"/>
                <w:iCs w:val="0"/>
                <w:noProof/>
              </w:rPr>
              <w:t>6. PLATFORM LAYER: THE ENGINE OF INNOVATION, SCALE, AND RESILIENCE</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_Toc213792220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15</w:t>
            </w:r>
            <w:r w:rsidRPr="00AC4678">
              <w:rPr>
                <w:rFonts w:ascii="Aptos" w:hAnsi="Aptos"/>
                <w:i w:val="0"/>
                <w:webHidden/>
              </w:rPr>
              <w:fldChar w:fldCharType="end"/>
            </w:r>
          </w:hyperlink>
        </w:p>
        <w:p w14:paraId="039B209B" w14:textId="7340EE5E"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1" w:history="1">
            <w:r w:rsidRPr="00B0215D">
              <w:rPr>
                <w:rStyle w:val="Hyperlink"/>
                <w:rFonts w:ascii="Aptos" w:hAnsi="Aptos"/>
                <w:noProof/>
                <w:lang w:val="en-GB" w:eastAsia="en-GB"/>
              </w:rPr>
              <w:t>6.1 SAP Business Technology Platform</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_Toc213792221 \h </w:instrText>
            </w:r>
            <w:r w:rsidRPr="00AC4678">
              <w:rPr>
                <w:rFonts w:ascii="Aptos" w:hAnsi="Aptos"/>
                <w:webHidden/>
              </w:rPr>
            </w:r>
            <w:r w:rsidRPr="00AC4678">
              <w:rPr>
                <w:rFonts w:ascii="Aptos" w:hAnsi="Aptos"/>
                <w:webHidden/>
              </w:rPr>
              <w:fldChar w:fldCharType="separate"/>
            </w:r>
            <w:r w:rsidRPr="00AC4678">
              <w:rPr>
                <w:rFonts w:ascii="Aptos" w:hAnsi="Aptos"/>
                <w:webHidden/>
              </w:rPr>
              <w:t>15</w:t>
            </w:r>
            <w:r w:rsidRPr="00AC4678">
              <w:rPr>
                <w:rFonts w:ascii="Aptos" w:hAnsi="Aptos"/>
                <w:webHidden/>
              </w:rPr>
              <w:fldChar w:fldCharType="end"/>
            </w:r>
          </w:hyperlink>
        </w:p>
        <w:p w14:paraId="713E94C0" w14:textId="77D7F698"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2" w:history="1">
            <w:r w:rsidRPr="00B0215D">
              <w:rPr>
                <w:rStyle w:val="Hyperlink"/>
                <w:rFonts w:ascii="Aptos" w:hAnsi="Aptos"/>
                <w:noProof/>
                <w:lang w:val="en-GB" w:eastAsia="en-GB"/>
              </w:rPr>
              <w:t xml:space="preserve">6.2 SAP BTP Application Foundation </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_Toc213792222 \h </w:instrText>
            </w:r>
            <w:r w:rsidRPr="00AC4678">
              <w:rPr>
                <w:rFonts w:ascii="Aptos" w:hAnsi="Aptos"/>
                <w:webHidden/>
              </w:rPr>
            </w:r>
            <w:r w:rsidRPr="00AC4678">
              <w:rPr>
                <w:rFonts w:ascii="Aptos" w:hAnsi="Aptos"/>
                <w:webHidden/>
              </w:rPr>
              <w:fldChar w:fldCharType="separate"/>
            </w:r>
            <w:r w:rsidRPr="00AC4678">
              <w:rPr>
                <w:rFonts w:ascii="Aptos" w:hAnsi="Aptos"/>
                <w:webHidden/>
              </w:rPr>
              <w:t>17</w:t>
            </w:r>
            <w:r w:rsidRPr="00AC4678">
              <w:rPr>
                <w:rFonts w:ascii="Aptos" w:hAnsi="Aptos"/>
                <w:webHidden/>
              </w:rPr>
              <w:fldChar w:fldCharType="end"/>
            </w:r>
          </w:hyperlink>
        </w:p>
        <w:p w14:paraId="08DD7DAB" w14:textId="5B5E4030"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23" w:history="1">
            <w:r w:rsidRPr="008A36A7">
              <w:rPr>
                <w:rStyle w:val="Hyperlink"/>
                <w:rFonts w:ascii="Aptos" w:hAnsi="Aptos"/>
                <w:b/>
                <w:i w:val="0"/>
                <w:iCs w:val="0"/>
                <w:noProof/>
              </w:rPr>
              <w:t>7. THE TRUSTED FABRIC: INTEGRATION, SECURITY, AND GOVERNANCE</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_Toc213792223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19</w:t>
            </w:r>
            <w:r w:rsidRPr="00AC4678">
              <w:rPr>
                <w:rFonts w:ascii="Aptos" w:hAnsi="Aptos"/>
                <w:i w:val="0"/>
                <w:webHidden/>
              </w:rPr>
              <w:fldChar w:fldCharType="end"/>
            </w:r>
          </w:hyperlink>
        </w:p>
        <w:p w14:paraId="342ABC99" w14:textId="7ED1427C"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4" w:history="1">
            <w:r w:rsidRPr="00B0215D">
              <w:rPr>
                <w:rStyle w:val="Hyperlink"/>
                <w:rFonts w:ascii="Aptos" w:hAnsi="Aptos"/>
                <w:noProof/>
              </w:rPr>
              <w:t>7.1 Integration</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_Toc213792224 \h </w:instrText>
            </w:r>
            <w:r w:rsidRPr="00AC4678">
              <w:rPr>
                <w:rFonts w:ascii="Aptos" w:hAnsi="Aptos"/>
                <w:webHidden/>
              </w:rPr>
            </w:r>
            <w:r w:rsidRPr="00AC4678">
              <w:rPr>
                <w:rFonts w:ascii="Aptos" w:hAnsi="Aptos"/>
                <w:webHidden/>
              </w:rPr>
              <w:fldChar w:fldCharType="separate"/>
            </w:r>
            <w:r w:rsidRPr="00AC4678">
              <w:rPr>
                <w:rFonts w:ascii="Aptos" w:hAnsi="Aptos"/>
                <w:webHidden/>
              </w:rPr>
              <w:t>19</w:t>
            </w:r>
            <w:r w:rsidRPr="00AC4678">
              <w:rPr>
                <w:rFonts w:ascii="Aptos" w:hAnsi="Aptos"/>
                <w:webHidden/>
              </w:rPr>
              <w:fldChar w:fldCharType="end"/>
            </w:r>
          </w:hyperlink>
        </w:p>
        <w:p w14:paraId="66920B40" w14:textId="7407B82B"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5" w:history="1">
            <w:r w:rsidRPr="00B0215D">
              <w:rPr>
                <w:rStyle w:val="Hyperlink"/>
                <w:rFonts w:ascii="Aptos" w:hAnsi="Aptos"/>
                <w:noProof/>
                <w:lang w:val="en-GB"/>
              </w:rPr>
              <w:t>7.2 Security</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_Toc213792225 \h </w:instrText>
            </w:r>
            <w:r w:rsidRPr="00AC4678">
              <w:rPr>
                <w:rFonts w:ascii="Aptos" w:hAnsi="Aptos"/>
                <w:webHidden/>
              </w:rPr>
            </w:r>
            <w:r w:rsidRPr="00AC4678">
              <w:rPr>
                <w:rFonts w:ascii="Aptos" w:hAnsi="Aptos"/>
                <w:webHidden/>
              </w:rPr>
              <w:fldChar w:fldCharType="separate"/>
            </w:r>
            <w:r w:rsidRPr="00AC4678">
              <w:rPr>
                <w:rFonts w:ascii="Aptos" w:hAnsi="Aptos"/>
                <w:webHidden/>
              </w:rPr>
              <w:t>20</w:t>
            </w:r>
            <w:r w:rsidRPr="00AC4678">
              <w:rPr>
                <w:rFonts w:ascii="Aptos" w:hAnsi="Aptos"/>
                <w:webHidden/>
              </w:rPr>
              <w:fldChar w:fldCharType="end"/>
            </w:r>
          </w:hyperlink>
        </w:p>
        <w:p w14:paraId="0BC69602" w14:textId="682F1DBA"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6" w:history="1">
            <w:r w:rsidRPr="00B0215D">
              <w:rPr>
                <w:rStyle w:val="Hyperlink"/>
                <w:rFonts w:ascii="Aptos" w:eastAsia="Aptos Display" w:hAnsi="Aptos" w:cs="Aptos Display"/>
                <w:noProof/>
                <w:lang w:val="en-GB"/>
              </w:rPr>
              <w:t>7.3 Governance and Compliance</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_Toc213792226 \h </w:instrText>
            </w:r>
            <w:r w:rsidRPr="00AC4678">
              <w:rPr>
                <w:rFonts w:ascii="Aptos" w:hAnsi="Aptos"/>
                <w:webHidden/>
              </w:rPr>
            </w:r>
            <w:r w:rsidRPr="00AC4678">
              <w:rPr>
                <w:rFonts w:ascii="Aptos" w:hAnsi="Aptos"/>
                <w:webHidden/>
              </w:rPr>
              <w:fldChar w:fldCharType="separate"/>
            </w:r>
            <w:r w:rsidRPr="00AC4678">
              <w:rPr>
                <w:rFonts w:ascii="Aptos" w:hAnsi="Aptos"/>
                <w:webHidden/>
              </w:rPr>
              <w:t>22</w:t>
            </w:r>
            <w:r w:rsidRPr="00AC4678">
              <w:rPr>
                <w:rFonts w:ascii="Aptos" w:hAnsi="Aptos"/>
                <w:webHidden/>
              </w:rPr>
              <w:fldChar w:fldCharType="end"/>
            </w:r>
          </w:hyperlink>
        </w:p>
        <w:p w14:paraId="5C757296" w14:textId="4259278B"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27" w:history="1">
            <w:r w:rsidRPr="008A36A7">
              <w:rPr>
                <w:rStyle w:val="Hyperlink"/>
                <w:rFonts w:ascii="Aptos" w:hAnsi="Aptos"/>
                <w:b/>
                <w:bCs/>
                <w:i w:val="0"/>
                <w:iCs w:val="0"/>
                <w:noProof/>
              </w:rPr>
              <w:t>8. ECOSYSTEM LAYER: THE MARKETPLACE FOR AGENTS, TOOLS, AND EXTENSIONS</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_Toc213792227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23</w:t>
            </w:r>
            <w:r w:rsidRPr="00AC4678">
              <w:rPr>
                <w:rFonts w:ascii="Aptos" w:hAnsi="Aptos"/>
                <w:i w:val="0"/>
                <w:webHidden/>
              </w:rPr>
              <w:fldChar w:fldCharType="end"/>
            </w:r>
          </w:hyperlink>
        </w:p>
        <w:p w14:paraId="20B9D69C" w14:textId="76AA244B"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28" w:history="1">
            <w:r w:rsidRPr="008A36A7">
              <w:rPr>
                <w:rStyle w:val="Hyperlink"/>
                <w:rFonts w:ascii="Aptos" w:hAnsi="Aptos"/>
                <w:b/>
                <w:i w:val="0"/>
                <w:iCs w:val="0"/>
                <w:noProof/>
              </w:rPr>
              <w:t>9. THE RESILIENT CLOUD: GLOBAL DELIVERY AND INTELLIGENT OPERATIONS</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_Toc213792228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24</w:t>
            </w:r>
            <w:r w:rsidRPr="00AC4678">
              <w:rPr>
                <w:rFonts w:ascii="Aptos" w:hAnsi="Aptos"/>
                <w:i w:val="0"/>
                <w:webHidden/>
              </w:rPr>
              <w:fldChar w:fldCharType="end"/>
            </w:r>
          </w:hyperlink>
        </w:p>
        <w:p w14:paraId="146AEAA7" w14:textId="2F94C0FE"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29" w:history="1">
            <w:r w:rsidRPr="00B0215D">
              <w:rPr>
                <w:rStyle w:val="Hyperlink"/>
                <w:rFonts w:ascii="Aptos" w:hAnsi="Aptos"/>
                <w:noProof/>
                <w:lang w:val="en-GB"/>
              </w:rPr>
              <w:t>9.1 Global Availability and Rollout Strategy</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_Toc213792229 \h </w:instrText>
            </w:r>
            <w:r w:rsidRPr="00AC4678">
              <w:rPr>
                <w:rFonts w:ascii="Aptos" w:hAnsi="Aptos"/>
                <w:webHidden/>
              </w:rPr>
            </w:r>
            <w:r w:rsidRPr="00AC4678">
              <w:rPr>
                <w:rFonts w:ascii="Aptos" w:hAnsi="Aptos"/>
                <w:webHidden/>
              </w:rPr>
              <w:fldChar w:fldCharType="separate"/>
            </w:r>
            <w:r w:rsidRPr="00AC4678">
              <w:rPr>
                <w:rFonts w:ascii="Aptos" w:hAnsi="Aptos"/>
                <w:webHidden/>
              </w:rPr>
              <w:t>24</w:t>
            </w:r>
            <w:r w:rsidRPr="00AC4678">
              <w:rPr>
                <w:rFonts w:ascii="Aptos" w:hAnsi="Aptos"/>
                <w:webHidden/>
              </w:rPr>
              <w:fldChar w:fldCharType="end"/>
            </w:r>
          </w:hyperlink>
        </w:p>
        <w:p w14:paraId="64B8C32F" w14:textId="76364A77" w:rsidR="00B0215D" w:rsidRPr="00AC4678" w:rsidRDefault="00B0215D">
          <w:pPr>
            <w:pStyle w:val="TOC3"/>
            <w:tabs>
              <w:tab w:val="right" w:leader="dot" w:pos="9016"/>
            </w:tabs>
            <w:rPr>
              <w:rFonts w:ascii="Aptos" w:eastAsiaTheme="minorEastAsia" w:hAnsi="Aptos" w:cstheme="minorBidi"/>
              <w:kern w:val="2"/>
              <w:sz w:val="24"/>
              <w:szCs w:val="24"/>
              <w:lang w:val="en-IN" w:eastAsia="en-GB"/>
              <w14:ligatures w14:val="standardContextual"/>
            </w:rPr>
          </w:pPr>
          <w:hyperlink w:anchor="_Toc213792230" w:history="1">
            <w:r w:rsidRPr="00B0215D">
              <w:rPr>
                <w:rStyle w:val="Hyperlink"/>
                <w:rFonts w:ascii="Aptos" w:hAnsi="Aptos"/>
                <w:noProof/>
                <w:lang w:val="en-GB"/>
              </w:rPr>
              <w:t>9.2 Cloud Delivery and Operations</w:t>
            </w:r>
            <w:r w:rsidRPr="00AC4678">
              <w:rPr>
                <w:rFonts w:ascii="Aptos" w:hAnsi="Aptos"/>
                <w:webHidden/>
              </w:rPr>
              <w:tab/>
            </w:r>
            <w:r w:rsidRPr="00AC4678">
              <w:rPr>
                <w:rFonts w:ascii="Aptos" w:hAnsi="Aptos"/>
                <w:webHidden/>
              </w:rPr>
              <w:fldChar w:fldCharType="begin"/>
            </w:r>
            <w:r w:rsidRPr="00AC4678">
              <w:rPr>
                <w:rFonts w:ascii="Aptos" w:hAnsi="Aptos"/>
                <w:webHidden/>
              </w:rPr>
              <w:instrText xml:space="preserve"> PAGEREF _Toc213792230 \h </w:instrText>
            </w:r>
            <w:r w:rsidRPr="00AC4678">
              <w:rPr>
                <w:rFonts w:ascii="Aptos" w:hAnsi="Aptos"/>
                <w:webHidden/>
              </w:rPr>
            </w:r>
            <w:r w:rsidRPr="00AC4678">
              <w:rPr>
                <w:rFonts w:ascii="Aptos" w:hAnsi="Aptos"/>
                <w:webHidden/>
              </w:rPr>
              <w:fldChar w:fldCharType="separate"/>
            </w:r>
            <w:r w:rsidRPr="00AC4678">
              <w:rPr>
                <w:rFonts w:ascii="Aptos" w:hAnsi="Aptos"/>
                <w:webHidden/>
              </w:rPr>
              <w:t>25</w:t>
            </w:r>
            <w:r w:rsidRPr="00AC4678">
              <w:rPr>
                <w:rFonts w:ascii="Aptos" w:hAnsi="Aptos"/>
                <w:webHidden/>
              </w:rPr>
              <w:fldChar w:fldCharType="end"/>
            </w:r>
          </w:hyperlink>
        </w:p>
        <w:p w14:paraId="1F24DCF5" w14:textId="24E8E6CC"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31" w:history="1">
            <w:r w:rsidRPr="008A36A7">
              <w:rPr>
                <w:rStyle w:val="Hyperlink"/>
                <w:rFonts w:ascii="Aptos" w:hAnsi="Aptos"/>
                <w:b/>
                <w:bCs/>
                <w:i w:val="0"/>
                <w:iCs w:val="0"/>
                <w:noProof/>
              </w:rPr>
              <w:t>10. FUTURE PILLAR: ARCHITECTING FOR THE QUANTUM ERA</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_Toc213792231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27</w:t>
            </w:r>
            <w:r w:rsidRPr="00AC4678">
              <w:rPr>
                <w:rFonts w:ascii="Aptos" w:hAnsi="Aptos"/>
                <w:i w:val="0"/>
                <w:webHidden/>
              </w:rPr>
              <w:fldChar w:fldCharType="end"/>
            </w:r>
          </w:hyperlink>
        </w:p>
        <w:p w14:paraId="643D78A5" w14:textId="6E75FFA2"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32" w:history="1">
            <w:r w:rsidRPr="008A36A7">
              <w:rPr>
                <w:rStyle w:val="Hyperlink"/>
                <w:rFonts w:ascii="Aptos" w:hAnsi="Aptos"/>
                <w:b/>
                <w:bCs/>
                <w:i w:val="0"/>
                <w:iCs w:val="0"/>
                <w:noProof/>
              </w:rPr>
              <w:t>OPERATIONALISING THE NORTH STAR: FROM VISION TO GOVERNANCE</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_Toc213792232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28</w:t>
            </w:r>
            <w:r w:rsidRPr="00AC4678">
              <w:rPr>
                <w:rFonts w:ascii="Aptos" w:hAnsi="Aptos"/>
                <w:i w:val="0"/>
                <w:webHidden/>
              </w:rPr>
              <w:fldChar w:fldCharType="end"/>
            </w:r>
          </w:hyperlink>
        </w:p>
        <w:p w14:paraId="254A4363" w14:textId="17B5DC26"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33" w:history="1">
            <w:r w:rsidRPr="008A36A7">
              <w:rPr>
                <w:rStyle w:val="Hyperlink"/>
                <w:rFonts w:ascii="Aptos" w:hAnsi="Aptos"/>
                <w:b/>
                <w:bCs/>
                <w:i w:val="0"/>
                <w:iCs w:val="0"/>
                <w:noProof/>
              </w:rPr>
              <w:t>CLOSING NOTE: THE PATH FORWARD TO THE AI-NATIVE ENTERPRISE</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_Toc213792233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28</w:t>
            </w:r>
            <w:r w:rsidRPr="00AC4678">
              <w:rPr>
                <w:rFonts w:ascii="Aptos" w:hAnsi="Aptos"/>
                <w:i w:val="0"/>
                <w:webHidden/>
              </w:rPr>
              <w:fldChar w:fldCharType="end"/>
            </w:r>
          </w:hyperlink>
        </w:p>
        <w:p w14:paraId="2D07E098" w14:textId="356975BF"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34" w:history="1">
            <w:r w:rsidRPr="008A36A7">
              <w:rPr>
                <w:rStyle w:val="Hyperlink"/>
                <w:rFonts w:ascii="Aptos" w:hAnsi="Aptos"/>
                <w:b/>
                <w:bCs/>
                <w:i w:val="0"/>
                <w:iCs w:val="0"/>
                <w:noProof/>
              </w:rPr>
              <w:t>ACKNOWLEDGEMENTS</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_Toc213792234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28</w:t>
            </w:r>
            <w:r w:rsidRPr="00AC4678">
              <w:rPr>
                <w:rFonts w:ascii="Aptos" w:hAnsi="Aptos"/>
                <w:i w:val="0"/>
                <w:webHidden/>
              </w:rPr>
              <w:fldChar w:fldCharType="end"/>
            </w:r>
          </w:hyperlink>
        </w:p>
        <w:p w14:paraId="223FE077" w14:textId="34BDD21A" w:rsidR="00B0215D" w:rsidRPr="00AC4678" w:rsidRDefault="00B0215D">
          <w:pPr>
            <w:pStyle w:val="TOC2"/>
            <w:rPr>
              <w:rFonts w:ascii="Aptos" w:eastAsiaTheme="minorEastAsia" w:hAnsi="Aptos" w:cstheme="minorBidi"/>
              <w:i w:val="0"/>
              <w:kern w:val="2"/>
              <w:sz w:val="24"/>
              <w:szCs w:val="24"/>
              <w:lang w:val="en-IN" w:eastAsia="en-GB"/>
              <w14:ligatures w14:val="standardContextual"/>
            </w:rPr>
          </w:pPr>
          <w:hyperlink w:anchor="_Toc213792235" w:history="1">
            <w:r w:rsidRPr="008A36A7">
              <w:rPr>
                <w:rStyle w:val="Hyperlink"/>
                <w:rFonts w:ascii="Aptos" w:hAnsi="Aptos"/>
                <w:b/>
                <w:bCs/>
                <w:i w:val="0"/>
                <w:iCs w:val="0"/>
                <w:noProof/>
              </w:rPr>
              <w:t>GLOSSARY</w:t>
            </w:r>
            <w:r w:rsidRPr="00AC4678">
              <w:rPr>
                <w:rFonts w:ascii="Aptos" w:hAnsi="Aptos"/>
                <w:i w:val="0"/>
                <w:webHidden/>
              </w:rPr>
              <w:tab/>
            </w:r>
            <w:r w:rsidRPr="00AC4678">
              <w:rPr>
                <w:rFonts w:ascii="Aptos" w:hAnsi="Aptos"/>
                <w:i w:val="0"/>
                <w:webHidden/>
              </w:rPr>
              <w:fldChar w:fldCharType="begin"/>
            </w:r>
            <w:r w:rsidRPr="00AC4678">
              <w:rPr>
                <w:rFonts w:ascii="Aptos" w:hAnsi="Aptos"/>
                <w:i w:val="0"/>
                <w:webHidden/>
              </w:rPr>
              <w:instrText xml:space="preserve"> PAGEREF _Toc213792235 \h </w:instrText>
            </w:r>
            <w:r w:rsidRPr="00AC4678">
              <w:rPr>
                <w:rFonts w:ascii="Aptos" w:hAnsi="Aptos"/>
                <w:i w:val="0"/>
                <w:webHidden/>
              </w:rPr>
            </w:r>
            <w:r w:rsidRPr="00AC4678">
              <w:rPr>
                <w:rFonts w:ascii="Aptos" w:hAnsi="Aptos"/>
                <w:i w:val="0"/>
                <w:webHidden/>
              </w:rPr>
              <w:fldChar w:fldCharType="separate"/>
            </w:r>
            <w:r w:rsidRPr="00AC4678">
              <w:rPr>
                <w:rFonts w:ascii="Aptos" w:hAnsi="Aptos"/>
                <w:i w:val="0"/>
                <w:webHidden/>
              </w:rPr>
              <w:t>28</w:t>
            </w:r>
            <w:r w:rsidRPr="00AC4678">
              <w:rPr>
                <w:rFonts w:ascii="Aptos" w:hAnsi="Aptos"/>
                <w:i w:val="0"/>
                <w:webHidden/>
              </w:rPr>
              <w:fldChar w:fldCharType="end"/>
            </w:r>
          </w:hyperlink>
        </w:p>
        <w:p w14:paraId="4ACFDD0F" w14:textId="09C5630F" w:rsidR="00480E1A" w:rsidRPr="00112DD0" w:rsidRDefault="00F923CF" w:rsidP="00480E1A">
          <w:pPr>
            <w:spacing w:before="0"/>
            <w:contextualSpacing/>
            <w:rPr>
              <w:rFonts w:ascii="Aptos" w:eastAsiaTheme="minorEastAsia" w:hAnsi="Aptos"/>
              <w:i/>
              <w:iCs/>
              <w:sz w:val="21"/>
              <w:szCs w:val="21"/>
            </w:rPr>
          </w:pPr>
          <w:r w:rsidRPr="00B0215D">
            <w:rPr>
              <w:rFonts w:ascii="Aptos" w:hAnsi="Aptos"/>
              <w:b/>
              <w:bCs/>
              <w:noProof/>
              <w:sz w:val="21"/>
              <w:szCs w:val="21"/>
            </w:rPr>
            <w:fldChar w:fldCharType="end"/>
          </w:r>
        </w:p>
      </w:sdtContent>
    </w:sdt>
    <w:p w14:paraId="19B9BAFB" w14:textId="4C9CBBBE" w:rsidR="00AC5ADA" w:rsidRPr="00E26ADC" w:rsidRDefault="00A449DF" w:rsidP="00E26ADC">
      <w:pPr>
        <w:pStyle w:val="Heading2"/>
        <w:rPr>
          <w:rFonts w:ascii="Aptos" w:hAnsi="Aptos"/>
          <w:b/>
          <w:bCs/>
          <w:sz w:val="28"/>
          <w:szCs w:val="28"/>
        </w:rPr>
      </w:pPr>
      <w:bookmarkStart w:id="1" w:name="_Toc213792212"/>
      <w:r w:rsidRPr="00E26ADC">
        <w:rPr>
          <w:rFonts w:ascii="Aptos" w:hAnsi="Aptos"/>
          <w:b/>
          <w:bCs/>
          <w:sz w:val="28"/>
          <w:szCs w:val="28"/>
        </w:rPr>
        <w:lastRenderedPageBreak/>
        <w:t xml:space="preserve">1. </w:t>
      </w:r>
      <w:r w:rsidR="009C37E2" w:rsidRPr="00E26ADC">
        <w:rPr>
          <w:rFonts w:ascii="Aptos" w:hAnsi="Aptos"/>
          <w:b/>
          <w:bCs/>
          <w:sz w:val="28"/>
          <w:szCs w:val="28"/>
        </w:rPr>
        <w:t>EXECUTIVE SUMMARY</w:t>
      </w:r>
      <w:bookmarkEnd w:id="1"/>
    </w:p>
    <w:p w14:paraId="051B9672" w14:textId="5476D506" w:rsidR="00E9775B" w:rsidRPr="00112DD0" w:rsidRDefault="00E9775B" w:rsidP="00E9775B">
      <w:pPr>
        <w:autoSpaceDE w:val="0"/>
        <w:autoSpaceDN w:val="0"/>
        <w:adjustRightInd w:val="0"/>
        <w:spacing w:before="0" w:line="240" w:lineRule="auto"/>
        <w:contextualSpacing/>
        <w:jc w:val="both"/>
        <w:rPr>
          <w:rFonts w:ascii="Aptos" w:hAnsi="Aptos" w:cs="AppleSystemUIFont"/>
          <w:sz w:val="21"/>
          <w:szCs w:val="21"/>
          <w:lang w:val="en-GB"/>
          <w14:ligatures w14:val="standardContextual"/>
        </w:rPr>
      </w:pPr>
      <w:r w:rsidRPr="00112DD0">
        <w:rPr>
          <w:rFonts w:ascii="Aptos" w:hAnsi="Aptos" w:cs="AppleSystemUIFont"/>
          <w:sz w:val="21"/>
          <w:szCs w:val="21"/>
          <w:lang w:val="en-GB"/>
          <w14:ligatures w14:val="standardContextual"/>
        </w:rPr>
        <w:t xml:space="preserve">Technology is rapidly advancing, reshaping customer and shareholder expectations. Enterprises now </w:t>
      </w:r>
      <w:r w:rsidR="00F97E32" w:rsidRPr="2F2B61F3">
        <w:rPr>
          <w:rFonts w:ascii="Aptos" w:hAnsi="Aptos" w:cs="AppleSystemUIFont"/>
          <w:sz w:val="21"/>
          <w:szCs w:val="21"/>
          <w:lang w:val="en-GB"/>
        </w:rPr>
        <w:t xml:space="preserve">expect </w:t>
      </w:r>
      <w:r w:rsidRPr="00112DD0">
        <w:rPr>
          <w:rFonts w:ascii="Aptos" w:hAnsi="Aptos" w:cs="AppleSystemUIFont"/>
          <w:sz w:val="21"/>
          <w:szCs w:val="21"/>
          <w:lang w:val="en-GB"/>
          <w14:ligatures w14:val="standardContextual"/>
        </w:rPr>
        <w:t xml:space="preserve">systems </w:t>
      </w:r>
      <w:r w:rsidR="00262E28" w:rsidRPr="2F2B61F3">
        <w:rPr>
          <w:rFonts w:ascii="Aptos" w:hAnsi="Aptos" w:cs="AppleSystemUIFont"/>
          <w:sz w:val="21"/>
          <w:szCs w:val="21"/>
          <w:lang w:val="en-GB"/>
        </w:rPr>
        <w:t>to be</w:t>
      </w:r>
      <w:r w:rsidRPr="00112DD0">
        <w:rPr>
          <w:rFonts w:ascii="Aptos" w:hAnsi="Aptos" w:cs="AppleSystemUIFont"/>
          <w:sz w:val="21"/>
          <w:szCs w:val="21"/>
          <w:lang w:val="en-GB"/>
          <w14:ligatures w14:val="standardContextual"/>
        </w:rPr>
        <w:t xml:space="preserve"> intelligent, intuitive, and seamlessly interconnected across their value chains. Meeting these expectations requires a fundamental shift in how we design experiences, orchestrate processes, integrate data</w:t>
      </w:r>
      <w:r w:rsidR="00E904C8">
        <w:rPr>
          <w:rFonts w:ascii="Aptos" w:hAnsi="Aptos" w:cs="AppleSystemUIFont"/>
          <w:sz w:val="21"/>
          <w:szCs w:val="21"/>
          <w:lang w:val="en-GB"/>
          <w14:ligatures w14:val="standardContextual"/>
        </w:rPr>
        <w:t>,</w:t>
      </w:r>
      <w:r w:rsidRPr="00112DD0">
        <w:rPr>
          <w:rFonts w:ascii="Aptos" w:hAnsi="Aptos" w:cs="AppleSystemUIFont"/>
          <w:sz w:val="21"/>
          <w:szCs w:val="21"/>
          <w:lang w:val="en-GB"/>
          <w14:ligatures w14:val="standardContextual"/>
        </w:rPr>
        <w:t xml:space="preserve"> and build </w:t>
      </w:r>
      <w:r w:rsidR="00E904C8">
        <w:rPr>
          <w:rFonts w:ascii="Aptos" w:hAnsi="Aptos" w:cs="AppleSystemUIFont"/>
          <w:sz w:val="21"/>
          <w:szCs w:val="21"/>
          <w:lang w:val="en-GB"/>
          <w14:ligatures w14:val="standardContextual"/>
        </w:rPr>
        <w:t>the</w:t>
      </w:r>
      <w:r w:rsidRPr="00112DD0">
        <w:rPr>
          <w:rFonts w:ascii="Aptos" w:hAnsi="Aptos" w:cs="AppleSystemUIFont"/>
          <w:sz w:val="21"/>
          <w:szCs w:val="21"/>
          <w:lang w:val="en-GB"/>
          <w14:ligatures w14:val="standardContextual"/>
        </w:rPr>
        <w:t xml:space="preserve"> technology foundation</w:t>
      </w:r>
      <w:r w:rsidR="00C3291C">
        <w:rPr>
          <w:rFonts w:ascii="Aptos" w:hAnsi="Aptos" w:cs="AppleSystemUIFont"/>
          <w:sz w:val="21"/>
          <w:szCs w:val="21"/>
          <w:lang w:val="en-GB"/>
          <w14:ligatures w14:val="standardContextual"/>
        </w:rPr>
        <w:t>s</w:t>
      </w:r>
      <w:r w:rsidRPr="00112DD0">
        <w:rPr>
          <w:rFonts w:ascii="Aptos" w:hAnsi="Aptos" w:cs="AppleSystemUIFont"/>
          <w:sz w:val="21"/>
          <w:szCs w:val="21"/>
          <w:lang w:val="en-GB"/>
          <w14:ligatures w14:val="standardContextual"/>
        </w:rPr>
        <w:t xml:space="preserve"> that blend intelligence with </w:t>
      </w:r>
      <w:commentRangeStart w:id="2"/>
      <w:commentRangeStart w:id="3"/>
      <w:commentRangeStart w:id="4"/>
      <w:commentRangeStart w:id="5"/>
      <w:commentRangeStart w:id="6"/>
      <w:r w:rsidRPr="00112DD0">
        <w:rPr>
          <w:rFonts w:ascii="Aptos" w:hAnsi="Aptos" w:cs="AppleSystemUIFont"/>
          <w:sz w:val="21"/>
          <w:szCs w:val="21"/>
          <w:lang w:val="en-GB"/>
          <w14:ligatures w14:val="standardContextual"/>
        </w:rPr>
        <w:t>resilience</w:t>
      </w:r>
      <w:commentRangeEnd w:id="2"/>
      <w:r w:rsidR="00B7675C" w:rsidRPr="00112DD0">
        <w:rPr>
          <w:rStyle w:val="CommentReference"/>
          <w:rFonts w:ascii="Aptos" w:hAnsi="Aptos" w:cs="AppleSystemUIFont"/>
          <w:sz w:val="21"/>
          <w:szCs w:val="21"/>
          <w:lang w:val="en-GB"/>
          <w14:ligatures w14:val="standardContextual"/>
        </w:rPr>
        <w:commentReference w:id="2"/>
      </w:r>
      <w:commentRangeEnd w:id="3"/>
      <w:r w:rsidR="009A3580" w:rsidRPr="00112DD0">
        <w:rPr>
          <w:rStyle w:val="CommentReference"/>
          <w:rFonts w:ascii="Aptos" w:hAnsi="Aptos" w:cs="AppleSystemUIFont"/>
          <w:sz w:val="21"/>
          <w:szCs w:val="21"/>
          <w:lang w:val="en-GB"/>
          <w14:ligatures w14:val="standardContextual"/>
        </w:rPr>
        <w:commentReference w:id="3"/>
      </w:r>
      <w:commentRangeEnd w:id="4"/>
      <w:r w:rsidR="00317BAA" w:rsidRPr="00112DD0">
        <w:rPr>
          <w:rStyle w:val="CommentReference"/>
          <w:rFonts w:ascii="Aptos" w:hAnsi="Aptos" w:cs="AppleSystemUIFont"/>
          <w:sz w:val="21"/>
          <w:szCs w:val="21"/>
          <w:lang w:val="en-GB"/>
          <w14:ligatures w14:val="standardContextual"/>
        </w:rPr>
        <w:commentReference w:id="4"/>
      </w:r>
      <w:commentRangeEnd w:id="5"/>
      <w:r w:rsidRPr="00112DD0">
        <w:rPr>
          <w:rStyle w:val="CommentReference"/>
          <w:rFonts w:ascii="Aptos" w:hAnsi="Aptos" w:cs="AppleSystemUIFont"/>
          <w:sz w:val="21"/>
          <w:szCs w:val="21"/>
          <w:lang w:val="en-GB"/>
          <w14:ligatures w14:val="standardContextual"/>
        </w:rPr>
        <w:commentReference w:id="5"/>
      </w:r>
      <w:commentRangeEnd w:id="6"/>
      <w:r w:rsidR="00675ECD" w:rsidRPr="00112DD0">
        <w:rPr>
          <w:rStyle w:val="CommentReference"/>
          <w:rFonts w:ascii="Aptos" w:hAnsi="Aptos" w:cs="AppleSystemUIFont"/>
          <w:sz w:val="21"/>
          <w:szCs w:val="21"/>
          <w:lang w:val="en-GB"/>
          <w14:ligatures w14:val="standardContextual"/>
        </w:rPr>
        <w:commentReference w:id="6"/>
      </w:r>
      <w:r w:rsidRPr="00112DD0">
        <w:rPr>
          <w:rFonts w:ascii="Aptos" w:hAnsi="Aptos" w:cs="AppleSystemUIFont"/>
          <w:sz w:val="21"/>
          <w:szCs w:val="21"/>
          <w:lang w:val="en-GB"/>
          <w14:ligatures w14:val="standardContextual"/>
        </w:rPr>
        <w:t>.</w:t>
      </w:r>
      <w:r w:rsidR="00110F11" w:rsidRPr="2F2B61F3">
        <w:rPr>
          <w:rFonts w:ascii="Aptos" w:hAnsi="Aptos" w:cs="AppleSystemUIFont"/>
          <w:sz w:val="21"/>
          <w:szCs w:val="21"/>
          <w:lang w:val="en-GB"/>
        </w:rPr>
        <w:t xml:space="preserve"> </w:t>
      </w:r>
    </w:p>
    <w:p w14:paraId="0E673523" w14:textId="77777777" w:rsidR="00E9775B" w:rsidRPr="00112DD0" w:rsidRDefault="00E9775B" w:rsidP="00E9775B">
      <w:pPr>
        <w:autoSpaceDE w:val="0"/>
        <w:autoSpaceDN w:val="0"/>
        <w:adjustRightInd w:val="0"/>
        <w:spacing w:before="0" w:line="240" w:lineRule="auto"/>
        <w:contextualSpacing/>
        <w:jc w:val="both"/>
        <w:rPr>
          <w:rFonts w:ascii="Aptos" w:hAnsi="Aptos" w:cs="AppleSystemUIFont"/>
          <w:sz w:val="21"/>
          <w:szCs w:val="21"/>
          <w:lang w:val="en-GB"/>
          <w14:ligatures w14:val="standardContextual"/>
        </w:rPr>
      </w:pPr>
    </w:p>
    <w:p w14:paraId="286E2927" w14:textId="49AF37BC" w:rsidR="00E9775B" w:rsidRPr="00112DD0" w:rsidRDefault="00E9775B" w:rsidP="00E9775B">
      <w:pPr>
        <w:autoSpaceDE w:val="0"/>
        <w:autoSpaceDN w:val="0"/>
        <w:adjustRightInd w:val="0"/>
        <w:spacing w:before="0" w:line="240" w:lineRule="auto"/>
        <w:contextualSpacing/>
        <w:jc w:val="both"/>
        <w:rPr>
          <w:rFonts w:ascii="Aptos" w:hAnsi="Aptos" w:cs="AppleSystemUIFont"/>
          <w:sz w:val="21"/>
          <w:szCs w:val="21"/>
          <w:lang w:val="en-GB"/>
          <w14:ligatures w14:val="standardContextual"/>
        </w:rPr>
      </w:pPr>
      <w:r w:rsidRPr="00112DD0">
        <w:rPr>
          <w:rFonts w:ascii="Aptos" w:hAnsi="Aptos" w:cs="AppleSystemUIFont"/>
          <w:sz w:val="21"/>
          <w:szCs w:val="21"/>
          <w:lang w:val="en-GB"/>
          <w14:ligatures w14:val="standardContextual"/>
        </w:rPr>
        <w:t xml:space="preserve">To realise this shift and capture AI’s full potential, we must move from </w:t>
      </w:r>
      <w:r w:rsidRPr="00112DD0">
        <w:rPr>
          <w:rFonts w:ascii="Aptos" w:hAnsi="Aptos" w:cs="AppleSystemUIFont"/>
          <w:b/>
          <w:bCs/>
          <w:sz w:val="21"/>
          <w:szCs w:val="21"/>
          <w:lang w:val="en-GB"/>
          <w14:ligatures w14:val="standardContextual"/>
        </w:rPr>
        <w:t>AI-first</w:t>
      </w:r>
      <w:r w:rsidRPr="00112DD0">
        <w:rPr>
          <w:rFonts w:ascii="Aptos" w:hAnsi="Aptos" w:cs="AppleSystemUIFont"/>
          <w:sz w:val="21"/>
          <w:szCs w:val="21"/>
          <w:lang w:val="en-GB"/>
          <w14:ligatures w14:val="standardContextual"/>
        </w:rPr>
        <w:t xml:space="preserve"> features to an </w:t>
      </w:r>
      <w:r w:rsidRPr="00112DD0">
        <w:rPr>
          <w:rFonts w:ascii="Aptos" w:hAnsi="Aptos" w:cs="AppleSystemUIFont"/>
          <w:b/>
          <w:bCs/>
          <w:sz w:val="21"/>
          <w:szCs w:val="21"/>
          <w:lang w:val="en-GB"/>
          <w14:ligatures w14:val="standardContextual"/>
        </w:rPr>
        <w:t>AI-native</w:t>
      </w:r>
      <w:r w:rsidRPr="00112DD0">
        <w:rPr>
          <w:rFonts w:ascii="Aptos" w:hAnsi="Aptos" w:cs="AppleSystemUIFont"/>
          <w:sz w:val="21"/>
          <w:szCs w:val="21"/>
          <w:lang w:val="en-GB"/>
          <w14:ligatures w14:val="standardContextual"/>
        </w:rPr>
        <w:t xml:space="preserve"> model. AI-first</w:t>
      </w:r>
      <w:r w:rsidR="0052377D" w:rsidRPr="3B8E778F">
        <w:rPr>
          <w:rFonts w:ascii="Aptos" w:hAnsi="Aptos" w:cs="AppleSystemUIFont"/>
          <w:sz w:val="21"/>
          <w:szCs w:val="21"/>
          <w:lang w:val="en-GB"/>
        </w:rPr>
        <w:t xml:space="preserve"> prioritizes</w:t>
      </w:r>
      <w:r w:rsidRPr="00112DD0">
        <w:rPr>
          <w:rFonts w:ascii="Aptos" w:hAnsi="Aptos" w:cs="AppleSystemUIFont"/>
          <w:sz w:val="21"/>
          <w:szCs w:val="21"/>
          <w:lang w:val="en-GB"/>
          <w14:ligatures w14:val="standardContextual"/>
        </w:rPr>
        <w:t xml:space="preserve"> add</w:t>
      </w:r>
      <w:r w:rsidR="0052377D" w:rsidRPr="3B8E778F">
        <w:rPr>
          <w:rFonts w:ascii="Aptos" w:hAnsi="Aptos" w:cs="AppleSystemUIFont"/>
          <w:sz w:val="21"/>
          <w:szCs w:val="21"/>
          <w:lang w:val="en-GB"/>
        </w:rPr>
        <w:t>ing</w:t>
      </w:r>
      <w:r w:rsidRPr="00112DD0">
        <w:rPr>
          <w:rFonts w:ascii="Aptos" w:hAnsi="Aptos" w:cs="AppleSystemUIFont"/>
          <w:sz w:val="21"/>
          <w:szCs w:val="21"/>
          <w:lang w:val="en-GB"/>
          <w14:ligatures w14:val="standardContextual"/>
        </w:rPr>
        <w:t xml:space="preserve"> intelligence to existing functions, while AI-native embeds intelligence into the workflow itself, with reasoning and learning loops that use data and feedback to adapt continuously. </w:t>
      </w:r>
      <w:commentRangeStart w:id="9"/>
      <w:commentRangeStart w:id="10"/>
      <w:r w:rsidRPr="00112DD0">
        <w:rPr>
          <w:rFonts w:ascii="Aptos" w:hAnsi="Aptos" w:cs="AppleSystemUIFont"/>
          <w:sz w:val="21"/>
          <w:szCs w:val="21"/>
          <w:lang w:val="en-GB"/>
          <w14:ligatures w14:val="standardContextual"/>
        </w:rPr>
        <w:t xml:space="preserve">As </w:t>
      </w:r>
      <w:hyperlink r:id="rId17" w:history="1">
        <w:r w:rsidRPr="00112DD0">
          <w:rPr>
            <w:rStyle w:val="Hyperlink"/>
            <w:rFonts w:ascii="Aptos" w:hAnsi="Aptos" w:cs="AppleSystemUIFont"/>
            <w:sz w:val="21"/>
            <w:szCs w:val="21"/>
            <w:lang w:val="en-GB"/>
            <w14:ligatures w14:val="standardContextual"/>
          </w:rPr>
          <w:t>Sapphire Ventures</w:t>
        </w:r>
      </w:hyperlink>
      <w:r w:rsidRPr="00112DD0">
        <w:rPr>
          <w:rFonts w:ascii="Aptos" w:hAnsi="Aptos" w:cs="AppleSystemUIFont"/>
          <w:sz w:val="21"/>
          <w:szCs w:val="21"/>
          <w:lang w:val="en-GB"/>
          <w14:ligatures w14:val="standardContextual"/>
        </w:rPr>
        <w:t xml:space="preserve"> notes</w:t>
      </w:r>
      <w:commentRangeEnd w:id="9"/>
      <w:r w:rsidR="00853910" w:rsidRPr="00112DD0">
        <w:rPr>
          <w:rStyle w:val="CommentReference"/>
          <w:rFonts w:ascii="Aptos" w:hAnsi="Aptos" w:cs="AppleSystemUIFont"/>
          <w:sz w:val="21"/>
          <w:szCs w:val="21"/>
          <w:lang w:val="en-GB"/>
          <w14:ligatures w14:val="standardContextual"/>
        </w:rPr>
        <w:commentReference w:id="9"/>
      </w:r>
      <w:commentRangeEnd w:id="10"/>
      <w:r w:rsidR="006C4493" w:rsidRPr="00112DD0">
        <w:rPr>
          <w:rStyle w:val="CommentReference"/>
          <w:rFonts w:ascii="Aptos" w:hAnsi="Aptos" w:cs="AppleSystemUIFont"/>
          <w:sz w:val="21"/>
          <w:szCs w:val="21"/>
          <w:lang w:val="en-GB"/>
          <w14:ligatures w14:val="standardContextual"/>
        </w:rPr>
        <w:commentReference w:id="10"/>
      </w:r>
      <w:r w:rsidRPr="00112DD0">
        <w:rPr>
          <w:rFonts w:ascii="Aptos" w:hAnsi="Aptos" w:cs="AppleSystemUIFont"/>
          <w:sz w:val="21"/>
          <w:szCs w:val="21"/>
          <w:lang w:val="en-GB"/>
          <w14:ligatures w14:val="standardContextual"/>
        </w:rPr>
        <w:t xml:space="preserve">, </w:t>
      </w:r>
      <w:commentRangeStart w:id="11"/>
      <w:r w:rsidR="00853B8B" w:rsidRPr="00853B8B">
        <w:rPr>
          <w:rFonts w:ascii="Aptos" w:hAnsi="Aptos" w:cs="AppleSystemUIFont"/>
          <w:sz w:val="21"/>
          <w:szCs w:val="21"/>
          <w:lang w:val="en-GB"/>
          <w14:ligatures w14:val="standardContextual"/>
        </w:rPr>
        <w:t>AI-native applications learn from diverse datasets, improve through continuous feedback, and deliver superior speed, scale, and cost, blending proprietary assets with fine-tuned models</w:t>
      </w:r>
      <w:commentRangeEnd w:id="11"/>
      <w:r w:rsidR="00853B8B" w:rsidRPr="00112DD0">
        <w:rPr>
          <w:rStyle w:val="CommentReference"/>
          <w:rFonts w:ascii="Aptos" w:hAnsi="Aptos" w:cs="AppleSystemUIFont"/>
          <w:sz w:val="21"/>
          <w:szCs w:val="21"/>
          <w:lang w:val="en-GB"/>
          <w14:ligatures w14:val="standardContextual"/>
        </w:rPr>
        <w:commentReference w:id="11"/>
      </w:r>
      <w:r w:rsidRPr="00112DD0">
        <w:rPr>
          <w:rFonts w:ascii="Aptos" w:hAnsi="Aptos" w:cs="AppleSystemUIFont"/>
          <w:sz w:val="21"/>
          <w:szCs w:val="21"/>
          <w:lang w:val="en-GB"/>
          <w14:ligatures w14:val="standardContextual"/>
        </w:rPr>
        <w:t>. To remain successful and relevant, this approach must become part of SAP’s architectural DNA alongside our proven deterministic systems.</w:t>
      </w:r>
    </w:p>
    <w:p w14:paraId="252D81CE" w14:textId="77777777" w:rsidR="00E9775B" w:rsidRPr="00112DD0" w:rsidRDefault="00E9775B" w:rsidP="00E9775B">
      <w:pPr>
        <w:autoSpaceDE w:val="0"/>
        <w:autoSpaceDN w:val="0"/>
        <w:adjustRightInd w:val="0"/>
        <w:spacing w:before="0" w:line="240" w:lineRule="auto"/>
        <w:contextualSpacing/>
        <w:jc w:val="both"/>
        <w:rPr>
          <w:rFonts w:ascii="Aptos" w:hAnsi="Aptos" w:cs="AppleSystemUIFont"/>
          <w:sz w:val="21"/>
          <w:szCs w:val="21"/>
          <w:lang w:val="en-GB"/>
          <w14:ligatures w14:val="standardContextual"/>
        </w:rPr>
      </w:pPr>
    </w:p>
    <w:p w14:paraId="2C38CADB" w14:textId="77777777" w:rsidR="00675ECD" w:rsidRPr="00DE3716" w:rsidRDefault="00675ECD" w:rsidP="00675ECD">
      <w:pPr>
        <w:autoSpaceDE w:val="0"/>
        <w:autoSpaceDN w:val="0"/>
        <w:adjustRightInd w:val="0"/>
        <w:spacing w:before="0" w:line="240" w:lineRule="auto"/>
        <w:contextualSpacing/>
        <w:jc w:val="center"/>
        <w:rPr>
          <w:rFonts w:ascii="Aptos" w:hAnsi="Aptos"/>
          <w:b/>
          <w:bCs/>
          <w:sz w:val="21"/>
          <w:szCs w:val="21"/>
        </w:rPr>
      </w:pPr>
      <w:r w:rsidRPr="00F433D8">
        <w:rPr>
          <w:rFonts w:ascii="Aptos" w:hAnsi="Aptos"/>
          <w:b/>
          <w:bCs/>
          <w:noProof/>
          <w:sz w:val="21"/>
          <w:szCs w:val="21"/>
        </w:rPr>
        <w:drawing>
          <wp:inline distT="0" distB="0" distL="0" distR="0" wp14:anchorId="732CB9DF" wp14:editId="15E38D09">
            <wp:extent cx="4594123" cy="2134186"/>
            <wp:effectExtent l="0" t="0" r="3810" b="0"/>
            <wp:docPr id="111149911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9112" name="Picture 1" descr="A screenshot of a web page&#10;&#10;AI-generated content may be incorrect."/>
                    <pic:cNvPicPr/>
                  </pic:nvPicPr>
                  <pic:blipFill>
                    <a:blip r:embed="rId18"/>
                    <a:stretch>
                      <a:fillRect/>
                    </a:stretch>
                  </pic:blipFill>
                  <pic:spPr>
                    <a:xfrm>
                      <a:off x="0" y="0"/>
                      <a:ext cx="4672462" cy="2170578"/>
                    </a:xfrm>
                    <a:prstGeom prst="rect">
                      <a:avLst/>
                    </a:prstGeom>
                  </pic:spPr>
                </pic:pic>
              </a:graphicData>
            </a:graphic>
          </wp:inline>
        </w:drawing>
      </w:r>
    </w:p>
    <w:p w14:paraId="19CAF9EB" w14:textId="77777777" w:rsidR="00675ECD" w:rsidRPr="00DE3716" w:rsidRDefault="00675ECD" w:rsidP="00675ECD">
      <w:pPr>
        <w:autoSpaceDE w:val="0"/>
        <w:autoSpaceDN w:val="0"/>
        <w:adjustRightInd w:val="0"/>
        <w:spacing w:before="0" w:line="240" w:lineRule="auto"/>
        <w:contextualSpacing/>
        <w:jc w:val="both"/>
        <w:rPr>
          <w:rFonts w:ascii="Aptos" w:hAnsi="Aptos"/>
          <w:b/>
          <w:bCs/>
          <w:sz w:val="21"/>
          <w:szCs w:val="21"/>
        </w:rPr>
      </w:pPr>
    </w:p>
    <w:p w14:paraId="1AE2755B" w14:textId="77777777" w:rsidR="00675ECD" w:rsidRPr="00DE3716" w:rsidRDefault="00675ECD" w:rsidP="00675ECD">
      <w:pPr>
        <w:autoSpaceDE w:val="0"/>
        <w:autoSpaceDN w:val="0"/>
        <w:adjustRightInd w:val="0"/>
        <w:spacing w:before="0" w:line="240" w:lineRule="auto"/>
        <w:contextualSpacing/>
        <w:jc w:val="both"/>
        <w:rPr>
          <w:rFonts w:ascii="Aptos" w:hAnsi="Aptos"/>
          <w:b/>
          <w:bCs/>
          <w:sz w:val="21"/>
          <w:szCs w:val="21"/>
        </w:rPr>
      </w:pPr>
    </w:p>
    <w:p w14:paraId="7CBCD462" w14:textId="77777777" w:rsidR="00675ECD" w:rsidRPr="00DE3716" w:rsidRDefault="00675ECD" w:rsidP="00675ECD">
      <w:pPr>
        <w:autoSpaceDE w:val="0"/>
        <w:autoSpaceDN w:val="0"/>
        <w:adjustRightInd w:val="0"/>
        <w:spacing w:before="0" w:line="240" w:lineRule="auto"/>
        <w:contextualSpacing/>
        <w:jc w:val="both"/>
        <w:rPr>
          <w:rFonts w:ascii="Aptos" w:hAnsi="Aptos"/>
          <w:sz w:val="21"/>
          <w:szCs w:val="21"/>
        </w:rPr>
      </w:pPr>
      <w:r w:rsidRPr="00DE3716">
        <w:rPr>
          <w:rFonts w:ascii="Aptos" w:hAnsi="Aptos"/>
          <w:b/>
          <w:bCs/>
          <w:sz w:val="21"/>
          <w:szCs w:val="21"/>
        </w:rPr>
        <w:t xml:space="preserve">Industry </w:t>
      </w:r>
      <w:r w:rsidRPr="00DE3716">
        <w:rPr>
          <w:rFonts w:ascii="Aptos" w:hAnsi="Aptos"/>
          <w:sz w:val="21"/>
          <w:szCs w:val="21"/>
        </w:rPr>
        <w:t xml:space="preserve">is converging toward large-scale agentic platforms built on </w:t>
      </w:r>
      <w:r w:rsidRPr="00DE3716">
        <w:rPr>
          <w:rFonts w:ascii="Aptos" w:hAnsi="Aptos"/>
          <w:b/>
          <w:bCs/>
          <w:sz w:val="21"/>
          <w:szCs w:val="21"/>
        </w:rPr>
        <w:t>distributed AI-native architectures</w:t>
      </w:r>
      <w:r w:rsidRPr="00DE3716">
        <w:rPr>
          <w:rFonts w:ascii="Aptos" w:hAnsi="Aptos"/>
          <w:sz w:val="21"/>
          <w:szCs w:val="21"/>
        </w:rPr>
        <w:t>. These systems rely on strong orchestration across models, agents, and services, persistent shared context, distributed data access, observability and high-performance compute. Market</w:t>
      </w:r>
      <w:r w:rsidRPr="00DE3716">
        <w:rPr>
          <w:rFonts w:ascii="Aptos" w:hAnsi="Aptos" w:cs="AppleSystemUIFont"/>
          <w:sz w:val="21"/>
          <w:szCs w:val="21"/>
          <w:lang w:val="en-GB"/>
          <w14:ligatures w14:val="standardContextual"/>
        </w:rPr>
        <w:t xml:space="preserve"> research reinforces this direction</w:t>
      </w:r>
      <w:r w:rsidRPr="00DE3716">
        <w:rPr>
          <w:rFonts w:ascii="Aptos" w:hAnsi="Aptos" w:cs="AppleSystemUIFont"/>
          <w:b/>
          <w:sz w:val="21"/>
          <w:szCs w:val="21"/>
          <w:lang w:val="en-GB"/>
          <w14:ligatures w14:val="standardContextual"/>
        </w:rPr>
        <w:t>.</w:t>
      </w:r>
      <w:r w:rsidRPr="00DE3716">
        <w:rPr>
          <w:rFonts w:ascii="Aptos" w:hAnsi="Aptos" w:cs="AppleSystemUIFont"/>
          <w:sz w:val="21"/>
          <w:szCs w:val="21"/>
          <w:lang w:val="en-GB"/>
          <w14:ligatures w14:val="standardContextual"/>
        </w:rPr>
        <w:t xml:space="preserve"> Customers value SAP’s trusted processes and resilient systems, but they also expect acceleration. </w:t>
      </w:r>
      <w:r w:rsidRPr="00DE3716">
        <w:rPr>
          <w:rFonts w:ascii="Aptos" w:hAnsi="Aptos" w:cs="AppleSystemUIFont"/>
          <w:b/>
          <w:bCs/>
          <w:sz w:val="21"/>
          <w:szCs w:val="21"/>
          <w:lang w:val="en-GB"/>
          <w14:ligatures w14:val="standardContextual"/>
        </w:rPr>
        <w:t>The choice is clear: Either we disrupt ourselves, or we risk being disrupted.</w:t>
      </w:r>
    </w:p>
    <w:p w14:paraId="2CF728E7" w14:textId="77777777" w:rsidR="00BF2544" w:rsidRPr="00112DD0" w:rsidRDefault="00BF2544" w:rsidP="003659BA">
      <w:pPr>
        <w:spacing w:before="0" w:line="240" w:lineRule="auto"/>
        <w:contextualSpacing/>
        <w:jc w:val="both"/>
        <w:rPr>
          <w:rFonts w:ascii="Aptos" w:eastAsia="-webkit-standard" w:hAnsi="Aptos" w:cs="-webkit-standard"/>
          <w:color w:val="000000" w:themeColor="text1"/>
          <w:sz w:val="21"/>
          <w:szCs w:val="21"/>
          <w:lang w:val="en-GB"/>
        </w:rPr>
      </w:pPr>
    </w:p>
    <w:p w14:paraId="4F6ADBF3" w14:textId="24D35C5B" w:rsidR="00920400" w:rsidRPr="00112DD0" w:rsidRDefault="00BD6C69" w:rsidP="003C62F1">
      <w:pPr>
        <w:pStyle w:val="p1"/>
        <w:spacing w:before="0" w:beforeAutospacing="0" w:after="0" w:afterAutospacing="0"/>
        <w:contextualSpacing/>
        <w:jc w:val="both"/>
        <w:rPr>
          <w:rFonts w:ascii="Aptos" w:hAnsi="Aptos"/>
          <w:sz w:val="21"/>
          <w:szCs w:val="21"/>
        </w:rPr>
      </w:pPr>
      <w:r w:rsidRPr="00112DD0">
        <w:rPr>
          <w:rFonts w:ascii="Aptos" w:hAnsi="Aptos"/>
          <w:b/>
          <w:bCs/>
          <w:sz w:val="21"/>
          <w:szCs w:val="21"/>
        </w:rPr>
        <w:t xml:space="preserve">Leading the </w:t>
      </w:r>
      <w:r w:rsidR="00E347AF">
        <w:rPr>
          <w:rFonts w:ascii="Aptos" w:hAnsi="Aptos"/>
          <w:b/>
          <w:bCs/>
          <w:sz w:val="21"/>
          <w:szCs w:val="21"/>
        </w:rPr>
        <w:t>N</w:t>
      </w:r>
      <w:r w:rsidRPr="00112DD0">
        <w:rPr>
          <w:rFonts w:ascii="Aptos" w:hAnsi="Aptos"/>
          <w:b/>
          <w:bCs/>
          <w:sz w:val="21"/>
          <w:szCs w:val="21"/>
        </w:rPr>
        <w:t xml:space="preserve">ext </w:t>
      </w:r>
      <w:r w:rsidR="00E347AF">
        <w:rPr>
          <w:rFonts w:ascii="Aptos" w:hAnsi="Aptos"/>
          <w:b/>
          <w:bCs/>
          <w:sz w:val="21"/>
          <w:szCs w:val="21"/>
        </w:rPr>
        <w:t>E</w:t>
      </w:r>
      <w:r w:rsidRPr="00112DD0">
        <w:rPr>
          <w:rFonts w:ascii="Aptos" w:hAnsi="Aptos"/>
          <w:b/>
          <w:bCs/>
          <w:sz w:val="21"/>
          <w:szCs w:val="21"/>
        </w:rPr>
        <w:t xml:space="preserve">ra of </w:t>
      </w:r>
      <w:r w:rsidR="00E347AF">
        <w:rPr>
          <w:rFonts w:ascii="Aptos" w:hAnsi="Aptos"/>
          <w:b/>
          <w:bCs/>
          <w:sz w:val="21"/>
          <w:szCs w:val="21"/>
        </w:rPr>
        <w:t>E</w:t>
      </w:r>
      <w:r w:rsidRPr="00112DD0">
        <w:rPr>
          <w:rFonts w:ascii="Aptos" w:hAnsi="Aptos"/>
          <w:b/>
          <w:bCs/>
          <w:sz w:val="21"/>
          <w:szCs w:val="21"/>
        </w:rPr>
        <w:t xml:space="preserve">nterprise </w:t>
      </w:r>
      <w:r w:rsidR="00E347AF">
        <w:rPr>
          <w:rFonts w:ascii="Aptos" w:hAnsi="Aptos"/>
          <w:b/>
          <w:bCs/>
          <w:sz w:val="21"/>
          <w:szCs w:val="21"/>
        </w:rPr>
        <w:t>A</w:t>
      </w:r>
      <w:r w:rsidRPr="00112DD0">
        <w:rPr>
          <w:rFonts w:ascii="Aptos" w:hAnsi="Aptos"/>
          <w:b/>
          <w:bCs/>
          <w:sz w:val="21"/>
          <w:szCs w:val="21"/>
        </w:rPr>
        <w:t>pplications</w:t>
      </w:r>
      <w:r w:rsidRPr="00112DD0">
        <w:rPr>
          <w:rFonts w:ascii="Aptos" w:hAnsi="Aptos"/>
          <w:sz w:val="21"/>
          <w:szCs w:val="21"/>
        </w:rPr>
        <w:t xml:space="preserve">. </w:t>
      </w:r>
    </w:p>
    <w:p w14:paraId="5390A94D" w14:textId="3261D385" w:rsidR="00BD6C69" w:rsidRPr="00112DD0" w:rsidRDefault="00920400" w:rsidP="003C62F1">
      <w:pPr>
        <w:pStyle w:val="p1"/>
        <w:spacing w:before="0" w:beforeAutospacing="0" w:after="0" w:afterAutospacing="0"/>
        <w:contextualSpacing/>
        <w:jc w:val="both"/>
        <w:rPr>
          <w:rFonts w:ascii="Aptos" w:hAnsi="Aptos"/>
          <w:sz w:val="21"/>
          <w:szCs w:val="21"/>
        </w:rPr>
      </w:pPr>
      <w:r w:rsidRPr="00112DD0">
        <w:rPr>
          <w:rFonts w:ascii="Aptos" w:hAnsi="Aptos"/>
          <w:noProof/>
          <w:sz w:val="21"/>
          <w:szCs w:val="21"/>
        </w:rPr>
        <w:drawing>
          <wp:anchor distT="0" distB="0" distL="114300" distR="114300" simplePos="0" relativeHeight="251658243" behindDoc="0" locked="0" layoutInCell="1" allowOverlap="1" wp14:anchorId="7366EC3E" wp14:editId="3C3E4194">
            <wp:simplePos x="0" y="0"/>
            <wp:positionH relativeFrom="column">
              <wp:posOffset>0</wp:posOffset>
            </wp:positionH>
            <wp:positionV relativeFrom="paragraph">
              <wp:posOffset>154940</wp:posOffset>
            </wp:positionV>
            <wp:extent cx="1878965" cy="1974850"/>
            <wp:effectExtent l="0" t="0" r="635" b="6350"/>
            <wp:wrapSquare wrapText="bothSides"/>
            <wp:docPr id="1988689596" name="Picture 1"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9596" name="Picture 1" descr="A diagram of a brai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965" cy="1974850"/>
                    </a:xfrm>
                    <a:prstGeom prst="rect">
                      <a:avLst/>
                    </a:prstGeom>
                  </pic:spPr>
                </pic:pic>
              </a:graphicData>
            </a:graphic>
            <wp14:sizeRelH relativeFrom="page">
              <wp14:pctWidth>0</wp14:pctWidth>
            </wp14:sizeRelH>
            <wp14:sizeRelV relativeFrom="page">
              <wp14:pctHeight>0</wp14:pctHeight>
            </wp14:sizeRelV>
          </wp:anchor>
        </w:drawing>
      </w:r>
      <w:r w:rsidR="00BD6C69" w:rsidRPr="00112DD0">
        <w:rPr>
          <w:rFonts w:ascii="Aptos" w:hAnsi="Aptos"/>
          <w:sz w:val="21"/>
          <w:szCs w:val="21"/>
        </w:rPr>
        <w:t xml:space="preserve">SAP’s opportunity lies not in simply adding AI features but in creating a </w:t>
      </w:r>
      <w:commentRangeStart w:id="13"/>
      <w:commentRangeStart w:id="14"/>
      <w:r w:rsidR="00BD6C69" w:rsidRPr="00112DD0">
        <w:rPr>
          <w:rFonts w:ascii="Aptos" w:hAnsi="Aptos"/>
          <w:b/>
          <w:bCs/>
          <w:sz w:val="21"/>
          <w:szCs w:val="21"/>
        </w:rPr>
        <w:t>Cognitive Core</w:t>
      </w:r>
      <w:r w:rsidR="00BD6C69" w:rsidRPr="00112DD0">
        <w:rPr>
          <w:rFonts w:ascii="Aptos" w:hAnsi="Aptos"/>
          <w:sz w:val="21"/>
          <w:szCs w:val="21"/>
        </w:rPr>
        <w:t xml:space="preserve"> </w:t>
      </w:r>
      <w:commentRangeEnd w:id="13"/>
      <w:r w:rsidR="00D776AC">
        <w:rPr>
          <w:rStyle w:val="CommentReference"/>
          <w:rFonts w:ascii="Times New Roman" w:eastAsiaTheme="minorHAnsi" w:hAnsi="Times New Roman"/>
          <w:sz w:val="21"/>
          <w:szCs w:val="21"/>
        </w:rPr>
        <w:commentReference w:id="13"/>
      </w:r>
      <w:commentRangeEnd w:id="14"/>
      <w:r w:rsidR="00D2771B">
        <w:rPr>
          <w:rStyle w:val="CommentReference"/>
          <w:rFonts w:ascii="Times New Roman" w:hAnsi="Times New Roman"/>
          <w:sz w:val="21"/>
          <w:szCs w:val="21"/>
        </w:rPr>
        <w:commentReference w:id="14"/>
      </w:r>
      <w:r w:rsidR="006D12C4">
        <w:rPr>
          <w:sz w:val="21"/>
          <w:szCs w:val="21"/>
        </w:rPr>
        <w:t xml:space="preserve">, </w:t>
      </w:r>
      <w:r w:rsidR="006D12C4" w:rsidRPr="007E43C0">
        <w:rPr>
          <w:rFonts w:ascii="Aptos" w:hAnsi="Aptos"/>
          <w:sz w:val="21"/>
          <w:szCs w:val="21"/>
        </w:rPr>
        <w:t>an intelligence layer where SAP’s business data, process knowledge, and reasoning models come together so enterprise systems can learn and adapt</w:t>
      </w:r>
      <w:r w:rsidR="00BD6C69" w:rsidRPr="00112DD0">
        <w:rPr>
          <w:rFonts w:ascii="Aptos" w:hAnsi="Aptos"/>
          <w:sz w:val="21"/>
          <w:szCs w:val="21"/>
        </w:rPr>
        <w:t xml:space="preserve">. Built on the world’s richest business data and the deepest understanding of business processes, this core will power </w:t>
      </w:r>
      <w:r w:rsidR="00BD6C69" w:rsidRPr="00112DD0">
        <w:rPr>
          <w:rFonts w:ascii="Aptos" w:hAnsi="Aptos"/>
          <w:b/>
          <w:bCs/>
          <w:sz w:val="21"/>
          <w:szCs w:val="21"/>
        </w:rPr>
        <w:t>AI-</w:t>
      </w:r>
      <w:r w:rsidR="00A245AB">
        <w:rPr>
          <w:rFonts w:ascii="Aptos" w:hAnsi="Aptos"/>
          <w:b/>
          <w:bCs/>
          <w:sz w:val="21"/>
          <w:szCs w:val="21"/>
        </w:rPr>
        <w:t>n</w:t>
      </w:r>
      <w:r w:rsidR="00BD6C69" w:rsidRPr="00112DD0">
        <w:rPr>
          <w:rFonts w:ascii="Aptos" w:hAnsi="Aptos"/>
          <w:b/>
          <w:bCs/>
          <w:sz w:val="21"/>
          <w:szCs w:val="21"/>
        </w:rPr>
        <w:t>ative systems</w:t>
      </w:r>
      <w:r w:rsidR="00BD6C69" w:rsidRPr="00112DD0">
        <w:rPr>
          <w:rFonts w:ascii="Aptos" w:hAnsi="Aptos"/>
          <w:sz w:val="21"/>
          <w:szCs w:val="21"/>
        </w:rPr>
        <w:t xml:space="preserve"> where workflows learn and adapt. The Cognitive Core brings together fast, intuitive </w:t>
      </w:r>
      <w:r w:rsidR="00BD6C69" w:rsidRPr="00112DD0">
        <w:rPr>
          <w:rFonts w:ascii="Aptos" w:hAnsi="Aptos"/>
          <w:b/>
          <w:bCs/>
          <w:sz w:val="21"/>
          <w:szCs w:val="21"/>
        </w:rPr>
        <w:t>System 1 style intelligence</w:t>
      </w:r>
      <w:r w:rsidR="00BD6C69" w:rsidRPr="00112DD0">
        <w:rPr>
          <w:rFonts w:ascii="Aptos" w:hAnsi="Aptos"/>
          <w:sz w:val="21"/>
          <w:szCs w:val="21"/>
        </w:rPr>
        <w:t xml:space="preserve"> in the inner loop with deliberate, analytical </w:t>
      </w:r>
      <w:r w:rsidR="00BD6C69" w:rsidRPr="00112DD0">
        <w:rPr>
          <w:rFonts w:ascii="Aptos" w:hAnsi="Aptos"/>
          <w:b/>
          <w:bCs/>
          <w:sz w:val="21"/>
          <w:szCs w:val="21"/>
        </w:rPr>
        <w:t>System 2 style reasoning</w:t>
      </w:r>
      <w:r w:rsidR="00BD6C69" w:rsidRPr="00112DD0">
        <w:rPr>
          <w:rFonts w:ascii="Aptos" w:hAnsi="Aptos"/>
          <w:sz w:val="21"/>
          <w:szCs w:val="21"/>
        </w:rPr>
        <w:t xml:space="preserve"> in the outer loop, a framing originally proposed by Daniel Kahneman in </w:t>
      </w:r>
      <w:hyperlink r:id="rId20" w:history="1">
        <w:r w:rsidR="00BD6C69" w:rsidRPr="00112DD0">
          <w:rPr>
            <w:rStyle w:val="Hyperlink"/>
            <w:rFonts w:ascii="Aptos" w:hAnsi="Aptos"/>
            <w:sz w:val="21"/>
            <w:szCs w:val="21"/>
          </w:rPr>
          <w:t>Thinking Fast and Slow</w:t>
        </w:r>
      </w:hyperlink>
      <w:r w:rsidR="00BD6C69" w:rsidRPr="00112DD0">
        <w:rPr>
          <w:rFonts w:ascii="Aptos" w:hAnsi="Aptos"/>
          <w:sz w:val="21"/>
          <w:szCs w:val="21"/>
        </w:rPr>
        <w:t xml:space="preserve">. </w:t>
      </w:r>
      <w:r w:rsidR="00BD6C69" w:rsidRPr="00112DD0">
        <w:rPr>
          <w:rFonts w:ascii="Aptos" w:hAnsi="Aptos"/>
          <w:b/>
          <w:bCs/>
          <w:sz w:val="21"/>
          <w:szCs w:val="21"/>
        </w:rPr>
        <w:t>Meta-learning</w:t>
      </w:r>
      <w:r w:rsidR="00BD6C69" w:rsidRPr="00112DD0">
        <w:rPr>
          <w:rFonts w:ascii="Aptos" w:hAnsi="Aptos"/>
          <w:sz w:val="21"/>
          <w:szCs w:val="21"/>
        </w:rPr>
        <w:t xml:space="preserve"> enhances this further by improving not just what systems know, but how they learn.</w:t>
      </w:r>
    </w:p>
    <w:p w14:paraId="6FBBC9B5" w14:textId="6A5384FC" w:rsidR="00BD6C69" w:rsidRPr="00112DD0" w:rsidRDefault="00BD6C69" w:rsidP="00BD6C69">
      <w:pPr>
        <w:spacing w:before="0" w:line="240" w:lineRule="auto"/>
        <w:contextualSpacing/>
        <w:jc w:val="both"/>
        <w:rPr>
          <w:rFonts w:ascii="Aptos" w:eastAsia="Times New Roman" w:hAnsi="Aptos" w:cs="Times New Roman"/>
          <w:sz w:val="21"/>
          <w:szCs w:val="21"/>
          <w:lang w:val="en-IN" w:eastAsia="en-GB"/>
        </w:rPr>
      </w:pPr>
      <w:r w:rsidRPr="00112DD0">
        <w:rPr>
          <w:rFonts w:ascii="Aptos" w:eastAsia="Times New Roman" w:hAnsi="Aptos" w:cs="Times New Roman"/>
          <w:sz w:val="21"/>
          <w:szCs w:val="21"/>
          <w:lang w:val="en-IN" w:eastAsia="en-GB"/>
        </w:rPr>
        <w:t xml:space="preserve">Within this foundation, </w:t>
      </w:r>
      <w:r w:rsidRPr="00112DD0">
        <w:rPr>
          <w:rFonts w:ascii="Aptos" w:eastAsia="Times New Roman" w:hAnsi="Aptos" w:cs="Times New Roman"/>
          <w:b/>
          <w:bCs/>
          <w:sz w:val="21"/>
          <w:szCs w:val="21"/>
          <w:lang w:val="en-IN" w:eastAsia="en-GB"/>
        </w:rPr>
        <w:t>autonomous agents</w:t>
      </w:r>
      <w:r w:rsidRPr="00112DD0">
        <w:rPr>
          <w:rFonts w:ascii="Aptos" w:eastAsia="Times New Roman" w:hAnsi="Aptos" w:cs="Times New Roman"/>
          <w:sz w:val="21"/>
          <w:szCs w:val="21"/>
          <w:lang w:val="en-IN" w:eastAsia="en-GB"/>
        </w:rPr>
        <w:t xml:space="preserve"> manage tasks proactively, responding to changing contexts in adaptive and hyper-personalized ways. Every decision and outcome remains anchored in governance, symbolic </w:t>
      </w:r>
      <w:r w:rsidRPr="00112DD0">
        <w:rPr>
          <w:rFonts w:ascii="Aptos" w:eastAsia="Times New Roman" w:hAnsi="Aptos" w:cs="Times New Roman"/>
          <w:sz w:val="21"/>
          <w:szCs w:val="21"/>
          <w:lang w:val="en-IN" w:eastAsia="en-GB"/>
        </w:rPr>
        <w:lastRenderedPageBreak/>
        <w:t xml:space="preserve">reasoning, and human oversight, ensuring that as intelligence advances, trust deepens. </w:t>
      </w:r>
      <w:r w:rsidR="000A3851" w:rsidRPr="00753E83">
        <w:rPr>
          <w:rFonts w:ascii="Aptos" w:eastAsia="Times New Roman" w:hAnsi="Aptos" w:cs="Times New Roman"/>
          <w:sz w:val="21"/>
          <w:szCs w:val="21"/>
          <w:lang w:val="en-IN" w:eastAsia="en-GB"/>
        </w:rPr>
        <w:t>This synthesis of intelligence and responsibility positions SAP to lead the next era of AI-native enterprise software</w:t>
      </w:r>
      <w:r w:rsidR="000A3851">
        <w:rPr>
          <w:rFonts w:ascii="Aptos" w:eastAsia="Times New Roman" w:hAnsi="Aptos" w:cs="Times New Roman"/>
          <w:sz w:val="21"/>
          <w:szCs w:val="21"/>
          <w:lang w:val="en-IN" w:eastAsia="en-GB"/>
        </w:rPr>
        <w:t xml:space="preserve">, </w:t>
      </w:r>
      <w:r w:rsidR="000A3851" w:rsidRPr="00586916">
        <w:rPr>
          <w:rFonts w:ascii="Aptos" w:eastAsia="Times New Roman" w:hAnsi="Aptos" w:cs="Times New Roman"/>
          <w:sz w:val="21"/>
          <w:szCs w:val="21"/>
          <w:lang w:val="en-IN" w:eastAsia="en-GB"/>
        </w:rPr>
        <w:t>an evolution further articulated in</w:t>
      </w:r>
      <w:r w:rsidR="000A3851">
        <w:t xml:space="preserve"> </w:t>
      </w:r>
      <w:hyperlink r:id="rId21">
        <w:r w:rsidR="66D99180" w:rsidRPr="24F14F45">
          <w:rPr>
            <w:rStyle w:val="Hyperlink"/>
            <w:rFonts w:ascii="Aptos" w:hAnsi="Aptos"/>
            <w:i/>
            <w:iCs/>
            <w:sz w:val="21"/>
            <w:szCs w:val="21"/>
          </w:rPr>
          <w:t>SaaS Is Not Dead: It's Evolving</w:t>
        </w:r>
      </w:hyperlink>
      <w:commentRangeStart w:id="16"/>
      <w:commentRangeStart w:id="17"/>
      <w:commentRangeEnd w:id="16"/>
      <w:r w:rsidR="00BD732E" w:rsidRPr="00270286">
        <w:rPr>
          <w:rStyle w:val="CommentReference"/>
          <w:rFonts w:ascii="Aptos" w:eastAsia="Times New Roman" w:hAnsi="Aptos" w:cs="Times New Roman"/>
          <w:sz w:val="21"/>
          <w:szCs w:val="21"/>
          <w:lang w:val="en-IN" w:eastAsia="en-GB"/>
        </w:rPr>
        <w:commentReference w:id="16"/>
      </w:r>
      <w:commentRangeEnd w:id="17"/>
      <w:r w:rsidR="00D2771B" w:rsidRPr="00270286">
        <w:rPr>
          <w:rStyle w:val="CommentReference"/>
          <w:rFonts w:ascii="Aptos" w:eastAsia="Times New Roman" w:hAnsi="Aptos" w:cs="Times New Roman"/>
          <w:sz w:val="21"/>
          <w:szCs w:val="21"/>
          <w:lang w:val="en-IN" w:eastAsia="en-GB"/>
        </w:rPr>
        <w:commentReference w:id="17"/>
      </w:r>
      <w:r w:rsidR="000A3851" w:rsidRPr="00270286">
        <w:rPr>
          <w:rFonts w:ascii="Aptos" w:eastAsia="Times New Roman" w:hAnsi="Aptos" w:cs="Times New Roman"/>
          <w:sz w:val="21"/>
          <w:szCs w:val="21"/>
          <w:lang w:val="en-IN" w:eastAsia="en-GB"/>
        </w:rPr>
        <w:t>,</w:t>
      </w:r>
      <w:r w:rsidR="000A3851" w:rsidRPr="00586916">
        <w:rPr>
          <w:rFonts w:ascii="Aptos" w:eastAsia="Times New Roman" w:hAnsi="Aptos" w:cs="Times New Roman"/>
          <w:sz w:val="21"/>
          <w:szCs w:val="21"/>
          <w:lang w:val="en-IN" w:eastAsia="en-GB"/>
        </w:rPr>
        <w:t xml:space="preserve"> which explains how SAP’s SaaS foundation enables and accelerates the agentic AI future</w:t>
      </w:r>
      <w:r w:rsidR="000A3851">
        <w:rPr>
          <w:rFonts w:ascii="Aptos" w:eastAsia="Times New Roman" w:hAnsi="Aptos" w:cs="Times New Roman"/>
          <w:sz w:val="21"/>
          <w:szCs w:val="21"/>
          <w:lang w:val="en-IN" w:eastAsia="en-GB"/>
        </w:rPr>
        <w:t>.</w:t>
      </w:r>
    </w:p>
    <w:p w14:paraId="3AA5EDCA" w14:textId="77777777" w:rsidR="00772D83" w:rsidRDefault="00772D83" w:rsidP="007649C5">
      <w:pPr>
        <w:spacing w:before="0" w:line="240" w:lineRule="auto"/>
        <w:contextualSpacing/>
        <w:jc w:val="both"/>
        <w:rPr>
          <w:rFonts w:ascii="Aptos" w:eastAsia="Times New Roman" w:hAnsi="Aptos" w:cs="Times New Roman"/>
          <w:sz w:val="21"/>
          <w:szCs w:val="21"/>
          <w:lang w:val="en-IN" w:eastAsia="en-GB"/>
        </w:rPr>
      </w:pPr>
    </w:p>
    <w:p w14:paraId="6B811066" w14:textId="77777777" w:rsidR="007649C5" w:rsidRPr="00112DD0" w:rsidRDefault="007649C5" w:rsidP="007649C5">
      <w:pPr>
        <w:spacing w:before="0" w:line="240" w:lineRule="auto"/>
        <w:contextualSpacing/>
        <w:jc w:val="both"/>
        <w:rPr>
          <w:rFonts w:ascii="Aptos" w:eastAsia="Times New Roman" w:hAnsi="Aptos" w:cs="Times New Roman"/>
          <w:sz w:val="21"/>
          <w:szCs w:val="21"/>
          <w:lang w:val="en-IN" w:eastAsia="en-GB"/>
        </w:rPr>
      </w:pPr>
      <w:r w:rsidRPr="00112DD0">
        <w:rPr>
          <w:rFonts w:ascii="Aptos" w:eastAsia="Times New Roman" w:hAnsi="Aptos" w:cs="Helvetica"/>
          <w:b/>
          <w:sz w:val="21"/>
          <w:szCs w:val="21"/>
          <w:lang w:val="en-GB"/>
          <w14:ligatures w14:val="standardContextual"/>
        </w:rPr>
        <w:t xml:space="preserve">North Star Architecture: </w:t>
      </w:r>
      <w:r w:rsidRPr="00112DD0">
        <w:rPr>
          <w:rFonts w:ascii="Aptos" w:eastAsiaTheme="minorEastAsia" w:hAnsi="Aptos" w:cs="Helvetica"/>
          <w:b/>
          <w:bCs/>
          <w:sz w:val="21"/>
          <w:szCs w:val="21"/>
          <w:lang w:val="en-GB"/>
          <w14:ligatures w14:val="standardContextual"/>
        </w:rPr>
        <w:t>The Fabric Weaving Deterministic and AI Native Paths to lead the Next Era of Enterprise Software</w:t>
      </w:r>
    </w:p>
    <w:p w14:paraId="515F1B21" w14:textId="77777777" w:rsidR="007649C5" w:rsidRPr="00112DD0" w:rsidRDefault="007649C5" w:rsidP="007649C5">
      <w:pPr>
        <w:spacing w:before="0" w:line="240" w:lineRule="auto"/>
        <w:contextualSpacing/>
        <w:jc w:val="both"/>
        <w:rPr>
          <w:rFonts w:ascii="Aptos" w:eastAsiaTheme="minorEastAsia" w:hAnsi="Aptos" w:cs="Helvetica"/>
          <w:b/>
          <w:bCs/>
          <w:sz w:val="21"/>
          <w:szCs w:val="21"/>
          <w:lang w:val="en-GB"/>
          <w14:ligatures w14:val="standardContextual"/>
        </w:rPr>
      </w:pPr>
    </w:p>
    <w:p w14:paraId="48A0A76A" w14:textId="0C3BF1B1" w:rsidR="007649C5" w:rsidRPr="00112DD0" w:rsidRDefault="0032652B" w:rsidP="007649C5">
      <w:pPr>
        <w:spacing w:before="0" w:line="240" w:lineRule="auto"/>
        <w:contextualSpacing/>
        <w:jc w:val="both"/>
        <w:rPr>
          <w:rFonts w:ascii="Aptos" w:hAnsi="Aptos"/>
          <w:sz w:val="21"/>
          <w:szCs w:val="21"/>
        </w:rPr>
      </w:pPr>
      <w:r w:rsidRPr="00112DD0">
        <w:rPr>
          <w:rFonts w:ascii="Aptos" w:eastAsia="Times New Roman" w:hAnsi="Aptos" w:cs="Times New Roman"/>
          <w:noProof/>
          <w:sz w:val="21"/>
          <w:szCs w:val="21"/>
          <w:lang w:val="en-IN" w:eastAsia="en-GB"/>
        </w:rPr>
        <w:drawing>
          <wp:anchor distT="0" distB="0" distL="114300" distR="114300" simplePos="0" relativeHeight="251658241" behindDoc="0" locked="0" layoutInCell="1" allowOverlap="1" wp14:anchorId="32956FAE" wp14:editId="5463F49A">
            <wp:simplePos x="0" y="0"/>
            <wp:positionH relativeFrom="column">
              <wp:posOffset>0</wp:posOffset>
            </wp:positionH>
            <wp:positionV relativeFrom="paragraph">
              <wp:posOffset>318770</wp:posOffset>
            </wp:positionV>
            <wp:extent cx="2734310" cy="1735455"/>
            <wp:effectExtent l="0" t="0" r="0" b="4445"/>
            <wp:wrapSquare wrapText="bothSides"/>
            <wp:docPr id="2112097520"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7520" name="Picture 1" descr="A diagram of a path&#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734310" cy="1735455"/>
                    </a:xfrm>
                    <a:prstGeom prst="rect">
                      <a:avLst/>
                    </a:prstGeom>
                  </pic:spPr>
                </pic:pic>
              </a:graphicData>
            </a:graphic>
            <wp14:sizeRelH relativeFrom="page">
              <wp14:pctWidth>0</wp14:pctWidth>
            </wp14:sizeRelH>
            <wp14:sizeRelV relativeFrom="page">
              <wp14:pctHeight>0</wp14:pctHeight>
            </wp14:sizeRelV>
          </wp:anchor>
        </w:drawing>
      </w:r>
      <w:r w:rsidR="007649C5" w:rsidRPr="00112DD0">
        <w:rPr>
          <w:rFonts w:ascii="Aptos" w:eastAsia="Times New Roman" w:hAnsi="Aptos" w:cs="Times New Roman"/>
          <w:sz w:val="21"/>
          <w:szCs w:val="21"/>
          <w:lang w:val="en-IN" w:eastAsia="en-GB"/>
        </w:rPr>
        <w:t xml:space="preserve">SAP’s strategic response to the AI era is the </w:t>
      </w:r>
      <w:r w:rsidR="007649C5" w:rsidRPr="00112DD0">
        <w:rPr>
          <w:rFonts w:ascii="Aptos" w:eastAsia="Times New Roman" w:hAnsi="Aptos" w:cs="Times New Roman"/>
          <w:b/>
          <w:bCs/>
          <w:sz w:val="21"/>
          <w:szCs w:val="21"/>
          <w:lang w:val="en-IN" w:eastAsia="en-GB"/>
        </w:rPr>
        <w:t>AI-Native North Star Architecture</w:t>
      </w:r>
      <w:r w:rsidR="007649C5" w:rsidRPr="00112DD0">
        <w:rPr>
          <w:rFonts w:ascii="Aptos" w:eastAsia="Times New Roman" w:hAnsi="Aptos" w:cs="Times New Roman"/>
          <w:sz w:val="21"/>
          <w:szCs w:val="21"/>
          <w:lang w:val="en-IN" w:eastAsia="en-GB"/>
        </w:rPr>
        <w:t xml:space="preserve">, an integrated blueprint that embeds cognition and intelligence at the core of our portfolio. It builds on the </w:t>
      </w:r>
      <w:r w:rsidR="007649C5" w:rsidRPr="00112DD0">
        <w:rPr>
          <w:rFonts w:ascii="Aptos" w:eastAsia="Times New Roman" w:hAnsi="Aptos" w:cs="Times New Roman"/>
          <w:b/>
          <w:bCs/>
          <w:sz w:val="21"/>
          <w:szCs w:val="21"/>
          <w:lang w:val="en-IN" w:eastAsia="en-GB"/>
        </w:rPr>
        <w:t>Deterministic Path</w:t>
      </w:r>
      <w:r w:rsidR="007649C5" w:rsidRPr="00112DD0">
        <w:rPr>
          <w:rFonts w:ascii="Aptos" w:eastAsia="Times New Roman" w:hAnsi="Aptos" w:cs="Times New Roman"/>
          <w:sz w:val="21"/>
          <w:szCs w:val="21"/>
          <w:lang w:val="en-IN" w:eastAsia="en-GB"/>
        </w:rPr>
        <w:t xml:space="preserve"> of suite harmonization, compliance, and reliability, extending it with an AI-Native Path characterized by adaptability, reasoning, and </w:t>
      </w:r>
      <w:commentRangeStart w:id="18"/>
      <w:commentRangeStart w:id="19"/>
      <w:r w:rsidR="007649C5" w:rsidRPr="00112DD0">
        <w:rPr>
          <w:rFonts w:ascii="Aptos" w:eastAsia="Times New Roman" w:hAnsi="Aptos" w:cs="Times New Roman"/>
          <w:sz w:val="21"/>
          <w:szCs w:val="21"/>
          <w:lang w:val="en-IN" w:eastAsia="en-GB"/>
        </w:rPr>
        <w:t>self-learning</w:t>
      </w:r>
      <w:commentRangeEnd w:id="18"/>
      <w:r w:rsidR="00447316" w:rsidRPr="00112DD0">
        <w:rPr>
          <w:rStyle w:val="CommentReference"/>
          <w:rFonts w:ascii="Aptos" w:eastAsia="Times New Roman" w:hAnsi="Aptos" w:cs="Times New Roman"/>
          <w:sz w:val="21"/>
          <w:szCs w:val="21"/>
          <w:lang w:val="en-IN" w:eastAsia="en-GB"/>
        </w:rPr>
        <w:commentReference w:id="18"/>
      </w:r>
      <w:commentRangeEnd w:id="19"/>
      <w:r w:rsidR="00E978FC" w:rsidRPr="00112DD0">
        <w:rPr>
          <w:rStyle w:val="CommentReference"/>
          <w:rFonts w:ascii="Aptos" w:eastAsia="Times New Roman" w:hAnsi="Aptos" w:cs="Times New Roman"/>
          <w:sz w:val="21"/>
          <w:szCs w:val="21"/>
          <w:lang w:val="en-IN" w:eastAsia="en-GB"/>
        </w:rPr>
        <w:commentReference w:id="19"/>
      </w:r>
      <w:r w:rsidR="007649C5" w:rsidRPr="00112DD0">
        <w:rPr>
          <w:rFonts w:ascii="Aptos" w:eastAsia="Times New Roman" w:hAnsi="Aptos" w:cs="Times New Roman"/>
          <w:sz w:val="21"/>
          <w:szCs w:val="21"/>
          <w:lang w:val="en-IN" w:eastAsia="en-GB"/>
        </w:rPr>
        <w:t xml:space="preserve">. Together, these paths define how SAP will deliver trusted intelligence at scale, uniting stability with innovation. </w:t>
      </w:r>
      <w:r w:rsidR="007649C5" w:rsidRPr="00112DD0">
        <w:rPr>
          <w:rFonts w:ascii="Aptos" w:hAnsi="Aptos"/>
          <w:sz w:val="21"/>
          <w:szCs w:val="21"/>
        </w:rPr>
        <w:t xml:space="preserve">To realize this evolution, we are reimagining three layers: </w:t>
      </w:r>
      <w:r w:rsidR="007649C5" w:rsidRPr="00112DD0">
        <w:rPr>
          <w:rFonts w:ascii="Aptos" w:eastAsia="Times New Roman" w:hAnsi="Aptos"/>
          <w:b/>
          <w:bCs/>
          <w:sz w:val="21"/>
          <w:szCs w:val="21"/>
        </w:rPr>
        <w:t>User Experience</w:t>
      </w:r>
      <w:r w:rsidR="007649C5" w:rsidRPr="00112DD0">
        <w:rPr>
          <w:rFonts w:ascii="Aptos" w:eastAsia="Times New Roman" w:hAnsi="Aptos"/>
          <w:sz w:val="21"/>
          <w:szCs w:val="21"/>
        </w:rPr>
        <w:t xml:space="preserve"> (Joule Everywhere)</w:t>
      </w:r>
      <w:r w:rsidR="007649C5" w:rsidRPr="00112DD0">
        <w:rPr>
          <w:rFonts w:ascii="Aptos" w:hAnsi="Aptos"/>
          <w:sz w:val="21"/>
          <w:szCs w:val="21"/>
        </w:rPr>
        <w:t xml:space="preserve">, </w:t>
      </w:r>
      <w:r w:rsidR="007649C5" w:rsidRPr="00112DD0">
        <w:rPr>
          <w:rFonts w:ascii="Aptos" w:eastAsia="Times New Roman" w:hAnsi="Aptos"/>
          <w:b/>
          <w:bCs/>
          <w:sz w:val="21"/>
          <w:szCs w:val="21"/>
        </w:rPr>
        <w:t>Process</w:t>
      </w:r>
      <w:r w:rsidR="007649C5" w:rsidRPr="00112DD0">
        <w:rPr>
          <w:rFonts w:ascii="Aptos" w:eastAsia="Times New Roman" w:hAnsi="Aptos"/>
          <w:sz w:val="21"/>
          <w:szCs w:val="21"/>
        </w:rPr>
        <w:t xml:space="preserve"> (Joule Agents)</w:t>
      </w:r>
      <w:r w:rsidR="007649C5" w:rsidRPr="00112DD0">
        <w:rPr>
          <w:rFonts w:ascii="Aptos" w:hAnsi="Aptos"/>
          <w:sz w:val="21"/>
          <w:szCs w:val="21"/>
        </w:rPr>
        <w:t xml:space="preserve">, and </w:t>
      </w:r>
      <w:r w:rsidR="007649C5" w:rsidRPr="00112DD0">
        <w:rPr>
          <w:rFonts w:ascii="Aptos" w:eastAsia="Times New Roman" w:hAnsi="Aptos"/>
          <w:b/>
          <w:bCs/>
          <w:sz w:val="21"/>
          <w:szCs w:val="21"/>
        </w:rPr>
        <w:t>Foundation</w:t>
      </w:r>
      <w:r w:rsidR="007649C5" w:rsidRPr="00112DD0">
        <w:rPr>
          <w:rFonts w:ascii="Aptos" w:hAnsi="Aptos"/>
          <w:sz w:val="21"/>
          <w:szCs w:val="21"/>
        </w:rPr>
        <w:t xml:space="preserve">, which </w:t>
      </w:r>
      <w:r w:rsidR="00CF7E2F">
        <w:rPr>
          <w:rFonts w:ascii="Aptos" w:hAnsi="Aptos"/>
          <w:sz w:val="21"/>
          <w:szCs w:val="21"/>
        </w:rPr>
        <w:t xml:space="preserve">provides an AI operating system </w:t>
      </w:r>
      <w:r w:rsidR="007649C5" w:rsidRPr="00112DD0">
        <w:rPr>
          <w:rFonts w:ascii="Aptos" w:hAnsi="Aptos"/>
          <w:sz w:val="21"/>
          <w:szCs w:val="21"/>
        </w:rPr>
        <w:t>combin</w:t>
      </w:r>
      <w:r w:rsidR="00CF7E2F">
        <w:rPr>
          <w:rFonts w:ascii="Aptos" w:hAnsi="Aptos"/>
          <w:sz w:val="21"/>
          <w:szCs w:val="21"/>
        </w:rPr>
        <w:t>ing</w:t>
      </w:r>
      <w:r w:rsidR="007649C5" w:rsidRPr="00112DD0">
        <w:rPr>
          <w:rFonts w:ascii="Aptos" w:hAnsi="Aptos"/>
          <w:sz w:val="21"/>
          <w:szCs w:val="21"/>
        </w:rPr>
        <w:t xml:space="preserve"> a </w:t>
      </w:r>
      <w:r w:rsidR="005F42C6">
        <w:rPr>
          <w:rFonts w:ascii="Aptos" w:eastAsia="Times New Roman" w:hAnsi="Aptos"/>
          <w:sz w:val="21"/>
          <w:szCs w:val="21"/>
        </w:rPr>
        <w:t>d</w:t>
      </w:r>
      <w:r w:rsidR="007649C5" w:rsidRPr="00112DD0">
        <w:rPr>
          <w:rFonts w:ascii="Aptos" w:eastAsia="Times New Roman" w:hAnsi="Aptos"/>
          <w:sz w:val="21"/>
          <w:szCs w:val="21"/>
        </w:rPr>
        <w:t>ata layer</w:t>
      </w:r>
      <w:r w:rsidR="007649C5" w:rsidRPr="00112DD0">
        <w:rPr>
          <w:rFonts w:ascii="Aptos" w:hAnsi="Aptos"/>
          <w:sz w:val="21"/>
          <w:szCs w:val="21"/>
        </w:rPr>
        <w:t xml:space="preserve"> and an </w:t>
      </w:r>
      <w:r w:rsidR="007649C5" w:rsidRPr="00112DD0">
        <w:rPr>
          <w:rFonts w:ascii="Aptos" w:eastAsia="Times New Roman" w:hAnsi="Aptos"/>
          <w:sz w:val="21"/>
          <w:szCs w:val="21"/>
        </w:rPr>
        <w:t>AI layer</w:t>
      </w:r>
      <w:commentRangeStart w:id="20"/>
      <w:commentRangeStart w:id="21"/>
      <w:commentRangeEnd w:id="20"/>
      <w:r w:rsidR="00923008" w:rsidRPr="00112DD0">
        <w:rPr>
          <w:rStyle w:val="CommentReference"/>
          <w:rFonts w:ascii="Aptos" w:hAnsi="Aptos"/>
          <w:sz w:val="21"/>
          <w:szCs w:val="21"/>
        </w:rPr>
        <w:commentReference w:id="20"/>
      </w:r>
      <w:commentRangeEnd w:id="21"/>
      <w:r w:rsidR="00211808" w:rsidRPr="00112DD0">
        <w:rPr>
          <w:rStyle w:val="CommentReference"/>
          <w:rFonts w:ascii="Aptos" w:hAnsi="Aptos"/>
          <w:sz w:val="21"/>
          <w:szCs w:val="21"/>
        </w:rPr>
        <w:commentReference w:id="21"/>
      </w:r>
      <w:r w:rsidR="007649C5" w:rsidRPr="00112DD0">
        <w:rPr>
          <w:rFonts w:ascii="Aptos" w:hAnsi="Aptos"/>
          <w:sz w:val="21"/>
          <w:szCs w:val="21"/>
        </w:rPr>
        <w:t xml:space="preserve">. All of this runs on a </w:t>
      </w:r>
      <w:r w:rsidR="007649C5" w:rsidRPr="00112DD0">
        <w:rPr>
          <w:rFonts w:ascii="Aptos" w:hAnsi="Aptos"/>
          <w:b/>
          <w:bCs/>
          <w:sz w:val="21"/>
          <w:szCs w:val="21"/>
        </w:rPr>
        <w:t>reimagined platform</w:t>
      </w:r>
      <w:r w:rsidR="007649C5" w:rsidRPr="00112DD0">
        <w:rPr>
          <w:rFonts w:ascii="Aptos" w:hAnsi="Aptos"/>
          <w:sz w:val="21"/>
          <w:szCs w:val="21"/>
        </w:rPr>
        <w:t xml:space="preserve"> with Application Foundation that elevates the developer experience, unifies extensibility, simplifies integration, and accelerates innovation across the suite.</w:t>
      </w:r>
    </w:p>
    <w:p w14:paraId="564372F6" w14:textId="1AC1EB01" w:rsidR="007649C5" w:rsidRPr="00112DD0" w:rsidRDefault="007649C5" w:rsidP="007649C5">
      <w:pPr>
        <w:spacing w:before="0" w:line="240" w:lineRule="auto"/>
        <w:contextualSpacing/>
        <w:jc w:val="both"/>
        <w:rPr>
          <w:rFonts w:ascii="Aptos" w:eastAsia="Times New Roman" w:hAnsi="Aptos" w:cs="Times New Roman"/>
          <w:b/>
          <w:bCs/>
          <w:sz w:val="21"/>
          <w:szCs w:val="21"/>
          <w:lang w:val="en-IN" w:eastAsia="en-GB"/>
        </w:rPr>
      </w:pPr>
      <w:r w:rsidRPr="00112DD0">
        <w:rPr>
          <w:rFonts w:ascii="Aptos" w:hAnsi="Aptos"/>
          <w:b/>
          <w:bCs/>
          <w:sz w:val="21"/>
          <w:szCs w:val="21"/>
        </w:rPr>
        <w:t>Cross-cutting SAP-managed suite harmonization qualities</w:t>
      </w:r>
      <w:r w:rsidRPr="00112DD0">
        <w:rPr>
          <w:rStyle w:val="s1"/>
          <w:rFonts w:ascii="Aptos" w:eastAsiaTheme="majorEastAsia" w:hAnsi="Aptos"/>
          <w:sz w:val="21"/>
          <w:szCs w:val="21"/>
        </w:rPr>
        <w:t>,</w:t>
      </w:r>
      <w:r w:rsidRPr="00112DD0">
        <w:rPr>
          <w:rFonts w:ascii="Aptos" w:eastAsia="Aptos" w:hAnsi="Aptos"/>
          <w:sz w:val="21"/>
          <w:szCs w:val="21"/>
        </w:rPr>
        <w:t xml:space="preserve"> such as integration, identity, extensibility, and observability ensure that intelligence remains reliable, explainable, and secure across every layer of the architecture. These qualities are not static principles</w:t>
      </w:r>
      <w:r w:rsidR="009625F4" w:rsidRPr="00112DD0">
        <w:rPr>
          <w:rFonts w:ascii="Aptos" w:eastAsia="Aptos" w:hAnsi="Aptos"/>
          <w:sz w:val="21"/>
          <w:szCs w:val="21"/>
        </w:rPr>
        <w:t>,</w:t>
      </w:r>
      <w:r w:rsidRPr="00112DD0">
        <w:rPr>
          <w:rFonts w:ascii="Aptos" w:eastAsia="Aptos" w:hAnsi="Aptos"/>
          <w:sz w:val="21"/>
          <w:szCs w:val="21"/>
        </w:rPr>
        <w:t xml:space="preserve"> but operational mechanisms realized through policy enforcement, runtime governance, and continuous observability built directly into the Application Foundation and its underlying infrastructure. The architecture embodies a shift-left and shift-down approach, where resilience, compliance, and performance are delivered automatically by the platform. AI-native capabilities further extend this model, using agents that analyze and improve code, configurations, and runtime </w:t>
      </w:r>
      <w:r w:rsidR="00841248" w:rsidRPr="00112DD0">
        <w:rPr>
          <w:rFonts w:ascii="Aptos" w:eastAsia="Aptos" w:hAnsi="Aptos"/>
          <w:sz w:val="21"/>
          <w:szCs w:val="21"/>
        </w:rPr>
        <w:t>behavior</w:t>
      </w:r>
      <w:r w:rsidRPr="00112DD0">
        <w:rPr>
          <w:rFonts w:ascii="Aptos" w:eastAsia="Aptos" w:hAnsi="Aptos"/>
          <w:sz w:val="21"/>
          <w:szCs w:val="21"/>
        </w:rPr>
        <w:t xml:space="preserve"> to achieve these qualities without additional developer effort.</w:t>
      </w:r>
    </w:p>
    <w:p w14:paraId="749E1EF5" w14:textId="4460CE88" w:rsidR="007649C5" w:rsidRPr="00112DD0" w:rsidRDefault="007649C5" w:rsidP="007649C5">
      <w:pPr>
        <w:pStyle w:val="NormalWeb"/>
        <w:spacing w:before="0" w:beforeAutospacing="0" w:after="0" w:afterAutospacing="0"/>
        <w:contextualSpacing/>
        <w:jc w:val="both"/>
        <w:rPr>
          <w:rFonts w:ascii="Aptos" w:eastAsia="Aptos" w:hAnsi="Aptos"/>
          <w:sz w:val="21"/>
          <w:szCs w:val="21"/>
        </w:rPr>
      </w:pPr>
      <w:r w:rsidRPr="00112DD0">
        <w:rPr>
          <w:rFonts w:ascii="Aptos" w:eastAsia="Aptos" w:hAnsi="Aptos"/>
          <w:sz w:val="21"/>
          <w:szCs w:val="21"/>
        </w:rPr>
        <w:t xml:space="preserve">As the Cognitive Core matures, new horizons open: </w:t>
      </w:r>
      <w:r w:rsidR="005F42C6">
        <w:rPr>
          <w:rFonts w:ascii="Aptos" w:eastAsia="Aptos" w:hAnsi="Aptos"/>
          <w:b/>
          <w:bCs/>
          <w:sz w:val="21"/>
          <w:szCs w:val="21"/>
        </w:rPr>
        <w:t>C</w:t>
      </w:r>
      <w:r w:rsidRPr="00112DD0">
        <w:rPr>
          <w:rFonts w:ascii="Aptos" w:eastAsia="Aptos" w:hAnsi="Aptos"/>
          <w:b/>
          <w:bCs/>
          <w:sz w:val="21"/>
          <w:szCs w:val="21"/>
        </w:rPr>
        <w:t>ontext-engineered agents</w:t>
      </w:r>
      <w:r w:rsidRPr="00112DD0">
        <w:rPr>
          <w:rFonts w:ascii="Aptos" w:eastAsia="Aptos" w:hAnsi="Aptos"/>
          <w:sz w:val="21"/>
          <w:szCs w:val="21"/>
        </w:rPr>
        <w:t xml:space="preserve"> decide what to retrieve and why it matters; </w:t>
      </w:r>
      <w:r w:rsidRPr="00112DD0">
        <w:rPr>
          <w:rFonts w:ascii="Aptos" w:eastAsia="Aptos" w:hAnsi="Aptos"/>
          <w:b/>
          <w:bCs/>
          <w:sz w:val="21"/>
          <w:szCs w:val="21"/>
        </w:rPr>
        <w:t>self-evolving agents</w:t>
      </w:r>
      <w:r w:rsidRPr="00112DD0">
        <w:rPr>
          <w:rFonts w:ascii="Aptos" w:eastAsia="Aptos" w:hAnsi="Aptos"/>
          <w:sz w:val="21"/>
          <w:szCs w:val="21"/>
        </w:rPr>
        <w:t xml:space="preserve"> refine reasoning through feedback; </w:t>
      </w:r>
      <w:r w:rsidRPr="00112DD0">
        <w:rPr>
          <w:rFonts w:ascii="Aptos" w:eastAsia="Aptos" w:hAnsi="Aptos"/>
          <w:b/>
          <w:bCs/>
          <w:sz w:val="21"/>
          <w:szCs w:val="21"/>
        </w:rPr>
        <w:t>neuro-symbolic systems</w:t>
      </w:r>
      <w:r w:rsidRPr="00112DD0">
        <w:rPr>
          <w:rFonts w:ascii="Aptos" w:eastAsia="Aptos" w:hAnsi="Aptos"/>
          <w:sz w:val="21"/>
          <w:szCs w:val="21"/>
        </w:rPr>
        <w:t xml:space="preserve"> unite prediction with logic; and </w:t>
      </w:r>
      <w:r w:rsidRPr="00112DD0">
        <w:rPr>
          <w:rFonts w:ascii="Aptos" w:eastAsia="Aptos" w:hAnsi="Aptos"/>
          <w:b/>
          <w:bCs/>
          <w:sz w:val="21"/>
          <w:szCs w:val="21"/>
        </w:rPr>
        <w:t>embodied AI</w:t>
      </w:r>
      <w:r w:rsidRPr="00112DD0">
        <w:rPr>
          <w:rFonts w:ascii="Aptos" w:eastAsia="Aptos" w:hAnsi="Aptos"/>
          <w:sz w:val="21"/>
          <w:szCs w:val="21"/>
        </w:rPr>
        <w:t xml:space="preserve"> carries SAP business logic into the physical world, transforming how work is orchestrated. </w:t>
      </w:r>
      <w:r w:rsidR="00F75478" w:rsidRPr="00B536BA">
        <w:rPr>
          <w:rFonts w:ascii="Aptos" w:eastAsia="Aptos" w:hAnsi="Aptos"/>
          <w:sz w:val="21"/>
          <w:szCs w:val="21"/>
        </w:rPr>
        <w:t>These capabilities build on SAP’s neuro</w:t>
      </w:r>
      <w:r w:rsidR="00F75478">
        <w:rPr>
          <w:rFonts w:ascii="Aptos" w:eastAsia="Aptos" w:hAnsi="Aptos"/>
          <w:sz w:val="21"/>
          <w:szCs w:val="21"/>
        </w:rPr>
        <w:t>-</w:t>
      </w:r>
      <w:r w:rsidR="00F75478" w:rsidRPr="00B536BA">
        <w:rPr>
          <w:rFonts w:ascii="Aptos" w:eastAsia="Aptos" w:hAnsi="Aptos"/>
          <w:sz w:val="21"/>
          <w:szCs w:val="21"/>
        </w:rPr>
        <w:t>symbolic approach, combining neural models such as LLMs for creative problem-solving with symbolic reasoning and structured workflows for compliance and accuracy</w:t>
      </w:r>
      <w:r w:rsidR="00F75478">
        <w:rPr>
          <w:rFonts w:ascii="Aptos" w:eastAsia="Aptos" w:hAnsi="Aptos"/>
          <w:sz w:val="21"/>
          <w:szCs w:val="21"/>
        </w:rPr>
        <w:t>.</w:t>
      </w:r>
    </w:p>
    <w:p w14:paraId="711683CE" w14:textId="54319B32" w:rsidR="007649C5" w:rsidRPr="00112DD0" w:rsidRDefault="006F0F3B" w:rsidP="007649C5">
      <w:pPr>
        <w:pStyle w:val="NormalWeb"/>
        <w:spacing w:before="0" w:beforeAutospacing="0" w:after="0" w:afterAutospacing="0"/>
        <w:contextualSpacing/>
        <w:jc w:val="both"/>
        <w:rPr>
          <w:rFonts w:ascii="Aptos" w:hAnsi="Aptos"/>
          <w:b/>
          <w:bCs/>
          <w:sz w:val="21"/>
          <w:szCs w:val="21"/>
        </w:rPr>
      </w:pPr>
      <w:r w:rsidRPr="00B0215D">
        <w:rPr>
          <w:rFonts w:ascii="Aptos" w:eastAsia="Aptos" w:hAnsi="Aptos"/>
          <w:noProof/>
          <w:sz w:val="21"/>
          <w:szCs w:val="21"/>
        </w:rPr>
        <w:drawing>
          <wp:anchor distT="0" distB="0" distL="114300" distR="114300" simplePos="0" relativeHeight="251658246" behindDoc="0" locked="0" layoutInCell="1" allowOverlap="1" wp14:anchorId="0E1BA881" wp14:editId="561C2073">
            <wp:simplePos x="0" y="0"/>
            <wp:positionH relativeFrom="column">
              <wp:posOffset>0</wp:posOffset>
            </wp:positionH>
            <wp:positionV relativeFrom="paragraph">
              <wp:posOffset>165735</wp:posOffset>
            </wp:positionV>
            <wp:extent cx="2517140" cy="1805940"/>
            <wp:effectExtent l="0" t="0" r="0" b="0"/>
            <wp:wrapSquare wrapText="bothSides"/>
            <wp:docPr id="202852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548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7140" cy="1805940"/>
                    </a:xfrm>
                    <a:prstGeom prst="rect">
                      <a:avLst/>
                    </a:prstGeom>
                  </pic:spPr>
                </pic:pic>
              </a:graphicData>
            </a:graphic>
            <wp14:sizeRelH relativeFrom="page">
              <wp14:pctWidth>0</wp14:pctWidth>
            </wp14:sizeRelH>
            <wp14:sizeRelV relativeFrom="page">
              <wp14:pctHeight>0</wp14:pctHeight>
            </wp14:sizeRelV>
          </wp:anchor>
        </w:drawing>
      </w:r>
    </w:p>
    <w:p w14:paraId="07CB57C5" w14:textId="552B717C" w:rsidR="007649C5" w:rsidRPr="00112DD0" w:rsidRDefault="007649C5" w:rsidP="007649C5">
      <w:pPr>
        <w:pStyle w:val="p1"/>
        <w:spacing w:before="0" w:beforeAutospacing="0" w:after="0" w:afterAutospacing="0"/>
        <w:contextualSpacing/>
        <w:jc w:val="both"/>
        <w:rPr>
          <w:rFonts w:ascii="Aptos" w:eastAsia="Aptos" w:hAnsi="Aptos"/>
          <w:sz w:val="21"/>
          <w:szCs w:val="21"/>
        </w:rPr>
      </w:pPr>
      <w:r w:rsidRPr="00112DD0">
        <w:rPr>
          <w:rFonts w:ascii="Aptos" w:eastAsia="Aptos" w:hAnsi="Aptos"/>
          <w:sz w:val="21"/>
          <w:szCs w:val="21"/>
        </w:rPr>
        <w:t xml:space="preserve">Within this foundation, the Deterministic Path and the AI-Native Path operate as one. </w:t>
      </w:r>
      <w:r w:rsidRPr="00112DD0">
        <w:rPr>
          <w:rFonts w:ascii="Aptos" w:eastAsia="Aptos" w:hAnsi="Aptos"/>
          <w:b/>
          <w:bCs/>
          <w:sz w:val="21"/>
          <w:szCs w:val="21"/>
        </w:rPr>
        <w:t>Data fuels intelligence, intelligence improves processes, and better processes generate richer data, compounding resilience, adaptability, and foresight</w:t>
      </w:r>
      <w:r w:rsidRPr="00112DD0">
        <w:rPr>
          <w:rFonts w:ascii="Aptos" w:eastAsia="Aptos" w:hAnsi="Aptos"/>
          <w:sz w:val="21"/>
          <w:szCs w:val="21"/>
        </w:rPr>
        <w:t xml:space="preserve">. In this evolved landscape, users state intent such as “onboard a supplier” or “forecast inventory”. Joule interprets the intent, orchestrates the right actions, and delivers trusted outcomes. Each result feeds back into the foundation, creating a continuous learning loop that increases context and autonomy. </w:t>
      </w:r>
      <w:r w:rsidRPr="00112DD0">
        <w:rPr>
          <w:rFonts w:ascii="Aptos" w:eastAsia="Aptos" w:hAnsi="Aptos"/>
          <w:b/>
          <w:bCs/>
          <w:sz w:val="21"/>
          <w:szCs w:val="21"/>
        </w:rPr>
        <w:t>This is progression, not replacement</w:t>
      </w:r>
      <w:r w:rsidRPr="00112DD0">
        <w:rPr>
          <w:rFonts w:ascii="Aptos" w:eastAsia="Aptos" w:hAnsi="Aptos"/>
          <w:sz w:val="21"/>
          <w:szCs w:val="21"/>
        </w:rPr>
        <w:t xml:space="preserve">: </w:t>
      </w:r>
      <w:r w:rsidR="00360459">
        <w:rPr>
          <w:rFonts w:ascii="Aptos" w:eastAsia="Aptos" w:hAnsi="Aptos"/>
          <w:sz w:val="21"/>
          <w:szCs w:val="21"/>
        </w:rPr>
        <w:t>D</w:t>
      </w:r>
      <w:r w:rsidRPr="00112DD0">
        <w:rPr>
          <w:rFonts w:ascii="Aptos" w:eastAsia="Aptos" w:hAnsi="Aptos"/>
          <w:sz w:val="21"/>
          <w:szCs w:val="21"/>
        </w:rPr>
        <w:t>eterministic systems of record preserve reliability, while adaptive systems of intelligence add insight and foresight, making the enterprise more capable with every interaction.</w:t>
      </w:r>
    </w:p>
    <w:p w14:paraId="455B226E" w14:textId="00BBE745" w:rsidR="00F22FBD" w:rsidRPr="002940CB" w:rsidRDefault="007649C5" w:rsidP="00751892">
      <w:pPr>
        <w:pStyle w:val="p1"/>
        <w:spacing w:before="0" w:beforeAutospacing="0" w:after="0" w:afterAutospacing="0"/>
        <w:contextualSpacing/>
        <w:jc w:val="both"/>
        <w:rPr>
          <w:rFonts w:ascii="Aptos" w:eastAsia="Aptos" w:hAnsi="Aptos"/>
          <w:i/>
          <w:iCs/>
          <w:color w:val="000000" w:themeColor="text1"/>
          <w:sz w:val="21"/>
          <w:szCs w:val="21"/>
        </w:rPr>
      </w:pPr>
      <w:r w:rsidRPr="002940CB">
        <w:rPr>
          <w:rFonts w:ascii="Aptos" w:eastAsia="Aptos" w:hAnsi="Aptos" w:cs="Aptos"/>
          <w:b/>
          <w:bCs/>
          <w:color w:val="000000" w:themeColor="text1"/>
          <w:sz w:val="21"/>
          <w:szCs w:val="21"/>
        </w:rPr>
        <w:lastRenderedPageBreak/>
        <w:t>Rich Sutton’s</w:t>
      </w:r>
      <w:r w:rsidRPr="00112DD0">
        <w:rPr>
          <w:rFonts w:ascii="Aptos" w:eastAsia="Aptos" w:hAnsi="Aptos" w:cs="Aptos"/>
          <w:color w:val="000000" w:themeColor="text1"/>
          <w:sz w:val="21"/>
          <w:szCs w:val="21"/>
        </w:rPr>
        <w:t xml:space="preserve"> </w:t>
      </w:r>
      <w:hyperlink r:id="rId24">
        <w:r w:rsidRPr="00112DD0">
          <w:rPr>
            <w:rStyle w:val="Hyperlink"/>
            <w:rFonts w:ascii="Aptos" w:eastAsia="Aptos" w:hAnsi="Aptos" w:cs="Aptos"/>
            <w:color w:val="0070F2"/>
            <w:sz w:val="21"/>
            <w:szCs w:val="21"/>
          </w:rPr>
          <w:t>The Bitter Lesson</w:t>
        </w:r>
      </w:hyperlink>
      <w:r w:rsidRPr="00112DD0">
        <w:rPr>
          <w:rFonts w:ascii="Aptos" w:eastAsia="Aptos" w:hAnsi="Aptos" w:cs="Aptos"/>
          <w:color w:val="000000" w:themeColor="text1"/>
          <w:sz w:val="21"/>
          <w:szCs w:val="21"/>
        </w:rPr>
        <w:t xml:space="preserve"> </w:t>
      </w:r>
      <w:r w:rsidRPr="00112DD0">
        <w:rPr>
          <w:rFonts w:ascii="Aptos" w:eastAsia="Aptos" w:hAnsi="Aptos"/>
          <w:color w:val="000000" w:themeColor="text1"/>
          <w:sz w:val="21"/>
          <w:szCs w:val="21"/>
        </w:rPr>
        <w:t xml:space="preserve">reminds us that enduring progress in AI arises not from handcrafted rules but from systems that learn and scale with compute. </w:t>
      </w:r>
      <w:r w:rsidRPr="00112DD0">
        <w:rPr>
          <w:rFonts w:ascii="Aptos" w:eastAsia="Aptos" w:hAnsi="Aptos"/>
          <w:sz w:val="21"/>
          <w:szCs w:val="21"/>
        </w:rPr>
        <w:t xml:space="preserve">SAP </w:t>
      </w:r>
      <w:r w:rsidR="00FB27E2" w:rsidRPr="00112DD0">
        <w:rPr>
          <w:rFonts w:ascii="Aptos" w:eastAsia="Aptos" w:hAnsi="Aptos"/>
          <w:sz w:val="21"/>
          <w:szCs w:val="21"/>
        </w:rPr>
        <w:t>applies this lesson by pairing</w:t>
      </w:r>
      <w:r w:rsidRPr="00112DD0">
        <w:rPr>
          <w:rFonts w:ascii="Aptos" w:eastAsia="Aptos" w:hAnsi="Aptos"/>
          <w:sz w:val="21"/>
          <w:szCs w:val="21"/>
        </w:rPr>
        <w:t xml:space="preserve"> two complementary </w:t>
      </w:r>
      <w:r w:rsidR="00FB27E2" w:rsidRPr="00112DD0">
        <w:rPr>
          <w:rFonts w:ascii="Aptos" w:eastAsia="Aptos" w:hAnsi="Aptos"/>
          <w:sz w:val="21"/>
          <w:szCs w:val="21"/>
        </w:rPr>
        <w:t>paths</w:t>
      </w:r>
      <w:r w:rsidRPr="00112DD0">
        <w:rPr>
          <w:rFonts w:ascii="Aptos" w:eastAsia="Aptos" w:hAnsi="Aptos"/>
          <w:sz w:val="21"/>
          <w:szCs w:val="21"/>
        </w:rPr>
        <w:t xml:space="preserve">: </w:t>
      </w:r>
      <w:r w:rsidR="006F0F3B">
        <w:rPr>
          <w:rFonts w:ascii="Aptos" w:eastAsia="Aptos" w:hAnsi="Aptos"/>
          <w:sz w:val="21"/>
          <w:szCs w:val="21"/>
        </w:rPr>
        <w:t>T</w:t>
      </w:r>
      <w:r w:rsidRPr="00112DD0">
        <w:rPr>
          <w:rFonts w:ascii="Aptos" w:eastAsia="Aptos" w:hAnsi="Aptos"/>
          <w:sz w:val="21"/>
          <w:szCs w:val="21"/>
        </w:rPr>
        <w:t>he Deterministic Path</w:t>
      </w:r>
      <w:r w:rsidR="00FB27E2" w:rsidRPr="00112DD0">
        <w:rPr>
          <w:rFonts w:ascii="Aptos" w:eastAsia="Aptos" w:hAnsi="Aptos"/>
          <w:sz w:val="21"/>
          <w:szCs w:val="21"/>
        </w:rPr>
        <w:t>, which safeguards trust and governance,</w:t>
      </w:r>
      <w:r w:rsidRPr="00112DD0">
        <w:rPr>
          <w:rFonts w:ascii="Aptos" w:eastAsia="Aptos" w:hAnsi="Aptos"/>
          <w:sz w:val="21"/>
          <w:szCs w:val="21"/>
        </w:rPr>
        <w:t xml:space="preserve"> and the AI Native Path</w:t>
      </w:r>
      <w:r w:rsidR="00FB27E2" w:rsidRPr="00112DD0">
        <w:rPr>
          <w:rFonts w:ascii="Aptos" w:eastAsia="Aptos" w:hAnsi="Aptos"/>
          <w:sz w:val="21"/>
          <w:szCs w:val="21"/>
        </w:rPr>
        <w:t>, which uses learning systems that evolve with data and compute.</w:t>
      </w:r>
      <w:r w:rsidRPr="00112DD0">
        <w:rPr>
          <w:rFonts w:ascii="Aptos" w:eastAsia="Aptos" w:hAnsi="Aptos"/>
          <w:sz w:val="21"/>
          <w:szCs w:val="21"/>
        </w:rPr>
        <w:t xml:space="preserve"> Together they </w:t>
      </w:r>
      <w:r w:rsidR="00FB27E2" w:rsidRPr="00112DD0">
        <w:rPr>
          <w:rFonts w:ascii="Aptos" w:eastAsia="Aptos" w:hAnsi="Aptos"/>
          <w:sz w:val="21"/>
          <w:szCs w:val="21"/>
        </w:rPr>
        <w:t>define</w:t>
      </w:r>
      <w:r w:rsidRPr="00112DD0">
        <w:rPr>
          <w:rFonts w:ascii="Aptos" w:eastAsia="Aptos" w:hAnsi="Aptos"/>
          <w:sz w:val="21"/>
          <w:szCs w:val="21"/>
        </w:rPr>
        <w:t xml:space="preserve"> the architecture for the AI</w:t>
      </w:r>
      <w:r w:rsidR="006F0F3B">
        <w:rPr>
          <w:rFonts w:ascii="Aptos" w:eastAsia="Aptos" w:hAnsi="Aptos"/>
          <w:sz w:val="21"/>
          <w:szCs w:val="21"/>
        </w:rPr>
        <w:t>-</w:t>
      </w:r>
      <w:r w:rsidRPr="00112DD0">
        <w:rPr>
          <w:rFonts w:ascii="Aptos" w:eastAsia="Aptos" w:hAnsi="Aptos"/>
          <w:sz w:val="21"/>
          <w:szCs w:val="21"/>
        </w:rPr>
        <w:t xml:space="preserve">native era, </w:t>
      </w:r>
      <w:r w:rsidR="00FB27E2" w:rsidRPr="00112DD0">
        <w:rPr>
          <w:rFonts w:ascii="Aptos" w:eastAsia="Aptos" w:hAnsi="Aptos"/>
          <w:sz w:val="21"/>
          <w:szCs w:val="21"/>
        </w:rPr>
        <w:t>where intelligence grows through experience and trust remains</w:t>
      </w:r>
      <w:r w:rsidRPr="00112DD0">
        <w:rPr>
          <w:rFonts w:ascii="Aptos" w:eastAsia="Aptos" w:hAnsi="Aptos"/>
          <w:sz w:val="21"/>
          <w:szCs w:val="21"/>
        </w:rPr>
        <w:t xml:space="preserve"> the foundation</w:t>
      </w:r>
      <w:r w:rsidR="00FB27E2" w:rsidRPr="00112DD0">
        <w:rPr>
          <w:rFonts w:ascii="Aptos" w:eastAsia="Aptos" w:hAnsi="Aptos"/>
          <w:sz w:val="21"/>
          <w:szCs w:val="21"/>
        </w:rPr>
        <w:t xml:space="preserve"> of every</w:t>
      </w:r>
      <w:r w:rsidRPr="00112DD0">
        <w:rPr>
          <w:rFonts w:ascii="Aptos" w:eastAsia="Aptos" w:hAnsi="Aptos"/>
          <w:sz w:val="21"/>
          <w:szCs w:val="21"/>
        </w:rPr>
        <w:t xml:space="preserve"> enterprise</w:t>
      </w:r>
      <w:r w:rsidR="00FB27E2" w:rsidRPr="00112DD0">
        <w:rPr>
          <w:rFonts w:ascii="Aptos" w:eastAsia="Aptos" w:hAnsi="Aptos"/>
          <w:sz w:val="21"/>
          <w:szCs w:val="21"/>
        </w:rPr>
        <w:t xml:space="preserve"> interaction</w:t>
      </w:r>
      <w:r w:rsidRPr="00112DD0">
        <w:rPr>
          <w:rFonts w:ascii="Aptos" w:eastAsia="Aptos" w:hAnsi="Aptos"/>
          <w:sz w:val="21"/>
          <w:szCs w:val="21"/>
        </w:rPr>
        <w:t>.</w:t>
      </w:r>
      <w:r w:rsidR="00751892" w:rsidRPr="00112DD0">
        <w:rPr>
          <w:rFonts w:ascii="Aptos" w:eastAsia="Aptos" w:hAnsi="Aptos"/>
          <w:sz w:val="21"/>
          <w:szCs w:val="21"/>
        </w:rPr>
        <w:tab/>
      </w:r>
      <w:r w:rsidR="00751892" w:rsidRPr="00112DD0">
        <w:rPr>
          <w:rFonts w:ascii="Aptos" w:eastAsia="Aptos" w:hAnsi="Aptos"/>
          <w:sz w:val="21"/>
          <w:szCs w:val="21"/>
        </w:rPr>
        <w:tab/>
      </w:r>
      <w:r w:rsidR="00751892" w:rsidRPr="00112DD0">
        <w:rPr>
          <w:rFonts w:ascii="Aptos" w:eastAsia="Aptos" w:hAnsi="Aptos"/>
          <w:sz w:val="21"/>
          <w:szCs w:val="21"/>
        </w:rPr>
        <w:tab/>
      </w:r>
      <w:r w:rsidR="00751892" w:rsidRPr="00112DD0">
        <w:rPr>
          <w:rFonts w:ascii="Aptos" w:eastAsia="Aptos" w:hAnsi="Aptos"/>
          <w:sz w:val="21"/>
          <w:szCs w:val="21"/>
        </w:rPr>
        <w:tab/>
      </w:r>
      <w:r w:rsidR="00751892" w:rsidRPr="00112DD0">
        <w:rPr>
          <w:rFonts w:ascii="Aptos" w:eastAsia="Aptos" w:hAnsi="Aptos"/>
          <w:sz w:val="21"/>
          <w:szCs w:val="21"/>
        </w:rPr>
        <w:tab/>
      </w:r>
      <w:hyperlink w:anchor="TOC">
        <w:r w:rsidR="00751892" w:rsidRPr="00112DD0">
          <w:rPr>
            <w:rStyle w:val="Hyperlink"/>
            <w:rFonts w:ascii="Aptos" w:hAnsi="Aptos"/>
            <w:sz w:val="21"/>
            <w:szCs w:val="21"/>
          </w:rPr>
          <w:t>[Back to TOC]</w:t>
        </w:r>
      </w:hyperlink>
    </w:p>
    <w:p w14:paraId="51E9C036" w14:textId="77777777" w:rsidR="00751892" w:rsidRPr="00112DD0" w:rsidRDefault="00751892" w:rsidP="00035152">
      <w:pPr>
        <w:pStyle w:val="p1"/>
        <w:spacing w:before="0" w:beforeAutospacing="0" w:after="0" w:afterAutospacing="0"/>
        <w:contextualSpacing/>
        <w:jc w:val="both"/>
        <w:rPr>
          <w:rFonts w:ascii="Aptos" w:hAnsi="Aptos"/>
          <w:i/>
          <w:color w:val="0070C0"/>
          <w:sz w:val="21"/>
          <w:szCs w:val="21"/>
        </w:rPr>
      </w:pPr>
    </w:p>
    <w:p w14:paraId="68E19041" w14:textId="74EBEEE9" w:rsidR="003C12C0" w:rsidRPr="00112DD0" w:rsidRDefault="00A449DF" w:rsidP="009E68EE">
      <w:pPr>
        <w:pStyle w:val="Heading2"/>
        <w:spacing w:before="0" w:after="0" w:line="240" w:lineRule="auto"/>
        <w:contextualSpacing/>
        <w:jc w:val="both"/>
        <w:rPr>
          <w:rFonts w:ascii="Aptos" w:hAnsi="Aptos"/>
          <w:b/>
        </w:rPr>
      </w:pPr>
      <w:bookmarkStart w:id="22" w:name="_Toc213792213"/>
      <w:r w:rsidRPr="00112DD0">
        <w:rPr>
          <w:rFonts w:ascii="Aptos" w:hAnsi="Aptos"/>
          <w:b/>
        </w:rPr>
        <w:t xml:space="preserve">2. </w:t>
      </w:r>
      <w:r w:rsidR="003744EB" w:rsidRPr="00112DD0">
        <w:rPr>
          <w:rFonts w:ascii="Aptos" w:hAnsi="Aptos"/>
          <w:b/>
        </w:rPr>
        <w:t>AI-NATIVE NORTH STAR VISION: FROM DETERMINISTIC TO COGNITIVE SYSTEMS</w:t>
      </w:r>
      <w:bookmarkEnd w:id="22"/>
      <w:r w:rsidR="001F5C77" w:rsidRPr="00112DD0">
        <w:rPr>
          <w:rFonts w:ascii="Aptos" w:hAnsi="Aptos"/>
          <w:b/>
        </w:rPr>
        <w:t xml:space="preserve"> </w:t>
      </w:r>
    </w:p>
    <w:p w14:paraId="5954AD97" w14:textId="77777777" w:rsidR="001A7418" w:rsidRPr="00112DD0" w:rsidRDefault="001A7418" w:rsidP="003F4B3C">
      <w:pPr>
        <w:spacing w:before="0" w:line="240" w:lineRule="auto"/>
        <w:contextualSpacing/>
        <w:jc w:val="both"/>
        <w:rPr>
          <w:rFonts w:ascii="Aptos" w:hAnsi="Aptos"/>
          <w:sz w:val="21"/>
          <w:szCs w:val="21"/>
        </w:rPr>
      </w:pPr>
    </w:p>
    <w:p w14:paraId="3A451E65" w14:textId="74ABC4BD" w:rsidR="006D4C39" w:rsidRPr="00112DD0" w:rsidRDefault="006D4C39" w:rsidP="006D4C39">
      <w:pPr>
        <w:pStyle w:val="p2"/>
        <w:spacing w:before="0" w:beforeAutospacing="0" w:after="0" w:afterAutospacing="0"/>
        <w:contextualSpacing/>
        <w:jc w:val="both"/>
        <w:rPr>
          <w:rFonts w:ascii="Aptos" w:hAnsi="Aptos"/>
          <w:sz w:val="21"/>
          <w:szCs w:val="21"/>
        </w:rPr>
      </w:pPr>
      <w:r w:rsidRPr="00112DD0">
        <w:rPr>
          <w:rFonts w:ascii="Aptos" w:hAnsi="Aptos"/>
          <w:sz w:val="21"/>
          <w:szCs w:val="21"/>
        </w:rPr>
        <w:t xml:space="preserve">The AI-Native North Star defines how SAP systems evolve from deterministic designs along the Golden Path to cognitive systems that can reason, learn, and adapt. It connects intelligence across the Experience, Process, Foundation, and Platform </w:t>
      </w:r>
      <w:r w:rsidR="00AD0CAD">
        <w:rPr>
          <w:rFonts w:ascii="Aptos" w:hAnsi="Aptos"/>
          <w:sz w:val="21"/>
          <w:szCs w:val="21"/>
        </w:rPr>
        <w:t>L</w:t>
      </w:r>
      <w:r w:rsidRPr="00112DD0">
        <w:rPr>
          <w:rFonts w:ascii="Aptos" w:hAnsi="Aptos"/>
          <w:sz w:val="21"/>
          <w:szCs w:val="21"/>
        </w:rPr>
        <w:t>ayers, forming a coherent architecture where every element operates in context and contributes to continuous improvement.</w:t>
      </w:r>
    </w:p>
    <w:p w14:paraId="41895655" w14:textId="2B3CB1E0" w:rsidR="006D4C39" w:rsidRPr="00112DD0" w:rsidRDefault="00BA0351" w:rsidP="001A5ACC">
      <w:pPr>
        <w:spacing w:before="0" w:line="240" w:lineRule="auto"/>
        <w:contextualSpacing/>
        <w:jc w:val="both"/>
        <w:rPr>
          <w:rFonts w:ascii="Aptos" w:hAnsi="Aptos"/>
        </w:rPr>
      </w:pPr>
      <w:r w:rsidRPr="00112DD0">
        <w:rPr>
          <w:rFonts w:ascii="Aptos" w:hAnsi="Aptos"/>
          <w:noProof/>
          <w14:ligatures w14:val="standardContextual"/>
        </w:rPr>
        <w:t xml:space="preserve"> </w:t>
      </w:r>
      <w:commentRangeStart w:id="23"/>
      <w:commentRangeStart w:id="24"/>
      <w:r w:rsidRPr="00112DD0">
        <w:rPr>
          <w:rFonts w:ascii="Aptos" w:eastAsia="Aptos" w:hAnsi="Aptos" w:cs="Aptos"/>
          <w:noProof/>
          <w:color w:val="000000" w:themeColor="text1"/>
          <w:sz w:val="21"/>
          <w:szCs w:val="21"/>
        </w:rPr>
        <w:drawing>
          <wp:inline distT="0" distB="0" distL="0" distR="0" wp14:anchorId="497431EB" wp14:editId="6E84F865">
            <wp:extent cx="5731510" cy="1869440"/>
            <wp:effectExtent l="0" t="0" r="0" b="0"/>
            <wp:docPr id="6379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0864" name=""/>
                    <pic:cNvPicPr/>
                  </pic:nvPicPr>
                  <pic:blipFill>
                    <a:blip r:embed="rId25"/>
                    <a:stretch>
                      <a:fillRect/>
                    </a:stretch>
                  </pic:blipFill>
                  <pic:spPr>
                    <a:xfrm>
                      <a:off x="0" y="0"/>
                      <a:ext cx="5731510" cy="1869440"/>
                    </a:xfrm>
                    <a:prstGeom prst="rect">
                      <a:avLst/>
                    </a:prstGeom>
                  </pic:spPr>
                </pic:pic>
              </a:graphicData>
            </a:graphic>
          </wp:inline>
        </w:drawing>
      </w:r>
      <w:commentRangeEnd w:id="23"/>
      <w:r w:rsidR="009A5C93" w:rsidRPr="00112DD0">
        <w:rPr>
          <w:rStyle w:val="CommentReference"/>
          <w:rFonts w:ascii="Aptos" w:eastAsia="Aptos" w:hAnsi="Aptos" w:cs="Aptos"/>
          <w:color w:val="000000" w:themeColor="text1"/>
          <w:sz w:val="21"/>
          <w:szCs w:val="21"/>
        </w:rPr>
        <w:commentReference w:id="23"/>
      </w:r>
      <w:commentRangeEnd w:id="24"/>
      <w:r w:rsidR="007649C5" w:rsidRPr="00112DD0">
        <w:rPr>
          <w:rStyle w:val="CommentReference"/>
          <w:rFonts w:ascii="Aptos" w:eastAsia="Aptos" w:hAnsi="Aptos" w:cs="Aptos"/>
          <w:color w:val="000000" w:themeColor="text1"/>
          <w:sz w:val="21"/>
          <w:szCs w:val="21"/>
        </w:rPr>
        <w:commentReference w:id="24"/>
      </w:r>
      <w:r w:rsidR="006D4C39" w:rsidRPr="00112DD0">
        <w:rPr>
          <w:rFonts w:ascii="Aptos" w:eastAsia="Aptos" w:hAnsi="Aptos" w:cs="Aptos"/>
          <w:color w:val="000000" w:themeColor="text1"/>
          <w:sz w:val="21"/>
          <w:szCs w:val="21"/>
        </w:rPr>
        <w:t xml:space="preserve"> </w:t>
      </w:r>
    </w:p>
    <w:p w14:paraId="262DB94A" w14:textId="1377FF29" w:rsidR="00341D4C" w:rsidRPr="00112DD0" w:rsidRDefault="006D4C39" w:rsidP="006D4C39">
      <w:pPr>
        <w:pStyle w:val="p2"/>
        <w:spacing w:before="0" w:beforeAutospacing="0" w:after="0" w:afterAutospacing="0"/>
        <w:contextualSpacing/>
        <w:jc w:val="both"/>
        <w:rPr>
          <w:rFonts w:ascii="Aptos" w:hAnsi="Aptos"/>
          <w:sz w:val="21"/>
          <w:szCs w:val="21"/>
        </w:rPr>
      </w:pPr>
      <w:r w:rsidRPr="00112DD0">
        <w:rPr>
          <w:rFonts w:ascii="Aptos" w:hAnsi="Aptos"/>
          <w:sz w:val="21"/>
          <w:szCs w:val="21"/>
        </w:rPr>
        <w:t>At its essence, the AI-Native North Star establishes a unified model of intelligence across SAP’s ecosystem, with each layer playing a distinct role in this evolution:</w:t>
      </w:r>
    </w:p>
    <w:p w14:paraId="2AF622C6" w14:textId="77777777" w:rsidR="00784952" w:rsidRPr="00112DD0" w:rsidRDefault="00784952" w:rsidP="006D4C39">
      <w:pPr>
        <w:pStyle w:val="p2"/>
        <w:spacing w:before="0" w:beforeAutospacing="0" w:after="0" w:afterAutospacing="0"/>
        <w:contextualSpacing/>
        <w:jc w:val="both"/>
        <w:rPr>
          <w:rStyle w:val="s1"/>
          <w:rFonts w:ascii="Aptos" w:hAnsi="Aptos"/>
          <w:b/>
          <w:bCs/>
          <w:sz w:val="21"/>
          <w:szCs w:val="21"/>
        </w:rPr>
      </w:pPr>
    </w:p>
    <w:p w14:paraId="6F609904" w14:textId="77777777" w:rsidR="006D4C39" w:rsidRPr="00112DD0" w:rsidRDefault="006D4C39" w:rsidP="006D4C39">
      <w:pPr>
        <w:pStyle w:val="p2"/>
        <w:spacing w:before="0" w:beforeAutospacing="0" w:after="0" w:afterAutospacing="0"/>
        <w:contextualSpacing/>
        <w:jc w:val="both"/>
        <w:rPr>
          <w:rFonts w:ascii="Aptos" w:hAnsi="Aptos"/>
          <w:sz w:val="21"/>
          <w:szCs w:val="21"/>
        </w:rPr>
      </w:pPr>
      <w:r w:rsidRPr="00112DD0">
        <w:rPr>
          <w:rStyle w:val="s1"/>
          <w:rFonts w:ascii="Aptos" w:hAnsi="Aptos"/>
          <w:b/>
          <w:bCs/>
          <w:sz w:val="21"/>
          <w:szCs w:val="21"/>
        </w:rPr>
        <w:t>User Experience Layer:</w:t>
      </w:r>
      <w:r w:rsidRPr="00112DD0">
        <w:rPr>
          <w:rFonts w:ascii="Aptos" w:hAnsi="Aptos"/>
          <w:sz w:val="21"/>
          <w:szCs w:val="21"/>
        </w:rPr>
        <w:t xml:space="preserve"> Interactions become conversational, adaptive, and intuitive. Joule interprets user intent, draws on enterprise context, and orchestrates actions across applications, transforming routine workflows into intelligent, outcome-driven experiences.</w:t>
      </w:r>
    </w:p>
    <w:p w14:paraId="67DB2DC1" w14:textId="77777777" w:rsidR="006D4C39" w:rsidRPr="00112DD0" w:rsidRDefault="006D4C39" w:rsidP="006D4C39">
      <w:pPr>
        <w:pStyle w:val="p2"/>
        <w:spacing w:before="0" w:beforeAutospacing="0" w:after="0" w:afterAutospacing="0"/>
        <w:contextualSpacing/>
        <w:jc w:val="both"/>
        <w:rPr>
          <w:rFonts w:ascii="Aptos" w:hAnsi="Aptos"/>
          <w:sz w:val="21"/>
          <w:szCs w:val="21"/>
        </w:rPr>
      </w:pPr>
      <w:r w:rsidRPr="00112DD0">
        <w:rPr>
          <w:rStyle w:val="s1"/>
          <w:rFonts w:ascii="Aptos" w:hAnsi="Aptos"/>
          <w:b/>
          <w:bCs/>
          <w:sz w:val="21"/>
          <w:szCs w:val="21"/>
        </w:rPr>
        <w:t>Process Layer:</w:t>
      </w:r>
      <w:r w:rsidRPr="00112DD0">
        <w:rPr>
          <w:rFonts w:ascii="Aptos" w:hAnsi="Aptos"/>
          <w:sz w:val="21"/>
          <w:szCs w:val="21"/>
        </w:rPr>
        <w:t xml:space="preserve"> Workflows shift from fixed logic to dynamic, goal-oriented coordination. Joule Agents plan, reason, and act across systems, continuously learning from feedback while maintaining the reliability and governance of deterministic processes.</w:t>
      </w:r>
    </w:p>
    <w:p w14:paraId="5E773654" w14:textId="5237F2F1" w:rsidR="006D4C39" w:rsidRPr="00112DD0" w:rsidRDefault="006D4C39" w:rsidP="006D4C39">
      <w:pPr>
        <w:pStyle w:val="p2"/>
        <w:spacing w:before="0" w:beforeAutospacing="0" w:after="0" w:afterAutospacing="0"/>
        <w:contextualSpacing/>
        <w:jc w:val="both"/>
        <w:rPr>
          <w:rFonts w:ascii="Aptos" w:hAnsi="Aptos"/>
          <w:sz w:val="21"/>
          <w:szCs w:val="21"/>
        </w:rPr>
      </w:pPr>
      <w:r w:rsidRPr="00112DD0">
        <w:rPr>
          <w:rStyle w:val="s1"/>
          <w:rFonts w:ascii="Aptos" w:hAnsi="Aptos"/>
          <w:b/>
          <w:bCs/>
          <w:sz w:val="21"/>
          <w:szCs w:val="21"/>
        </w:rPr>
        <w:t>Foundation Layer:</w:t>
      </w:r>
      <w:r w:rsidRPr="00112DD0">
        <w:rPr>
          <w:rFonts w:ascii="Aptos" w:hAnsi="Aptos"/>
          <w:sz w:val="21"/>
          <w:szCs w:val="21"/>
        </w:rPr>
        <w:t xml:space="preserve"> </w:t>
      </w:r>
      <w:r w:rsidR="009D0199" w:rsidRPr="00112DD0">
        <w:rPr>
          <w:rFonts w:ascii="Aptos" w:hAnsi="Aptos"/>
          <w:sz w:val="21"/>
          <w:szCs w:val="21"/>
        </w:rPr>
        <w:t>Joule OS serves as the AI-native operating fabric that manages the lifecycle, orchestration, and governance of language models, agents, and AI services across the suite</w:t>
      </w:r>
      <w:r w:rsidRPr="00112DD0">
        <w:rPr>
          <w:rFonts w:ascii="Aptos" w:hAnsi="Aptos"/>
          <w:sz w:val="21"/>
          <w:szCs w:val="21"/>
        </w:rPr>
        <w:t xml:space="preserve">. Together with the </w:t>
      </w:r>
      <w:r w:rsidR="00AD0CAD">
        <w:rPr>
          <w:rFonts w:ascii="Aptos" w:hAnsi="Aptos"/>
          <w:sz w:val="21"/>
          <w:szCs w:val="21"/>
        </w:rPr>
        <w:t xml:space="preserve">SAP </w:t>
      </w:r>
      <w:r w:rsidRPr="00112DD0">
        <w:rPr>
          <w:rFonts w:ascii="Aptos" w:hAnsi="Aptos"/>
          <w:sz w:val="21"/>
          <w:szCs w:val="21"/>
        </w:rPr>
        <w:t xml:space="preserve">Business Data Cloud, </w:t>
      </w:r>
      <w:r w:rsidR="00AD0CAD">
        <w:rPr>
          <w:rFonts w:ascii="Aptos" w:hAnsi="Aptos"/>
          <w:sz w:val="21"/>
          <w:szCs w:val="21"/>
        </w:rPr>
        <w:t xml:space="preserve">SAP </w:t>
      </w:r>
      <w:r w:rsidRPr="00112DD0">
        <w:rPr>
          <w:rFonts w:ascii="Aptos" w:hAnsi="Aptos"/>
          <w:sz w:val="21"/>
          <w:szCs w:val="21"/>
        </w:rPr>
        <w:t xml:space="preserve">Knowledge Graph, and </w:t>
      </w:r>
      <w:r w:rsidR="00AD0CAD">
        <w:rPr>
          <w:rFonts w:ascii="Aptos" w:hAnsi="Aptos"/>
          <w:sz w:val="21"/>
          <w:szCs w:val="21"/>
        </w:rPr>
        <w:t xml:space="preserve">SAP </w:t>
      </w:r>
      <w:r w:rsidRPr="00112DD0">
        <w:rPr>
          <w:rFonts w:ascii="Aptos" w:hAnsi="Aptos"/>
          <w:sz w:val="21"/>
          <w:szCs w:val="21"/>
        </w:rPr>
        <w:t>HANA Cloud, they establish a unified semantic layer that grounds intelligence in trusted data. Integration, identity, and observability preserve compliance and trust as systems evolve.</w:t>
      </w:r>
    </w:p>
    <w:p w14:paraId="1E6C1FF7" w14:textId="3FDF95A0" w:rsidR="006D4C39" w:rsidRDefault="006D4C39" w:rsidP="006D4C39">
      <w:pPr>
        <w:pStyle w:val="p2"/>
        <w:spacing w:before="0" w:beforeAutospacing="0" w:after="0" w:afterAutospacing="0"/>
        <w:contextualSpacing/>
        <w:jc w:val="both"/>
        <w:rPr>
          <w:rFonts w:ascii="Aptos" w:hAnsi="Aptos"/>
          <w:sz w:val="21"/>
          <w:szCs w:val="21"/>
        </w:rPr>
      </w:pPr>
      <w:r w:rsidRPr="00112DD0">
        <w:rPr>
          <w:rStyle w:val="s1"/>
          <w:rFonts w:ascii="Aptos" w:hAnsi="Aptos"/>
          <w:b/>
          <w:bCs/>
          <w:sz w:val="21"/>
          <w:szCs w:val="21"/>
        </w:rPr>
        <w:t>Platform Layer:</w:t>
      </w:r>
      <w:r w:rsidRPr="00112DD0">
        <w:rPr>
          <w:rFonts w:ascii="Aptos" w:hAnsi="Aptos"/>
          <w:sz w:val="21"/>
          <w:szCs w:val="21"/>
        </w:rPr>
        <w:t xml:space="preserve"> At the heart of SAP’s AI-</w:t>
      </w:r>
      <w:r w:rsidR="00AD0CAD">
        <w:rPr>
          <w:rFonts w:ascii="Aptos" w:hAnsi="Aptos"/>
          <w:sz w:val="21"/>
          <w:szCs w:val="21"/>
        </w:rPr>
        <w:t>n</w:t>
      </w:r>
      <w:r w:rsidRPr="00112DD0">
        <w:rPr>
          <w:rFonts w:ascii="Aptos" w:hAnsi="Aptos"/>
          <w:sz w:val="21"/>
          <w:szCs w:val="21"/>
        </w:rPr>
        <w:t>ative transformation lies the reimagined Platform Layer, where technology, data, and intelligence converge. It enables developers to innovate faster and operate with confidence by combining the power of SAP BTP and Application Foundation to deliver trusted, scalable intelligence across the enterprise.</w:t>
      </w:r>
    </w:p>
    <w:p w14:paraId="6CF5C6A6" w14:textId="77777777" w:rsidR="007C0FAF" w:rsidRPr="00112DD0" w:rsidRDefault="007C0FAF" w:rsidP="006D4C39">
      <w:pPr>
        <w:pStyle w:val="p2"/>
        <w:spacing w:before="0" w:beforeAutospacing="0" w:after="0" w:afterAutospacing="0"/>
        <w:contextualSpacing/>
        <w:jc w:val="both"/>
        <w:rPr>
          <w:rFonts w:ascii="Aptos" w:hAnsi="Aptos"/>
          <w:sz w:val="21"/>
          <w:szCs w:val="21"/>
        </w:rPr>
      </w:pPr>
    </w:p>
    <w:p w14:paraId="128F4BCA" w14:textId="35BA1485" w:rsidR="007C0FAF" w:rsidRPr="007C0FAF" w:rsidRDefault="007C0FAF" w:rsidP="007C0FAF">
      <w:pPr>
        <w:pStyle w:val="p2"/>
        <w:spacing w:before="0" w:beforeAutospacing="0" w:after="0" w:afterAutospacing="0"/>
        <w:contextualSpacing/>
        <w:jc w:val="both"/>
        <w:rPr>
          <w:rFonts w:ascii="Aptos" w:hAnsi="Aptos"/>
          <w:sz w:val="21"/>
          <w:szCs w:val="21"/>
        </w:rPr>
      </w:pPr>
      <w:r w:rsidRPr="007C0FAF">
        <w:rPr>
          <w:rFonts w:ascii="Aptos" w:hAnsi="Aptos"/>
          <w:sz w:val="21"/>
          <w:szCs w:val="21"/>
        </w:rPr>
        <w:t xml:space="preserve">Together, these layers create a continuous intelligence loop where data informs reasoning, reasoning drives action, and actions generate new data. This self-reinforcing  </w:t>
      </w:r>
      <w:r w:rsidRPr="00521CBD">
        <w:rPr>
          <w:rFonts w:ascii="Aptos" w:hAnsi="Aptos"/>
          <w:b/>
          <w:bCs/>
          <w:sz w:val="21"/>
          <w:szCs w:val="21"/>
        </w:rPr>
        <w:t>flywheel (Apps → Data → AI →Apps) </w:t>
      </w:r>
      <w:r w:rsidRPr="007C0FAF">
        <w:rPr>
          <w:rFonts w:ascii="Aptos" w:hAnsi="Aptos"/>
          <w:sz w:val="21"/>
          <w:szCs w:val="21"/>
        </w:rPr>
        <w:t>strengthens with every</w:t>
      </w:r>
      <w:r w:rsidRPr="007C0FAF" w:rsidDel="00E07F6E">
        <w:rPr>
          <w:rFonts w:ascii="Aptos" w:hAnsi="Aptos"/>
          <w:sz w:val="21"/>
          <w:szCs w:val="21"/>
        </w:rPr>
        <w:t xml:space="preserve"> </w:t>
      </w:r>
      <w:r w:rsidRPr="007C0FAF">
        <w:rPr>
          <w:rFonts w:ascii="Aptos" w:hAnsi="Aptos"/>
          <w:sz w:val="21"/>
          <w:szCs w:val="21"/>
        </w:rPr>
        <w:t>interaction, enabling SAP systems to learn, adapt and improve continuously. By reimagining the stack, we accelerate our path towards a  truly AI-native enterprise software.</w:t>
      </w:r>
    </w:p>
    <w:p w14:paraId="1E5B322B" w14:textId="0830F9EB" w:rsidR="007C0FAF" w:rsidRPr="002211A6" w:rsidRDefault="00E03D38" w:rsidP="007C0FAF">
      <w:pPr>
        <w:pStyle w:val="p2"/>
        <w:spacing w:before="0" w:beforeAutospacing="0" w:after="0" w:afterAutospacing="0"/>
        <w:contextualSpacing/>
        <w:jc w:val="center"/>
        <w:rPr>
          <w:rFonts w:asciiTheme="minorHAnsi" w:eastAsia="Aptos" w:hAnsiTheme="minorHAnsi" w:cs="Aptos"/>
          <w:color w:val="000000" w:themeColor="text1"/>
          <w:sz w:val="21"/>
          <w:szCs w:val="21"/>
        </w:rPr>
      </w:pPr>
      <w:r w:rsidRPr="00E03D38">
        <w:rPr>
          <w:rFonts w:asciiTheme="minorHAnsi" w:eastAsia="Aptos" w:hAnsiTheme="minorHAnsi" w:cs="Aptos"/>
          <w:noProof/>
          <w:color w:val="000000" w:themeColor="text1"/>
          <w:sz w:val="21"/>
          <w:szCs w:val="21"/>
        </w:rPr>
        <w:lastRenderedPageBreak/>
        <w:drawing>
          <wp:inline distT="0" distB="0" distL="0" distR="0" wp14:anchorId="59F05CB3" wp14:editId="7E94740F">
            <wp:extent cx="3749964" cy="893660"/>
            <wp:effectExtent l="0" t="0" r="0" b="0"/>
            <wp:docPr id="1058246828" name="Picture 1" descr="A blue and purpl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46828" name="Picture 1" descr="A blue and purple diagram&#10;&#10;AI-generated content may be incorrect."/>
                    <pic:cNvPicPr/>
                  </pic:nvPicPr>
                  <pic:blipFill>
                    <a:blip r:embed="rId26"/>
                    <a:stretch>
                      <a:fillRect/>
                    </a:stretch>
                  </pic:blipFill>
                  <pic:spPr>
                    <a:xfrm>
                      <a:off x="0" y="0"/>
                      <a:ext cx="3874088" cy="923240"/>
                    </a:xfrm>
                    <a:prstGeom prst="rect">
                      <a:avLst/>
                    </a:prstGeom>
                  </pic:spPr>
                </pic:pic>
              </a:graphicData>
            </a:graphic>
          </wp:inline>
        </w:drawing>
      </w:r>
    </w:p>
    <w:p w14:paraId="56D699CC" w14:textId="77777777" w:rsidR="008C25C1" w:rsidRPr="00112DD0" w:rsidRDefault="008C25C1" w:rsidP="00C7020E">
      <w:pPr>
        <w:pStyle w:val="p2"/>
        <w:spacing w:before="0" w:beforeAutospacing="0" w:after="0" w:afterAutospacing="0"/>
        <w:contextualSpacing/>
        <w:jc w:val="both"/>
        <w:rPr>
          <w:rFonts w:ascii="Aptos" w:hAnsi="Aptos"/>
          <w:sz w:val="21"/>
          <w:szCs w:val="21"/>
        </w:rPr>
      </w:pPr>
    </w:p>
    <w:p w14:paraId="655DC36E" w14:textId="491184EE" w:rsidR="006D4C39" w:rsidRPr="00112DD0" w:rsidRDefault="006D4C39" w:rsidP="006D4C39">
      <w:pPr>
        <w:spacing w:before="0" w:line="240" w:lineRule="auto"/>
        <w:contextualSpacing/>
        <w:jc w:val="both"/>
        <w:rPr>
          <w:rFonts w:ascii="Aptos" w:hAnsi="Aptos"/>
          <w:sz w:val="21"/>
          <w:szCs w:val="21"/>
        </w:rPr>
      </w:pPr>
      <w:r w:rsidRPr="00112DD0">
        <w:rPr>
          <w:rFonts w:ascii="Aptos" w:eastAsia="Aptos" w:hAnsi="Aptos" w:cs="Aptos"/>
          <w:color w:val="000000" w:themeColor="text1"/>
          <w:sz w:val="21"/>
          <w:szCs w:val="21"/>
        </w:rPr>
        <w:t xml:space="preserve">The AI-Native North Star Architecture redefines </w:t>
      </w:r>
      <w:r w:rsidRPr="00112DD0">
        <w:rPr>
          <w:rFonts w:ascii="Aptos" w:eastAsia="Aptos" w:hAnsi="Aptos" w:cs="Aptos"/>
          <w:b/>
          <w:bCs/>
          <w:color w:val="000000" w:themeColor="text1"/>
          <w:sz w:val="21"/>
          <w:szCs w:val="21"/>
        </w:rPr>
        <w:t>how work is designed, developed, and executed</w:t>
      </w:r>
      <w:r w:rsidRPr="00112DD0">
        <w:rPr>
          <w:rFonts w:ascii="Aptos" w:eastAsia="Aptos" w:hAnsi="Aptos" w:cs="Aptos"/>
          <w:color w:val="000000" w:themeColor="text1"/>
          <w:sz w:val="21"/>
          <w:szCs w:val="21"/>
        </w:rPr>
        <w:t xml:space="preserve"> across the enterprise. From developers building extensions in </w:t>
      </w:r>
      <w:r w:rsidR="00E67325">
        <w:rPr>
          <w:rFonts w:ascii="Aptos" w:eastAsia="Aptos" w:hAnsi="Aptos" w:cs="Aptos"/>
          <w:color w:val="000000" w:themeColor="text1"/>
          <w:sz w:val="21"/>
          <w:szCs w:val="21"/>
        </w:rPr>
        <w:t>v</w:t>
      </w:r>
      <w:r w:rsidRPr="00112DD0">
        <w:rPr>
          <w:rFonts w:ascii="Aptos" w:eastAsia="Aptos" w:hAnsi="Aptos" w:cs="Aptos"/>
          <w:color w:val="000000" w:themeColor="text1"/>
          <w:sz w:val="21"/>
          <w:szCs w:val="21"/>
        </w:rPr>
        <w:t>ibe coding environments to analysts managing complex business processes.</w:t>
      </w:r>
    </w:p>
    <w:p w14:paraId="76830F0E" w14:textId="77777777" w:rsidR="00201EC7" w:rsidRPr="00112DD0" w:rsidRDefault="00201EC7" w:rsidP="00722CC6">
      <w:pPr>
        <w:spacing w:before="0" w:line="240" w:lineRule="auto"/>
        <w:contextualSpacing/>
        <w:jc w:val="both"/>
        <w:rPr>
          <w:rFonts w:ascii="Aptos" w:eastAsia="Aptos" w:hAnsi="Aptos" w:cs="Aptos"/>
          <w:b/>
          <w:bCs/>
          <w:color w:val="000000" w:themeColor="text1"/>
          <w:sz w:val="21"/>
          <w:szCs w:val="21"/>
        </w:rPr>
      </w:pPr>
    </w:p>
    <w:p w14:paraId="103228EF" w14:textId="43D0944F" w:rsidR="00722CC6" w:rsidRPr="00112DD0" w:rsidRDefault="00722CC6" w:rsidP="00722CC6">
      <w:pPr>
        <w:spacing w:before="0" w:line="240" w:lineRule="auto"/>
        <w:contextualSpacing/>
        <w:jc w:val="both"/>
        <w:rPr>
          <w:rFonts w:ascii="Aptos" w:hAnsi="Aptos"/>
          <w:sz w:val="21"/>
          <w:szCs w:val="21"/>
        </w:rPr>
      </w:pPr>
      <w:r w:rsidRPr="00112DD0">
        <w:rPr>
          <w:rFonts w:ascii="Aptos" w:eastAsia="Aptos" w:hAnsi="Aptos" w:cs="Aptos"/>
          <w:b/>
          <w:bCs/>
          <w:color w:val="000000" w:themeColor="text1"/>
          <w:sz w:val="21"/>
          <w:szCs w:val="21"/>
        </w:rPr>
        <w:t>How end user workflows evolve with AI-Native North Star Architecture</w:t>
      </w:r>
    </w:p>
    <w:p w14:paraId="7BFEA5F5" w14:textId="4C697CD8" w:rsidR="00722CC6" w:rsidRDefault="00B24798" w:rsidP="00722CC6">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noProof/>
          <w:color w:val="000000" w:themeColor="text1"/>
          <w:sz w:val="21"/>
          <w:szCs w:val="21"/>
        </w:rPr>
        <w:drawing>
          <wp:anchor distT="0" distB="0" distL="114300" distR="114300" simplePos="0" relativeHeight="251658247" behindDoc="0" locked="0" layoutInCell="1" allowOverlap="1" wp14:anchorId="05E73C4B" wp14:editId="1300CA36">
            <wp:simplePos x="0" y="0"/>
            <wp:positionH relativeFrom="column">
              <wp:posOffset>0</wp:posOffset>
            </wp:positionH>
            <wp:positionV relativeFrom="paragraph">
              <wp:posOffset>166370</wp:posOffset>
            </wp:positionV>
            <wp:extent cx="3190875" cy="2595245"/>
            <wp:effectExtent l="0" t="0" r="0" b="0"/>
            <wp:wrapSquare wrapText="bothSides"/>
            <wp:docPr id="1030639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9337"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0875" cy="2595245"/>
                    </a:xfrm>
                    <a:prstGeom prst="rect">
                      <a:avLst/>
                    </a:prstGeom>
                  </pic:spPr>
                </pic:pic>
              </a:graphicData>
            </a:graphic>
            <wp14:sizeRelH relativeFrom="page">
              <wp14:pctWidth>0</wp14:pctWidth>
            </wp14:sizeRelH>
            <wp14:sizeRelV relativeFrom="page">
              <wp14:pctHeight>0</wp14:pctHeight>
            </wp14:sizeRelV>
          </wp:anchor>
        </w:drawing>
      </w:r>
      <w:r w:rsidR="006A0F24" w:rsidRPr="006A0F24">
        <w:rPr>
          <w:rFonts w:ascii="Aptos" w:eastAsia="Aptos" w:hAnsi="Aptos" w:cs="Aptos"/>
          <w:color w:val="000000" w:themeColor="text1"/>
          <w:sz w:val="21"/>
          <w:szCs w:val="21"/>
        </w:rPr>
        <w:t xml:space="preserve">Today, users switch between multiple applications to verify data, follow up on issues, and complete business processes, with manual checks and cross-team coordination at every step. Under the AI Native North Star, this becomes a connected, outcome-first flow: a user states an intent in natural language, and Joule assembles the right data, context, and actions. Joule UX interprets the request, while </w:t>
      </w:r>
      <w:r w:rsidR="006A0F24" w:rsidRPr="00CF0C8B">
        <w:rPr>
          <w:rFonts w:ascii="Aptos" w:eastAsia="Aptos" w:hAnsi="Aptos" w:cs="Aptos"/>
          <w:color w:val="000000" w:themeColor="text1"/>
          <w:sz w:val="21"/>
          <w:szCs w:val="21"/>
          <w:highlight w:val="yellow"/>
        </w:rPr>
        <w:t>Joule OS</w:t>
      </w:r>
      <w:r w:rsidR="006A0F24" w:rsidRPr="006A0F24">
        <w:rPr>
          <w:rFonts w:ascii="Aptos" w:eastAsia="Aptos" w:hAnsi="Aptos" w:cs="Aptos"/>
          <w:color w:val="000000" w:themeColor="text1"/>
          <w:sz w:val="21"/>
          <w:szCs w:val="21"/>
        </w:rPr>
        <w:t xml:space="preserve"> orchestrates agents that analyze information, suggest next steps, and automate execution. Behind the scenes, applications consume governed Data Products from the Business Data Cloud, enriched by the Knowledge Graph, and the Model Context Protocol links these foundations with Joule OS to create shared understanding across applications. At runtime, SAP and third-party agents collaborate through the A2A protocol so decisions and actions remain consistent across the enterprise. For example, in lead to cash a finance analyst who once toggled between Sales Cloud, S/4HANA, and Service Management can ask, “Show me high-value disputes likely to delay payment and suggest actions,” then receive prioritized cases, recommended steps, and automated follow-ups for approval. The result is fewer handoffs, faster outcomes with reduced DSO (Days Sales Outstanding), higher accuracy and trust, clear auditability, and a system that learns from every interaction.</w:t>
      </w:r>
    </w:p>
    <w:p w14:paraId="5ECB55CD" w14:textId="77777777" w:rsidR="006A0F24" w:rsidRPr="00112DD0" w:rsidRDefault="006A0F24" w:rsidP="00722CC6">
      <w:pPr>
        <w:spacing w:before="0" w:line="240" w:lineRule="auto"/>
        <w:contextualSpacing/>
        <w:jc w:val="both"/>
        <w:rPr>
          <w:rFonts w:ascii="Aptos" w:hAnsi="Aptos"/>
          <w:sz w:val="21"/>
          <w:szCs w:val="21"/>
        </w:rPr>
      </w:pPr>
    </w:p>
    <w:p w14:paraId="6720C424" w14:textId="77777777" w:rsidR="006D4C39" w:rsidRPr="00112DD0" w:rsidRDefault="006D4C39" w:rsidP="006D4C39">
      <w:pPr>
        <w:spacing w:before="0" w:line="240" w:lineRule="auto"/>
        <w:contextualSpacing/>
        <w:jc w:val="both"/>
        <w:rPr>
          <w:rFonts w:ascii="Aptos" w:hAnsi="Aptos"/>
          <w:sz w:val="21"/>
          <w:szCs w:val="21"/>
        </w:rPr>
      </w:pPr>
      <w:r w:rsidRPr="006A0F24">
        <w:rPr>
          <w:rFonts w:ascii="Aptos" w:eastAsia="Aptos" w:hAnsi="Aptos" w:cs="Aptos"/>
          <w:b/>
          <w:bCs/>
          <w:color w:val="000000" w:themeColor="text1"/>
          <w:sz w:val="21"/>
          <w:szCs w:val="21"/>
        </w:rPr>
        <w:t>Context engineering</w:t>
      </w:r>
      <w:r w:rsidRPr="00112DD0">
        <w:rPr>
          <w:rFonts w:ascii="Aptos" w:eastAsia="Aptos" w:hAnsi="Aptos" w:cs="Aptos"/>
          <w:color w:val="000000" w:themeColor="text1"/>
          <w:sz w:val="21"/>
          <w:szCs w:val="21"/>
        </w:rPr>
        <w:t xml:space="preserve"> ensures that each agent receives the most relevant information within its reasoning window, while </w:t>
      </w:r>
      <w:r w:rsidRPr="00DA2722">
        <w:rPr>
          <w:rFonts w:ascii="Aptos" w:eastAsia="Aptos" w:hAnsi="Aptos" w:cs="Aptos"/>
          <w:b/>
          <w:bCs/>
          <w:color w:val="000000" w:themeColor="text1"/>
          <w:sz w:val="21"/>
          <w:szCs w:val="21"/>
        </w:rPr>
        <w:t>neuro-symbolic logic</w:t>
      </w:r>
      <w:r w:rsidRPr="00112DD0">
        <w:rPr>
          <w:rFonts w:ascii="Aptos" w:eastAsia="Aptos" w:hAnsi="Aptos" w:cs="Aptos"/>
          <w:color w:val="000000" w:themeColor="text1"/>
          <w:sz w:val="21"/>
          <w:szCs w:val="21"/>
        </w:rPr>
        <w:t xml:space="preserve"> connects data patterns with business rules. The system returns a clear, unified view showing dispute causes, cash-flow risk, and recommended next steps such as credit adjustment, sales follow-up, or automated collection. Actions are executed through governed workflows managed within SAP’s trusted operational framework. Continuous feedback loops and telemetry ensure transparency, resilience, and smooth </w:t>
      </w:r>
      <w:r w:rsidRPr="009750CD">
        <w:rPr>
          <w:rFonts w:ascii="Aptos" w:eastAsia="Aptos" w:hAnsi="Aptos" w:cs="Aptos"/>
          <w:b/>
          <w:bCs/>
          <w:color w:val="000000" w:themeColor="text1"/>
          <w:sz w:val="21"/>
          <w:szCs w:val="21"/>
        </w:rPr>
        <w:t>Day 2 operations</w:t>
      </w:r>
      <w:r w:rsidRPr="00112DD0">
        <w:rPr>
          <w:rFonts w:ascii="Aptos" w:eastAsia="Aptos" w:hAnsi="Aptos" w:cs="Aptos"/>
          <w:color w:val="000000" w:themeColor="text1"/>
          <w:sz w:val="21"/>
          <w:szCs w:val="21"/>
        </w:rPr>
        <w:t>, so that every resolution strengthens future recommendations. What once required hours of cross-system coordination now happens in one continuous SAP-managed process where finance, sales, and service collaborate seamlessly, transforming dispute management from reactive case handling into predictive cash-flow optimization.</w:t>
      </w:r>
    </w:p>
    <w:p w14:paraId="23606EC6" w14:textId="77777777" w:rsidR="001768E3" w:rsidRPr="00112DD0" w:rsidRDefault="001768E3" w:rsidP="006D4C39">
      <w:pPr>
        <w:spacing w:before="0" w:line="240" w:lineRule="auto"/>
        <w:contextualSpacing/>
        <w:jc w:val="both"/>
        <w:rPr>
          <w:rFonts w:ascii="Aptos" w:eastAsia="Aptos" w:hAnsi="Aptos" w:cs="Aptos"/>
          <w:color w:val="000000" w:themeColor="text1"/>
          <w:sz w:val="21"/>
          <w:szCs w:val="21"/>
        </w:rPr>
      </w:pPr>
    </w:p>
    <w:p w14:paraId="0E9B6596" w14:textId="7D3B9121" w:rsidR="000A2506" w:rsidRPr="00B0379B" w:rsidRDefault="006D4C39" w:rsidP="00B0379B">
      <w:pPr>
        <w:spacing w:before="0" w:line="240" w:lineRule="auto"/>
        <w:contextualSpacing/>
        <w:jc w:val="both"/>
        <w:rPr>
          <w:rFonts w:ascii="Aptos" w:eastAsia="Aptos" w:hAnsi="Aptos" w:cs="Aptos"/>
          <w:color w:val="000000" w:themeColor="text1"/>
        </w:rPr>
      </w:pPr>
      <w:r w:rsidRPr="00112DD0">
        <w:rPr>
          <w:rFonts w:ascii="Aptos" w:eastAsia="Aptos" w:hAnsi="Aptos" w:cs="Aptos"/>
          <w:b/>
          <w:bCs/>
          <w:color w:val="000000" w:themeColor="text1"/>
          <w:sz w:val="21"/>
          <w:szCs w:val="21"/>
        </w:rPr>
        <w:t>Looking ahead</w:t>
      </w:r>
      <w:r w:rsidR="001768E3" w:rsidRPr="00112DD0">
        <w:rPr>
          <w:rFonts w:ascii="Aptos" w:eastAsia="Aptos" w:hAnsi="Aptos" w:cs="Aptos"/>
          <w:color w:val="000000" w:themeColor="text1"/>
          <w:sz w:val="21"/>
          <w:szCs w:val="21"/>
        </w:rPr>
        <w:t xml:space="preserve">: </w:t>
      </w:r>
      <w:r w:rsidRPr="00112DD0">
        <w:rPr>
          <w:rFonts w:ascii="Aptos" w:eastAsia="Aptos" w:hAnsi="Aptos" w:cs="Aptos"/>
          <w:color w:val="000000" w:themeColor="text1"/>
          <w:sz w:val="21"/>
          <w:szCs w:val="21"/>
        </w:rPr>
        <w:t>This vision sets the stage for the chapters that follow, marking the shift from deterministic systems defined by static logic to cognitive systems that can perceive, learn, reason and act. The guiding principles established here extend into all subsequent chapters, shaping how the architecture layers and cross-cutting capabilities come together to make the AI-</w:t>
      </w:r>
      <w:r w:rsidR="00CC221D">
        <w:rPr>
          <w:rFonts w:ascii="Aptos" w:eastAsia="Aptos" w:hAnsi="Aptos" w:cs="Aptos"/>
          <w:color w:val="000000" w:themeColor="text1"/>
          <w:sz w:val="21"/>
          <w:szCs w:val="21"/>
        </w:rPr>
        <w:t>n</w:t>
      </w:r>
      <w:r w:rsidRPr="00112DD0">
        <w:rPr>
          <w:rFonts w:ascii="Aptos" w:eastAsia="Aptos" w:hAnsi="Aptos" w:cs="Aptos"/>
          <w:color w:val="000000" w:themeColor="text1"/>
          <w:sz w:val="21"/>
          <w:szCs w:val="21"/>
        </w:rPr>
        <w:t>ative enterprise real. Together, they form a living architecture that evolves continuously while preserving the reliability and trust that define SAP.</w:t>
      </w:r>
      <w:r w:rsidR="001768E3" w:rsidRPr="00112DD0">
        <w:rPr>
          <w:rFonts w:ascii="Aptos" w:hAnsi="Aptos"/>
          <w:sz w:val="21"/>
          <w:szCs w:val="24"/>
        </w:rPr>
        <w:tab/>
      </w:r>
      <w:r w:rsidR="001768E3" w:rsidRPr="00112DD0">
        <w:rPr>
          <w:rFonts w:ascii="Aptos" w:hAnsi="Aptos"/>
          <w:sz w:val="21"/>
          <w:szCs w:val="24"/>
        </w:rPr>
        <w:tab/>
      </w:r>
      <w:r w:rsidR="001768E3" w:rsidRPr="00112DD0">
        <w:rPr>
          <w:rFonts w:ascii="Aptos" w:hAnsi="Aptos"/>
          <w:sz w:val="21"/>
          <w:szCs w:val="24"/>
        </w:rPr>
        <w:tab/>
      </w:r>
      <w:r w:rsidR="001768E3" w:rsidRPr="00112DD0">
        <w:rPr>
          <w:rFonts w:ascii="Aptos" w:hAnsi="Aptos"/>
          <w:sz w:val="21"/>
          <w:szCs w:val="24"/>
        </w:rPr>
        <w:tab/>
      </w:r>
      <w:r w:rsidR="001768E3" w:rsidRPr="00112DD0">
        <w:rPr>
          <w:rFonts w:ascii="Aptos" w:hAnsi="Aptos"/>
          <w:sz w:val="21"/>
          <w:szCs w:val="24"/>
        </w:rPr>
        <w:tab/>
      </w:r>
      <w:r w:rsidR="001768E3" w:rsidRPr="00112DD0">
        <w:rPr>
          <w:rFonts w:ascii="Aptos" w:hAnsi="Aptos"/>
          <w:sz w:val="21"/>
          <w:szCs w:val="24"/>
        </w:rPr>
        <w:tab/>
      </w:r>
      <w:r w:rsidR="001768E3" w:rsidRPr="00112DD0">
        <w:rPr>
          <w:rFonts w:ascii="Aptos" w:hAnsi="Aptos"/>
          <w:sz w:val="21"/>
          <w:szCs w:val="24"/>
        </w:rPr>
        <w:tab/>
      </w:r>
      <w:hyperlink w:anchor="TOC" w:history="1">
        <w:r w:rsidR="001768E3" w:rsidRPr="00112DD0">
          <w:rPr>
            <w:rStyle w:val="Hyperlink"/>
            <w:rFonts w:ascii="Aptos" w:eastAsia="Times New Roman" w:hAnsi="Aptos" w:cs="Times New Roman"/>
            <w:sz w:val="21"/>
            <w:szCs w:val="21"/>
            <w:lang w:eastAsia="en-GB"/>
          </w:rPr>
          <w:t>[Back to TOC]</w:t>
        </w:r>
      </w:hyperlink>
    </w:p>
    <w:p w14:paraId="7979ED76" w14:textId="3F242D8A" w:rsidR="004A0384" w:rsidRPr="00112DD0" w:rsidRDefault="00A449DF" w:rsidP="00F572B9">
      <w:pPr>
        <w:pStyle w:val="Heading2"/>
        <w:spacing w:before="0" w:after="0" w:line="240" w:lineRule="auto"/>
        <w:contextualSpacing/>
        <w:rPr>
          <w:rFonts w:ascii="Aptos" w:hAnsi="Aptos"/>
          <w:b/>
          <w:bCs/>
          <w:sz w:val="28"/>
          <w:szCs w:val="28"/>
        </w:rPr>
      </w:pPr>
      <w:bookmarkStart w:id="25" w:name="_Toc213792214"/>
      <w:r w:rsidRPr="00112DD0">
        <w:rPr>
          <w:rFonts w:ascii="Aptos" w:hAnsi="Aptos"/>
          <w:b/>
          <w:bCs/>
          <w:sz w:val="28"/>
          <w:szCs w:val="28"/>
          <w:lang w:eastAsia="en-GB"/>
        </w:rPr>
        <w:lastRenderedPageBreak/>
        <w:t xml:space="preserve">3. </w:t>
      </w:r>
      <w:r w:rsidR="007778BB" w:rsidRPr="00112DD0">
        <w:rPr>
          <w:rFonts w:ascii="Aptos" w:hAnsi="Aptos"/>
          <w:b/>
          <w:bCs/>
          <w:sz w:val="28"/>
          <w:szCs w:val="28"/>
          <w:lang w:eastAsia="en-GB"/>
        </w:rPr>
        <w:t xml:space="preserve">USER EXPERIENCE LAYER: THE </w:t>
      </w:r>
      <w:commentRangeStart w:id="26"/>
      <w:r w:rsidR="007778BB" w:rsidRPr="00112DD0">
        <w:rPr>
          <w:rFonts w:ascii="Aptos" w:hAnsi="Aptos"/>
          <w:b/>
          <w:bCs/>
          <w:sz w:val="28"/>
          <w:szCs w:val="28"/>
          <w:lang w:eastAsia="en-GB"/>
        </w:rPr>
        <w:t xml:space="preserve">COGNITIVE </w:t>
      </w:r>
      <w:commentRangeEnd w:id="26"/>
      <w:r w:rsidR="009916C5" w:rsidRPr="00112DD0">
        <w:rPr>
          <w:rStyle w:val="CommentReference"/>
          <w:rFonts w:ascii="Aptos" w:hAnsi="Aptos"/>
          <w:b/>
          <w:bCs/>
          <w:sz w:val="28"/>
          <w:szCs w:val="28"/>
          <w:lang w:eastAsia="en-GB"/>
        </w:rPr>
        <w:commentReference w:id="26"/>
      </w:r>
      <w:commentRangeStart w:id="27"/>
      <w:r w:rsidR="007778BB" w:rsidRPr="00112DD0">
        <w:rPr>
          <w:rFonts w:ascii="Aptos" w:hAnsi="Aptos"/>
          <w:b/>
          <w:bCs/>
          <w:sz w:val="28"/>
          <w:szCs w:val="28"/>
          <w:lang w:eastAsia="en-GB"/>
        </w:rPr>
        <w:t>INTERFACE</w:t>
      </w:r>
      <w:bookmarkEnd w:id="25"/>
      <w:commentRangeEnd w:id="27"/>
      <w:r w:rsidR="007F138C" w:rsidRPr="00112DD0">
        <w:rPr>
          <w:rStyle w:val="CommentReference"/>
          <w:rFonts w:ascii="Aptos" w:hAnsi="Aptos"/>
          <w:b/>
          <w:bCs/>
          <w:sz w:val="28"/>
          <w:szCs w:val="28"/>
        </w:rPr>
        <w:commentReference w:id="27"/>
      </w:r>
      <w:r w:rsidR="007778BB" w:rsidRPr="00112DD0">
        <w:rPr>
          <w:rFonts w:ascii="Aptos" w:hAnsi="Aptos"/>
          <w:b/>
          <w:bCs/>
          <w:sz w:val="28"/>
          <w:szCs w:val="28"/>
        </w:rPr>
        <w:t xml:space="preserve"> </w:t>
      </w:r>
    </w:p>
    <w:p w14:paraId="21A36EB4" w14:textId="0BFFFC56" w:rsidR="004A0384" w:rsidRPr="00112DD0" w:rsidRDefault="6A6890B1" w:rsidP="004A0384">
      <w:pPr>
        <w:pStyle w:val="NormalWeb"/>
        <w:spacing w:before="0" w:beforeAutospacing="0" w:after="0" w:afterAutospacing="0"/>
        <w:contextualSpacing/>
        <w:rPr>
          <w:rFonts w:ascii="Aptos" w:eastAsiaTheme="majorEastAsia" w:hAnsi="Aptos"/>
          <w:i/>
          <w:color w:val="156082" w:themeColor="accent1"/>
          <w:sz w:val="20"/>
          <w:szCs w:val="20"/>
        </w:rPr>
      </w:pPr>
      <w:r w:rsidRPr="00112DD0">
        <w:rPr>
          <w:rFonts w:ascii="Aptos" w:eastAsia="Aptos" w:hAnsi="Aptos" w:cs="Aptos"/>
          <w:b/>
          <w:color w:val="1B90FF"/>
          <w:sz w:val="20"/>
          <w:szCs w:val="20"/>
          <w:lang w:val="en-GB"/>
        </w:rPr>
        <w:t xml:space="preserve">Lead </w:t>
      </w:r>
      <w:r w:rsidR="00594547" w:rsidRPr="00112DD0">
        <w:rPr>
          <w:rFonts w:ascii="Aptos" w:eastAsia="Aptos" w:hAnsi="Aptos" w:cs="Aptos"/>
          <w:b/>
          <w:color w:val="1B90FF"/>
          <w:sz w:val="20"/>
          <w:szCs w:val="20"/>
          <w:lang w:val="en-GB"/>
        </w:rPr>
        <w:t>a</w:t>
      </w:r>
      <w:r w:rsidRPr="00112DD0">
        <w:rPr>
          <w:rFonts w:ascii="Aptos" w:eastAsia="Aptos" w:hAnsi="Aptos" w:cs="Aptos"/>
          <w:b/>
          <w:color w:val="1B90FF"/>
          <w:sz w:val="20"/>
          <w:szCs w:val="20"/>
          <w:lang w:val="en-GB"/>
        </w:rPr>
        <w:t>uthor:</w:t>
      </w:r>
      <w:r w:rsidRPr="00112DD0">
        <w:rPr>
          <w:rFonts w:ascii="Aptos" w:eastAsia="Aptos" w:hAnsi="Aptos" w:cs="Aptos"/>
          <w:color w:val="1B90FF"/>
          <w:sz w:val="20"/>
          <w:szCs w:val="20"/>
          <w:lang w:val="en-GB"/>
        </w:rPr>
        <w:t xml:space="preserve"> Raman </w:t>
      </w:r>
      <w:r w:rsidR="00B954DC" w:rsidRPr="00112DD0">
        <w:rPr>
          <w:rFonts w:ascii="Aptos" w:eastAsia="Aptos" w:hAnsi="Aptos" w:cs="Aptos"/>
          <w:color w:val="1B90FF"/>
          <w:sz w:val="20"/>
          <w:szCs w:val="20"/>
          <w:lang w:val="en-GB"/>
        </w:rPr>
        <w:t>Sethi</w:t>
      </w:r>
      <w:r w:rsidR="48E14AE9" w:rsidRPr="00112DD0">
        <w:rPr>
          <w:rFonts w:ascii="Aptos" w:eastAsia="Aptos" w:hAnsi="Aptos" w:cs="Aptos"/>
          <w:color w:val="1B90FF"/>
          <w:sz w:val="20"/>
          <w:szCs w:val="20"/>
          <w:lang w:val="en-GB"/>
        </w:rPr>
        <w:t xml:space="preserve">, Shashank </w:t>
      </w:r>
      <w:r w:rsidR="004A0384" w:rsidRPr="00112DD0">
        <w:rPr>
          <w:rFonts w:ascii="Aptos" w:eastAsia="Aptos" w:hAnsi="Aptos" w:cs="Aptos"/>
          <w:color w:val="1B90FF"/>
          <w:sz w:val="20"/>
          <w:szCs w:val="20"/>
          <w:lang w:val="en-GB"/>
        </w:rPr>
        <w:t xml:space="preserve">| </w:t>
      </w:r>
      <w:r w:rsidR="00BF4AAB" w:rsidRPr="00112DD0">
        <w:rPr>
          <w:rFonts w:ascii="Aptos" w:eastAsia="Aptos" w:hAnsi="Aptos" w:cs="Aptos"/>
          <w:b/>
          <w:color w:val="1B90FF"/>
          <w:sz w:val="20"/>
          <w:szCs w:val="20"/>
          <w:lang w:val="en-GB"/>
        </w:rPr>
        <w:t>C</w:t>
      </w:r>
      <w:r w:rsidRPr="00112DD0">
        <w:rPr>
          <w:rFonts w:ascii="Aptos" w:eastAsia="Aptos" w:hAnsi="Aptos" w:cs="Aptos"/>
          <w:b/>
          <w:color w:val="1B90FF"/>
          <w:sz w:val="20"/>
          <w:szCs w:val="20"/>
          <w:lang w:val="en-GB"/>
        </w:rPr>
        <w:t>ontributors</w:t>
      </w:r>
      <w:r w:rsidRPr="00112DD0">
        <w:rPr>
          <w:rFonts w:ascii="Aptos" w:eastAsia="Aptos" w:hAnsi="Aptos" w:cs="Aptos"/>
          <w:color w:val="1B90FF"/>
          <w:sz w:val="20"/>
          <w:szCs w:val="20"/>
          <w:lang w:val="en-GB"/>
        </w:rPr>
        <w:t xml:space="preserve">: </w:t>
      </w:r>
      <w:r w:rsidR="00E21032" w:rsidRPr="00112DD0">
        <w:rPr>
          <w:rFonts w:ascii="Aptos" w:eastAsia="Aptos" w:hAnsi="Aptos" w:cs="Aptos"/>
          <w:color w:val="1B90FF"/>
          <w:sz w:val="20"/>
          <w:szCs w:val="20"/>
          <w:lang w:val="en-GB"/>
        </w:rPr>
        <w:t>Marcus Krug</w:t>
      </w:r>
      <w:r w:rsidR="00FE1C28" w:rsidRPr="00112DD0">
        <w:rPr>
          <w:rFonts w:ascii="Aptos" w:eastAsia="Aptos" w:hAnsi="Aptos" w:cs="Aptos"/>
          <w:color w:val="1B90FF"/>
          <w:sz w:val="20"/>
          <w:szCs w:val="20"/>
          <w:lang w:val="en-GB"/>
        </w:rPr>
        <w:t xml:space="preserve">, Axel </w:t>
      </w:r>
      <w:r w:rsidR="00BF4AAB" w:rsidRPr="00112DD0">
        <w:rPr>
          <w:rFonts w:ascii="Aptos" w:eastAsia="Aptos" w:hAnsi="Aptos" w:cs="Aptos"/>
          <w:color w:val="1B90FF"/>
          <w:sz w:val="20"/>
          <w:szCs w:val="20"/>
          <w:lang w:val="en-GB"/>
        </w:rPr>
        <w:t>S</w:t>
      </w:r>
      <w:r w:rsidR="001516FF" w:rsidRPr="00112DD0">
        <w:rPr>
          <w:rFonts w:ascii="Aptos" w:eastAsia="Aptos" w:hAnsi="Aptos" w:cs="Aptos"/>
          <w:color w:val="1B90FF"/>
          <w:sz w:val="20"/>
          <w:szCs w:val="20"/>
          <w:lang w:val="en-GB"/>
        </w:rPr>
        <w:t>ch</w:t>
      </w:r>
      <w:r w:rsidR="00CF7E71" w:rsidRPr="00112DD0">
        <w:rPr>
          <w:rFonts w:ascii="Aptos" w:eastAsia="Aptos" w:hAnsi="Aptos" w:cs="Aptos"/>
          <w:color w:val="1B90FF"/>
          <w:sz w:val="20"/>
          <w:szCs w:val="20"/>
          <w:lang w:val="en-GB"/>
        </w:rPr>
        <w:t>roeder</w:t>
      </w:r>
      <w:r w:rsidR="00B104C1" w:rsidRPr="00112DD0">
        <w:rPr>
          <w:rFonts w:ascii="Aptos" w:eastAsia="Aptos" w:hAnsi="Aptos" w:cs="Aptos"/>
          <w:color w:val="1B90FF"/>
          <w:sz w:val="20"/>
          <w:szCs w:val="20"/>
          <w:lang w:val="en-GB"/>
        </w:rPr>
        <w:t>, Lukasz Ostrowski</w:t>
      </w:r>
      <w:r w:rsidR="00D40D71" w:rsidRPr="00112DD0">
        <w:rPr>
          <w:rFonts w:ascii="Aptos" w:eastAsia="Aptos" w:hAnsi="Aptos" w:cs="Aptos"/>
          <w:color w:val="1B90FF"/>
          <w:sz w:val="20"/>
          <w:szCs w:val="20"/>
          <w:lang w:val="en-GB"/>
        </w:rPr>
        <w:t xml:space="preserve"> </w:t>
      </w:r>
    </w:p>
    <w:p w14:paraId="573533DF" w14:textId="08CE4019" w:rsidR="009F7693" w:rsidRPr="00112DD0" w:rsidRDefault="001F3462" w:rsidP="004A0384">
      <w:pPr>
        <w:pStyle w:val="NormalWeb"/>
        <w:spacing w:before="0" w:beforeAutospacing="0" w:after="0" w:afterAutospacing="0"/>
        <w:contextualSpacing/>
        <w:rPr>
          <w:rFonts w:ascii="Aptos" w:hAnsi="Aptos"/>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color w:val="156082" w:themeColor="accent1"/>
          <w:sz w:val="20"/>
          <w:szCs w:val="20"/>
        </w:rPr>
        <w:t xml:space="preserve"> </w:t>
      </w:r>
      <w:r w:rsidR="004A0384" w:rsidRPr="00112DD0">
        <w:rPr>
          <w:rFonts w:ascii="Aptos" w:eastAsiaTheme="majorEastAsia" w:hAnsi="Aptos"/>
          <w:i/>
          <w:color w:val="156082" w:themeColor="accent1"/>
          <w:sz w:val="20"/>
          <w:szCs w:val="20"/>
        </w:rPr>
        <w:t>“Experience is the new interface, where intelligence becomes intuition”</w:t>
      </w:r>
    </w:p>
    <w:p w14:paraId="701B308A" w14:textId="390D8BCD" w:rsidR="009F7693" w:rsidRPr="00112DD0" w:rsidRDefault="009F7693" w:rsidP="004A0384">
      <w:pPr>
        <w:spacing w:before="0" w:line="240" w:lineRule="auto"/>
        <w:contextualSpacing/>
        <w:jc w:val="both"/>
        <w:rPr>
          <w:rFonts w:ascii="Aptos" w:eastAsia="Times New Roman" w:hAnsi="Aptos" w:cs="Times New Roman"/>
          <w:b/>
          <w:bCs/>
          <w:lang w:eastAsia="en-GB"/>
        </w:rPr>
      </w:pPr>
    </w:p>
    <w:p w14:paraId="407EDA82" w14:textId="0AA87A50" w:rsidR="009F7693" w:rsidRPr="00112DD0" w:rsidRDefault="272C6529" w:rsidP="00B64CA2">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 xml:space="preserve">Why a Unified Intelligent </w:t>
      </w:r>
      <w:r w:rsidR="00814BD6" w:rsidRPr="00112DD0">
        <w:rPr>
          <w:rFonts w:ascii="Aptos" w:eastAsia="Times New Roman" w:hAnsi="Aptos" w:cs="Times New Roman"/>
          <w:b/>
          <w:bCs/>
          <w:sz w:val="21"/>
          <w:szCs w:val="21"/>
          <w:lang w:eastAsia="en-GB"/>
        </w:rPr>
        <w:t xml:space="preserve">User </w:t>
      </w:r>
      <w:r w:rsidR="00B64CA2" w:rsidRPr="00112DD0">
        <w:rPr>
          <w:rFonts w:ascii="Aptos" w:eastAsia="Times New Roman" w:hAnsi="Aptos" w:cs="Times New Roman"/>
          <w:b/>
          <w:bCs/>
          <w:sz w:val="21"/>
          <w:szCs w:val="21"/>
          <w:lang w:eastAsia="en-GB"/>
        </w:rPr>
        <w:t>Experience?</w:t>
      </w:r>
    </w:p>
    <w:p w14:paraId="4F2560C6" w14:textId="51651897" w:rsidR="00D9724A" w:rsidRPr="00112DD0" w:rsidRDefault="00D9724A" w:rsidP="00B64CA2">
      <w:pPr>
        <w:spacing w:before="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 xml:space="preserve">Our mission is to enable all SAP products to contribute to a seamless user experience </w:t>
      </w:r>
      <w:r w:rsidR="003A1976">
        <w:rPr>
          <w:rFonts w:ascii="Aptos" w:eastAsia="Times New Roman" w:hAnsi="Aptos" w:cs="Times New Roman"/>
          <w:sz w:val="21"/>
          <w:szCs w:val="21"/>
          <w:lang w:val="en-GB" w:eastAsia="en-GB"/>
        </w:rPr>
        <w:t>(UX)</w:t>
      </w:r>
      <w:r w:rsidRPr="00112DD0">
        <w:rPr>
          <w:rFonts w:ascii="Aptos" w:eastAsia="Times New Roman" w:hAnsi="Aptos" w:cs="Times New Roman"/>
          <w:sz w:val="21"/>
          <w:szCs w:val="21"/>
          <w:lang w:val="en-GB" w:eastAsia="en-GB"/>
        </w:rPr>
        <w:t xml:space="preserve"> that helps people get work done faster, make better decisions, and focus on outcomes rather than navigation. A unified intelligent UX transforms static, persona-based screens into dynamic, context-aware experiences that surface what matters most and guide users toward next best actions. This delivers tangible value to end users while ensuring that SAP applications remain integrated, consistent, intuitive, and cost-efficient to implement.</w:t>
      </w:r>
    </w:p>
    <w:p w14:paraId="54CF392F" w14:textId="776657F2" w:rsidR="009F7693" w:rsidRPr="00112DD0" w:rsidRDefault="78A0FC23" w:rsidP="00B64CA2">
      <w:pPr>
        <w:spacing w:before="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All</w:t>
      </w:r>
      <w:r w:rsidR="272C6529" w:rsidRPr="00112DD0">
        <w:rPr>
          <w:rFonts w:ascii="Aptos" w:eastAsia="Times New Roman" w:hAnsi="Aptos" w:cs="Times New Roman"/>
          <w:sz w:val="21"/>
          <w:szCs w:val="21"/>
          <w:lang w:val="en-GB" w:eastAsia="en-GB"/>
        </w:rPr>
        <w:t xml:space="preserve"> products must comply with existing product standards, most prominently</w:t>
      </w:r>
      <w:r w:rsidR="6E7A6E73" w:rsidRPr="00112DD0">
        <w:rPr>
          <w:rFonts w:ascii="Aptos" w:eastAsia="Times New Roman" w:hAnsi="Aptos" w:cs="Times New Roman"/>
          <w:sz w:val="21"/>
          <w:szCs w:val="21"/>
          <w:lang w:val="en-GB" w:eastAsia="en-GB"/>
        </w:rPr>
        <w:t xml:space="preserve"> UX Consistency</w:t>
      </w:r>
      <w:r w:rsidR="37A35BC5" w:rsidRPr="00112DD0">
        <w:rPr>
          <w:rFonts w:ascii="Aptos" w:eastAsia="Times New Roman" w:hAnsi="Aptos" w:cs="Times New Roman"/>
          <w:sz w:val="21"/>
          <w:szCs w:val="21"/>
          <w:lang w:val="en-GB" w:eastAsia="en-GB"/>
        </w:rPr>
        <w:t xml:space="preserve"> </w:t>
      </w:r>
      <w:r w:rsidR="272C6529" w:rsidRPr="00112DD0">
        <w:rPr>
          <w:rFonts w:ascii="Aptos" w:eastAsia="Times New Roman" w:hAnsi="Aptos" w:cs="Times New Roman"/>
          <w:sz w:val="21"/>
          <w:szCs w:val="21"/>
          <w:lang w:val="en-GB" w:eastAsia="en-GB"/>
        </w:rPr>
        <w:t xml:space="preserve">and </w:t>
      </w:r>
      <w:r w:rsidRPr="00112DD0">
        <w:rPr>
          <w:rFonts w:ascii="Aptos" w:eastAsia="Times New Roman" w:hAnsi="Aptos" w:cs="Times New Roman"/>
          <w:sz w:val="21"/>
          <w:szCs w:val="21"/>
          <w:lang w:val="en-GB" w:eastAsia="en-GB"/>
        </w:rPr>
        <w:t xml:space="preserve">Accessibility. The SAP design system must utilize adaptive design tokens that intelligently respond to diverse platforms and form factors </w:t>
      </w:r>
      <w:r w:rsidR="002F6355" w:rsidRPr="00BB79AE">
        <w:rPr>
          <w:rFonts w:ascii="Aptos" w:eastAsia="Times New Roman" w:hAnsi="Aptos" w:cs="Times New Roman"/>
          <w:sz w:val="21"/>
          <w:szCs w:val="21"/>
          <w:lang w:val="en-GB" w:eastAsia="en-GB"/>
        </w:rPr>
        <w:t>–</w:t>
      </w:r>
      <w:r w:rsidRPr="00112DD0">
        <w:rPr>
          <w:rFonts w:ascii="Aptos" w:eastAsia="Times New Roman" w:hAnsi="Aptos" w:cs="Times New Roman"/>
          <w:sz w:val="21"/>
          <w:szCs w:val="21"/>
          <w:lang w:val="en-GB" w:eastAsia="en-GB"/>
        </w:rPr>
        <w:t xml:space="preserve"> from phones and tablets to desktops and beyond. Rather than simply creating responsive interfaces, </w:t>
      </w:r>
      <w:commentRangeStart w:id="29"/>
      <w:commentRangeStart w:id="30"/>
      <w:commentRangeStart w:id="31"/>
      <w:commentRangeStart w:id="32"/>
      <w:commentRangeStart w:id="33"/>
      <w:commentRangeStart w:id="34"/>
      <w:r w:rsidRPr="00112DD0">
        <w:rPr>
          <w:rFonts w:ascii="Aptos" w:eastAsia="Times New Roman" w:hAnsi="Aptos" w:cs="Times New Roman"/>
          <w:sz w:val="21"/>
          <w:szCs w:val="21"/>
          <w:lang w:val="en-GB" w:eastAsia="en-GB"/>
        </w:rPr>
        <w:t>our applications must dynamically adapt to varying degrees of available screen real estate, optimizing functionality based on each device’s capabilities</w:t>
      </w:r>
      <w:commentRangeEnd w:id="29"/>
      <w:r w:rsidR="00CF5C90" w:rsidRPr="00112DD0">
        <w:rPr>
          <w:rStyle w:val="CommentReference"/>
          <w:rFonts w:ascii="Aptos" w:eastAsia="Times New Roman" w:hAnsi="Aptos" w:cs="Times New Roman"/>
          <w:sz w:val="21"/>
          <w:szCs w:val="21"/>
          <w:lang w:val="en-GB" w:eastAsia="en-GB"/>
        </w:rPr>
        <w:commentReference w:id="29"/>
      </w:r>
      <w:commentRangeEnd w:id="30"/>
      <w:r w:rsidR="006B6E05" w:rsidRPr="00112DD0">
        <w:rPr>
          <w:rStyle w:val="CommentReference"/>
          <w:rFonts w:ascii="Aptos" w:eastAsia="Times New Roman" w:hAnsi="Aptos" w:cs="Times New Roman"/>
          <w:sz w:val="21"/>
          <w:szCs w:val="21"/>
          <w:lang w:val="en-GB" w:eastAsia="en-GB"/>
        </w:rPr>
        <w:commentReference w:id="30"/>
      </w:r>
      <w:commentRangeEnd w:id="31"/>
      <w:r w:rsidR="272C6529" w:rsidRPr="00112DD0">
        <w:rPr>
          <w:rStyle w:val="CommentReference"/>
          <w:rFonts w:ascii="Aptos" w:eastAsia="Times New Roman" w:hAnsi="Aptos" w:cs="Times New Roman"/>
          <w:sz w:val="21"/>
          <w:szCs w:val="21"/>
          <w:lang w:val="en-GB" w:eastAsia="en-GB"/>
        </w:rPr>
        <w:commentReference w:id="31"/>
      </w:r>
      <w:commentRangeEnd w:id="32"/>
      <w:r w:rsidR="00232CA7" w:rsidRPr="00112DD0">
        <w:rPr>
          <w:rStyle w:val="CommentReference"/>
          <w:rFonts w:ascii="Aptos" w:eastAsia="Times New Roman" w:hAnsi="Aptos" w:cs="Times New Roman"/>
          <w:sz w:val="21"/>
          <w:szCs w:val="21"/>
          <w:lang w:val="en-GB" w:eastAsia="en-GB"/>
        </w:rPr>
        <w:commentReference w:id="32"/>
      </w:r>
      <w:commentRangeEnd w:id="33"/>
      <w:r w:rsidR="008D1DF0" w:rsidRPr="00112DD0">
        <w:rPr>
          <w:rStyle w:val="CommentReference"/>
          <w:rFonts w:ascii="Aptos" w:eastAsia="Times New Roman" w:hAnsi="Aptos" w:cs="Times New Roman"/>
          <w:sz w:val="21"/>
          <w:szCs w:val="21"/>
          <w:lang w:val="en-GB" w:eastAsia="en-GB"/>
        </w:rPr>
        <w:commentReference w:id="33"/>
      </w:r>
      <w:commentRangeEnd w:id="34"/>
      <w:r w:rsidRPr="00112DD0">
        <w:rPr>
          <w:rStyle w:val="CommentReference"/>
          <w:rFonts w:ascii="Aptos" w:eastAsia="Times New Roman" w:hAnsi="Aptos" w:cs="Times New Roman"/>
          <w:sz w:val="21"/>
          <w:szCs w:val="21"/>
          <w:lang w:val="en-GB" w:eastAsia="en-GB"/>
        </w:rPr>
        <w:commentReference w:id="34"/>
      </w:r>
      <w:r w:rsidRPr="00112DD0">
        <w:rPr>
          <w:rFonts w:ascii="Aptos" w:eastAsia="Times New Roman" w:hAnsi="Aptos" w:cs="Times New Roman"/>
          <w:sz w:val="21"/>
          <w:szCs w:val="21"/>
          <w:lang w:val="en-GB" w:eastAsia="en-GB"/>
        </w:rPr>
        <w:t xml:space="preserve">. Moving beyond manually coded screens, SAP needs to innovate with human-centred AI and create </w:t>
      </w:r>
      <w:commentRangeStart w:id="39"/>
      <w:commentRangeStart w:id="40"/>
      <w:commentRangeStart w:id="41"/>
      <w:commentRangeStart w:id="42"/>
      <w:commentRangeStart w:id="43"/>
      <w:commentRangeStart w:id="44"/>
      <w:r w:rsidRPr="00112DD0">
        <w:rPr>
          <w:rFonts w:ascii="Aptos" w:eastAsia="Times New Roman" w:hAnsi="Aptos" w:cs="Times New Roman"/>
          <w:sz w:val="21"/>
          <w:szCs w:val="21"/>
          <w:lang w:val="en-GB" w:eastAsia="en-GB"/>
        </w:rPr>
        <w:t>deeply personalized experiences</w:t>
      </w:r>
      <w:commentRangeEnd w:id="39"/>
      <w:r w:rsidR="003E7387" w:rsidRPr="00112DD0">
        <w:rPr>
          <w:rStyle w:val="CommentReference"/>
          <w:rFonts w:ascii="Aptos" w:eastAsia="Times New Roman" w:hAnsi="Aptos" w:cs="Times New Roman"/>
          <w:sz w:val="21"/>
          <w:szCs w:val="21"/>
          <w:lang w:val="en-GB" w:eastAsia="en-GB"/>
        </w:rPr>
        <w:commentReference w:id="39"/>
      </w:r>
      <w:commentRangeEnd w:id="40"/>
      <w:r w:rsidR="008B5B52" w:rsidRPr="00112DD0">
        <w:rPr>
          <w:rStyle w:val="CommentReference"/>
          <w:rFonts w:ascii="Aptos" w:eastAsia="Times New Roman" w:hAnsi="Aptos" w:cs="Times New Roman"/>
          <w:sz w:val="21"/>
          <w:szCs w:val="21"/>
          <w:lang w:val="en-GB" w:eastAsia="en-GB"/>
        </w:rPr>
        <w:commentReference w:id="40"/>
      </w:r>
      <w:commentRangeEnd w:id="41"/>
      <w:r w:rsidR="272C6529" w:rsidRPr="00112DD0">
        <w:rPr>
          <w:rStyle w:val="CommentReference"/>
          <w:rFonts w:ascii="Aptos" w:eastAsia="Times New Roman" w:hAnsi="Aptos" w:cs="Times New Roman"/>
          <w:sz w:val="21"/>
          <w:szCs w:val="21"/>
          <w:lang w:val="en-GB" w:eastAsia="en-GB"/>
        </w:rPr>
        <w:commentReference w:id="41"/>
      </w:r>
      <w:commentRangeEnd w:id="42"/>
      <w:r w:rsidR="00C5491F" w:rsidRPr="00112DD0">
        <w:rPr>
          <w:rStyle w:val="CommentReference"/>
          <w:rFonts w:ascii="Aptos" w:eastAsia="Times New Roman" w:hAnsi="Aptos" w:cs="Times New Roman"/>
          <w:sz w:val="21"/>
          <w:szCs w:val="21"/>
          <w:lang w:val="en-GB" w:eastAsia="en-GB"/>
        </w:rPr>
        <w:commentReference w:id="42"/>
      </w:r>
      <w:commentRangeEnd w:id="43"/>
      <w:r w:rsidRPr="00112DD0">
        <w:rPr>
          <w:rStyle w:val="CommentReference"/>
          <w:rFonts w:ascii="Aptos" w:eastAsia="Times New Roman" w:hAnsi="Aptos" w:cs="Times New Roman"/>
          <w:sz w:val="21"/>
          <w:szCs w:val="21"/>
          <w:lang w:val="en-GB" w:eastAsia="en-GB"/>
        </w:rPr>
        <w:commentReference w:id="43"/>
      </w:r>
      <w:commentRangeEnd w:id="44"/>
      <w:r w:rsidR="000127A6" w:rsidRPr="00112DD0">
        <w:rPr>
          <w:rStyle w:val="CommentReference"/>
          <w:rFonts w:ascii="Aptos" w:eastAsia="Times New Roman" w:hAnsi="Aptos" w:cs="Times New Roman"/>
          <w:sz w:val="21"/>
          <w:szCs w:val="21"/>
          <w:lang w:val="en-GB" w:eastAsia="en-GB"/>
        </w:rPr>
        <w:commentReference w:id="44"/>
      </w:r>
      <w:r w:rsidRPr="00112DD0">
        <w:rPr>
          <w:rFonts w:ascii="Aptos" w:eastAsia="Times New Roman" w:hAnsi="Aptos" w:cs="Times New Roman"/>
          <w:sz w:val="21"/>
          <w:szCs w:val="21"/>
          <w:lang w:val="en-GB" w:eastAsia="en-GB"/>
        </w:rPr>
        <w:t xml:space="preserve">. This requires building intelligent systems that learn user work patterns, generating </w:t>
      </w:r>
      <w:r w:rsidR="00A210DC" w:rsidRPr="00BB79AE">
        <w:rPr>
          <w:rFonts w:ascii="Aptos" w:eastAsia="Times New Roman" w:hAnsi="Aptos" w:cs="Times New Roman"/>
          <w:sz w:val="21"/>
          <w:szCs w:val="21"/>
          <w:lang w:val="en-GB" w:eastAsia="en-GB"/>
        </w:rPr>
        <w:t>user interfaces (</w:t>
      </w:r>
      <w:r w:rsidRPr="00112DD0">
        <w:rPr>
          <w:rFonts w:ascii="Aptos" w:eastAsia="Times New Roman" w:hAnsi="Aptos" w:cs="Times New Roman"/>
          <w:sz w:val="21"/>
          <w:szCs w:val="21"/>
          <w:lang w:val="en-GB" w:eastAsia="en-GB"/>
        </w:rPr>
        <w:t>UIs</w:t>
      </w:r>
      <w:r w:rsidR="00A210DC" w:rsidRPr="00BB79AE">
        <w:rPr>
          <w:rFonts w:ascii="Aptos" w:eastAsia="Times New Roman" w:hAnsi="Aptos" w:cs="Times New Roman"/>
          <w:sz w:val="21"/>
          <w:szCs w:val="21"/>
          <w:lang w:val="en-GB" w:eastAsia="en-GB"/>
        </w:rPr>
        <w:t>)</w:t>
      </w:r>
      <w:r w:rsidRPr="00112DD0">
        <w:rPr>
          <w:rFonts w:ascii="Aptos" w:eastAsia="Times New Roman" w:hAnsi="Aptos" w:cs="Times New Roman"/>
          <w:sz w:val="21"/>
          <w:szCs w:val="21"/>
          <w:lang w:val="en-GB" w:eastAsia="en-GB"/>
        </w:rPr>
        <w:t xml:space="preserve"> and insights in real-time all while maintaining strict privacy boundaries and allowing user control over what is learned and shared. Finally, multimodal </w:t>
      </w:r>
      <w:r w:rsidR="00946A79" w:rsidRPr="00112DD0">
        <w:rPr>
          <w:rFonts w:ascii="Aptos" w:eastAsia="Times New Roman" w:hAnsi="Aptos" w:cs="Times New Roman"/>
          <w:sz w:val="21"/>
          <w:szCs w:val="21"/>
          <w:lang w:val="en-GB" w:eastAsia="en-GB"/>
        </w:rPr>
        <w:t>i</w:t>
      </w:r>
      <w:r w:rsidRPr="00112DD0">
        <w:rPr>
          <w:rFonts w:ascii="Aptos" w:eastAsia="Times New Roman" w:hAnsi="Aptos" w:cs="Times New Roman"/>
          <w:sz w:val="21"/>
          <w:szCs w:val="21"/>
          <w:lang w:val="en-GB" w:eastAsia="en-GB"/>
        </w:rPr>
        <w:t>ntelligence is crucial for the future of our applications, seamlessly blending voice, touch, gesture, and visual interfaces to help users interact in the most natural and effective way for their work.</w:t>
      </w:r>
    </w:p>
    <w:p w14:paraId="799CC15B" w14:textId="148C1754" w:rsidR="009F7693" w:rsidRPr="00112DD0" w:rsidRDefault="272C6529" w:rsidP="00B64CA2">
      <w:pPr>
        <w:spacing w:before="0" w:line="240" w:lineRule="auto"/>
        <w:contextualSpacing/>
        <w:jc w:val="both"/>
        <w:rPr>
          <w:rFonts w:ascii="Aptos" w:hAnsi="Aptos"/>
          <w:sz w:val="21"/>
          <w:szCs w:val="21"/>
        </w:rPr>
      </w:pPr>
      <w:r w:rsidRPr="00112DD0">
        <w:rPr>
          <w:rFonts w:ascii="Aptos" w:eastAsia="Times New Roman" w:hAnsi="Aptos" w:cs="Times New Roman"/>
          <w:color w:val="000000" w:themeColor="text1"/>
          <w:sz w:val="21"/>
          <w:szCs w:val="21"/>
        </w:rPr>
        <w:t xml:space="preserve"> </w:t>
      </w:r>
    </w:p>
    <w:p w14:paraId="074A5760" w14:textId="44B7EA3D" w:rsidR="00145559" w:rsidRPr="00112DD0" w:rsidRDefault="1CAF4421" w:rsidP="00B64CA2">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 xml:space="preserve">The Existing User Experience Foundation </w:t>
      </w:r>
    </w:p>
    <w:p w14:paraId="5D248C5A" w14:textId="6171C0E4" w:rsidR="00062B1D" w:rsidRPr="00112DD0" w:rsidRDefault="00062B1D" w:rsidP="00062B1D">
      <w:pPr>
        <w:spacing w:before="0" w:line="240" w:lineRule="auto"/>
        <w:contextualSpacing/>
        <w:jc w:val="both"/>
        <w:rPr>
          <w:rFonts w:ascii="Aptos" w:hAnsi="Aptos"/>
          <w:sz w:val="21"/>
          <w:szCs w:val="21"/>
        </w:rPr>
      </w:pPr>
      <w:r w:rsidRPr="00112DD0">
        <w:rPr>
          <w:rFonts w:ascii="Aptos" w:eastAsia="Times New Roman" w:hAnsi="Aptos" w:cs="Times New Roman"/>
          <w:sz w:val="21"/>
          <w:szCs w:val="21"/>
          <w:lang w:val="en-GB" w:eastAsia="en-GB"/>
        </w:rPr>
        <w:t>The unified user experience rests on three foundational pillars that simplify design, development, and interaction across SAP’s portfolio.</w:t>
      </w:r>
      <w:r w:rsidRPr="00112DD0">
        <w:rPr>
          <w:rFonts w:ascii="Aptos" w:hAnsi="Aptos"/>
          <w:sz w:val="21"/>
          <w:szCs w:val="21"/>
        </w:rPr>
        <w:t xml:space="preserve"> </w:t>
      </w:r>
      <w:r w:rsidRPr="00112DD0">
        <w:rPr>
          <w:rFonts w:ascii="Aptos" w:eastAsia="Times New Roman" w:hAnsi="Aptos" w:cs="Times New Roman"/>
          <w:sz w:val="21"/>
          <w:szCs w:val="21"/>
          <w:lang w:val="en-GB" w:eastAsia="en-GB"/>
        </w:rPr>
        <w:t xml:space="preserve">The </w:t>
      </w:r>
      <w:hyperlink r:id="rId28">
        <w:r w:rsidRPr="00112DD0">
          <w:rPr>
            <w:rStyle w:val="Hyperlink"/>
            <w:rFonts w:ascii="Aptos" w:eastAsia="Times New Roman" w:hAnsi="Aptos" w:cs="Times New Roman"/>
            <w:b/>
            <w:bCs/>
            <w:sz w:val="21"/>
            <w:szCs w:val="21"/>
            <w:lang w:val="en-GB" w:eastAsia="en-GB"/>
          </w:rPr>
          <w:t>ONE Design System</w:t>
        </w:r>
      </w:hyperlink>
      <w:r w:rsidRPr="00112DD0">
        <w:rPr>
          <w:rFonts w:ascii="Aptos" w:eastAsia="Times New Roman" w:hAnsi="Aptos" w:cs="Times New Roman"/>
          <w:sz w:val="21"/>
          <w:szCs w:val="21"/>
          <w:lang w:val="en-GB" w:eastAsia="en-GB"/>
        </w:rPr>
        <w:t xml:space="preserve"> addresses customer concerns about inconsistency by providing a unified design framework that consolidates existing guidelines and includes projects like </w:t>
      </w:r>
      <w:r w:rsidRPr="00112DD0">
        <w:rPr>
          <w:rFonts w:ascii="Aptos" w:hAnsi="Aptos"/>
        </w:rPr>
        <w:fldChar w:fldCharType="begin"/>
      </w:r>
      <w:commentRangeStart w:id="48"/>
      <w:commentRangeStart w:id="49"/>
      <w:r w:rsidRPr="00112DD0">
        <w:rPr>
          <w:rFonts w:ascii="Aptos" w:hAnsi="Aptos"/>
        </w:rPr>
        <w:instrText xml:space="preserve">HYPERLINK "https://sap.sharepoint.com/sites/212013" </w:instrText>
      </w:r>
      <w:r w:rsidRPr="00112DD0">
        <w:rPr>
          <w:rFonts w:ascii="Aptos" w:hAnsi="Aptos"/>
        </w:rPr>
      </w:r>
      <w:r w:rsidRPr="00112DD0">
        <w:rPr>
          <w:rFonts w:ascii="Aptos" w:hAnsi="Aptos"/>
        </w:rPr>
        <w:fldChar w:fldCharType="separate"/>
      </w:r>
      <w:r w:rsidRPr="00112DD0">
        <w:rPr>
          <w:rStyle w:val="Hyperlink"/>
          <w:rFonts w:ascii="Aptos" w:eastAsia="Times New Roman" w:hAnsi="Aptos" w:cs="Times New Roman"/>
          <w:sz w:val="21"/>
          <w:szCs w:val="21"/>
          <w:lang w:val="en-GB" w:eastAsia="en-GB"/>
        </w:rPr>
        <w:t>Axpress</w:t>
      </w:r>
      <w:commentRangeEnd w:id="49"/>
      <w:r w:rsidRPr="00112DD0">
        <w:rPr>
          <w:rStyle w:val="CommentReference"/>
          <w:rFonts w:ascii="Aptos" w:hAnsi="Aptos"/>
          <w:sz w:val="20"/>
          <w:szCs w:val="22"/>
        </w:rPr>
        <w:commentReference w:id="49"/>
      </w:r>
      <w:commentRangeEnd w:id="48"/>
      <w:r w:rsidRPr="00112DD0">
        <w:rPr>
          <w:rStyle w:val="CommentReference"/>
          <w:rFonts w:ascii="Aptos" w:hAnsi="Aptos"/>
          <w:sz w:val="20"/>
          <w:szCs w:val="22"/>
        </w:rPr>
        <w:commentReference w:id="48"/>
      </w:r>
      <w:r w:rsidRPr="00112DD0">
        <w:rPr>
          <w:rFonts w:ascii="Aptos" w:hAnsi="Aptos"/>
        </w:rPr>
        <w:fldChar w:fldCharType="end"/>
      </w:r>
      <w:r w:rsidRPr="00112DD0">
        <w:rPr>
          <w:rFonts w:ascii="Aptos" w:eastAsia="Times New Roman" w:hAnsi="Aptos" w:cs="Times New Roman"/>
          <w:sz w:val="21"/>
          <w:szCs w:val="21"/>
          <w:lang w:val="en-GB" w:eastAsia="en-GB"/>
        </w:rPr>
        <w:t xml:space="preserve">, </w:t>
      </w:r>
      <w:hyperlink r:id="rId29" w:history="1">
        <w:r w:rsidRPr="00112DD0">
          <w:rPr>
            <w:rStyle w:val="Hyperlink"/>
            <w:rFonts w:ascii="Aptos" w:eastAsia="Times New Roman" w:hAnsi="Aptos" w:cs="Times New Roman"/>
            <w:sz w:val="21"/>
            <w:szCs w:val="21"/>
            <w:lang w:val="en-GB" w:eastAsia="en-GB"/>
          </w:rPr>
          <w:t>Vega</w:t>
        </w:r>
      </w:hyperlink>
      <w:r w:rsidRPr="00112DD0">
        <w:rPr>
          <w:rFonts w:ascii="Aptos" w:eastAsia="Times New Roman" w:hAnsi="Aptos" w:cs="Times New Roman"/>
          <w:sz w:val="21"/>
          <w:szCs w:val="21"/>
          <w:lang w:val="en-GB" w:eastAsia="en-GB"/>
        </w:rPr>
        <w:t xml:space="preserve">, and </w:t>
      </w:r>
      <w:hyperlink r:id="rId30" w:history="1">
        <w:r w:rsidRPr="00112DD0">
          <w:rPr>
            <w:rStyle w:val="Hyperlink"/>
            <w:rFonts w:ascii="Aptos" w:eastAsia="Times New Roman" w:hAnsi="Aptos" w:cs="Times New Roman"/>
            <w:sz w:val="21"/>
            <w:szCs w:val="21"/>
            <w:lang w:val="en-GB" w:eastAsia="en-GB"/>
          </w:rPr>
          <w:t>Lyra</w:t>
        </w:r>
      </w:hyperlink>
      <w:r w:rsidRPr="00112DD0">
        <w:rPr>
          <w:rFonts w:ascii="Aptos" w:eastAsia="Times New Roman" w:hAnsi="Aptos" w:cs="Times New Roman"/>
          <w:sz w:val="21"/>
          <w:szCs w:val="21"/>
          <w:lang w:val="en-GB" w:eastAsia="en-GB"/>
        </w:rPr>
        <w:t xml:space="preserve"> for enhanced cross-product standards. </w:t>
      </w:r>
      <w:hyperlink r:id="rId31">
        <w:r w:rsidR="72248D93" w:rsidRPr="00112DD0">
          <w:rPr>
            <w:rStyle w:val="Hyperlink"/>
            <w:rFonts w:ascii="Aptos" w:eastAsia="Times New Roman" w:hAnsi="Aptos" w:cs="Times New Roman"/>
            <w:b/>
            <w:bCs/>
            <w:sz w:val="21"/>
            <w:szCs w:val="21"/>
            <w:lang w:val="en-GB" w:eastAsia="en-GB"/>
          </w:rPr>
          <w:t>SAP Kernel Services</w:t>
        </w:r>
      </w:hyperlink>
      <w:r w:rsidRPr="00112DD0">
        <w:rPr>
          <w:rFonts w:ascii="Aptos" w:eastAsia="Times New Roman" w:hAnsi="Aptos" w:cs="Times New Roman"/>
          <w:sz w:val="21"/>
          <w:szCs w:val="21"/>
          <w:lang w:val="en-GB" w:eastAsia="en-GB"/>
        </w:rPr>
        <w:t xml:space="preserve"> eliminates redundant development work by providing shared foundational services like navigation, notifications, and task management, enabling central entry points like SAP Start and SAP Build Work Zone. </w:t>
      </w:r>
      <w:r w:rsidRPr="00112DD0">
        <w:rPr>
          <w:rFonts w:ascii="Aptos" w:eastAsia="Times New Roman" w:hAnsi="Aptos" w:cs="Times New Roman"/>
          <w:b/>
          <w:bCs/>
          <w:sz w:val="21"/>
          <w:szCs w:val="21"/>
          <w:lang w:val="en-GB" w:eastAsia="en-GB"/>
        </w:rPr>
        <w:t>The UI Component Strategy</w:t>
      </w:r>
      <w:r w:rsidRPr="00112DD0">
        <w:rPr>
          <w:rFonts w:ascii="Aptos" w:eastAsia="Times New Roman" w:hAnsi="Aptos" w:cs="Times New Roman"/>
          <w:sz w:val="21"/>
          <w:szCs w:val="21"/>
          <w:lang w:val="en-GB" w:eastAsia="en-GB"/>
        </w:rPr>
        <w:t xml:space="preserve"> expands </w:t>
      </w:r>
      <w:hyperlink r:id="rId32" w:anchor="component-overview">
        <w:r w:rsidRPr="00112DD0">
          <w:rPr>
            <w:rStyle w:val="Hyperlink"/>
            <w:rFonts w:ascii="Aptos" w:eastAsia="Times New Roman" w:hAnsi="Aptos" w:cs="Times New Roman"/>
            <w:sz w:val="21"/>
            <w:szCs w:val="21"/>
            <w:lang w:val="en-GB" w:eastAsia="en-GB"/>
          </w:rPr>
          <w:t>reusable component libraries</w:t>
        </w:r>
      </w:hyperlink>
      <w:r w:rsidRPr="00112DD0">
        <w:rPr>
          <w:rFonts w:ascii="Aptos" w:eastAsia="Times New Roman" w:hAnsi="Aptos" w:cs="Times New Roman"/>
          <w:sz w:val="21"/>
          <w:szCs w:val="21"/>
          <w:lang w:val="en-GB" w:eastAsia="en-GB"/>
        </w:rPr>
        <w:t xml:space="preserve"> and transitions to an InnerSource model where teams collaborate on shared UI elements. Together, these pillars create a consistent foundation that simplifies both user interactions and development processes across SAP’s application suite. </w:t>
      </w:r>
      <w:r w:rsidR="00C57921" w:rsidRPr="00112DD0">
        <w:rPr>
          <w:rFonts w:ascii="Aptos" w:eastAsia="Times New Roman" w:hAnsi="Aptos" w:cs="Times New Roman"/>
          <w:sz w:val="21"/>
          <w:szCs w:val="21"/>
          <w:lang w:val="en-GB" w:eastAsia="en-GB"/>
        </w:rPr>
        <w:t xml:space="preserve">Please refer </w:t>
      </w:r>
      <w:hyperlink r:id="rId33">
        <w:r w:rsidR="7532EB4A" w:rsidRPr="00112DD0">
          <w:rPr>
            <w:rStyle w:val="Hyperlink"/>
            <w:rFonts w:ascii="Aptos" w:eastAsia="Times New Roman" w:hAnsi="Aptos" w:cs="Times New Roman"/>
            <w:sz w:val="21"/>
            <w:szCs w:val="21"/>
            <w:lang w:val="en-GB" w:eastAsia="en-GB"/>
          </w:rPr>
          <w:t>NSA 2024 document</w:t>
        </w:r>
      </w:hyperlink>
      <w:r w:rsidR="7532EB4A" w:rsidRPr="00112DD0">
        <w:rPr>
          <w:rFonts w:ascii="Aptos" w:eastAsia="Times New Roman" w:hAnsi="Aptos" w:cs="Times New Roman"/>
          <w:sz w:val="21"/>
          <w:szCs w:val="21"/>
          <w:lang w:val="en-GB" w:eastAsia="en-GB"/>
        </w:rPr>
        <w:t xml:space="preserve"> for more information.</w:t>
      </w:r>
    </w:p>
    <w:p w14:paraId="69B00010" w14:textId="45A7C531" w:rsidR="009F7693" w:rsidRPr="00112DD0" w:rsidRDefault="272C6529" w:rsidP="00B64CA2">
      <w:pPr>
        <w:spacing w:before="0" w:line="240" w:lineRule="auto"/>
        <w:contextualSpacing/>
        <w:jc w:val="both"/>
        <w:rPr>
          <w:rFonts w:ascii="Aptos" w:hAnsi="Aptos"/>
          <w:sz w:val="21"/>
          <w:szCs w:val="21"/>
        </w:rPr>
      </w:pPr>
      <w:r w:rsidRPr="00112DD0">
        <w:rPr>
          <w:rFonts w:ascii="Aptos" w:eastAsia="Times New Roman" w:hAnsi="Aptos" w:cs="Times New Roman"/>
          <w:color w:val="000000" w:themeColor="text1"/>
          <w:sz w:val="21"/>
          <w:szCs w:val="21"/>
          <w:lang w:val="en-GB"/>
        </w:rPr>
        <w:t xml:space="preserve">  </w:t>
      </w:r>
    </w:p>
    <w:p w14:paraId="4BC1F590" w14:textId="0A2FA560" w:rsidR="00E70CED" w:rsidRPr="00112DD0" w:rsidRDefault="272C6529" w:rsidP="00B64CA2">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How the User Experience Layer Is Architected</w:t>
      </w:r>
    </w:p>
    <w:p w14:paraId="48C4AB3F" w14:textId="60E7F8AA" w:rsidR="009F7693" w:rsidRPr="00112DD0" w:rsidRDefault="00B24102" w:rsidP="0B683B73">
      <w:pPr>
        <w:spacing w:before="0" w:line="240" w:lineRule="auto"/>
        <w:jc w:val="both"/>
        <w:rPr>
          <w:rFonts w:ascii="Aptos" w:eastAsia="Times New Roman" w:hAnsi="Aptos" w:cs="Times New Roman"/>
          <w:sz w:val="21"/>
          <w:szCs w:val="21"/>
          <w:lang w:val="en-GB" w:eastAsia="en-GB"/>
        </w:rPr>
      </w:pPr>
      <w:r w:rsidRPr="00112DD0">
        <w:rPr>
          <w:rFonts w:ascii="Aptos" w:eastAsia="Times New Roman" w:hAnsi="Aptos" w:cs="Times New Roman"/>
          <w:noProof/>
          <w:sz w:val="21"/>
          <w:szCs w:val="21"/>
          <w:lang w:val="en-GB" w:eastAsia="en-GB"/>
        </w:rPr>
        <w:drawing>
          <wp:anchor distT="0" distB="0" distL="114300" distR="114300" simplePos="0" relativeHeight="251658248" behindDoc="0" locked="0" layoutInCell="1" allowOverlap="1" wp14:anchorId="3E3B72B7" wp14:editId="09ACB1F9">
            <wp:simplePos x="0" y="0"/>
            <wp:positionH relativeFrom="column">
              <wp:posOffset>0</wp:posOffset>
            </wp:positionH>
            <wp:positionV relativeFrom="paragraph">
              <wp:posOffset>165735</wp:posOffset>
            </wp:positionV>
            <wp:extent cx="2456815" cy="2258060"/>
            <wp:effectExtent l="0" t="0" r="0" b="2540"/>
            <wp:wrapSquare wrapText="bothSides"/>
            <wp:docPr id="5455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261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6815" cy="2258060"/>
                    </a:xfrm>
                    <a:prstGeom prst="rect">
                      <a:avLst/>
                    </a:prstGeom>
                  </pic:spPr>
                </pic:pic>
              </a:graphicData>
            </a:graphic>
            <wp14:sizeRelH relativeFrom="page">
              <wp14:pctWidth>0</wp14:pctWidth>
            </wp14:sizeRelH>
            <wp14:sizeRelV relativeFrom="page">
              <wp14:pctHeight>0</wp14:pctHeight>
            </wp14:sizeRelV>
          </wp:anchor>
        </w:drawing>
      </w:r>
      <w:r w:rsidR="272C6529" w:rsidRPr="00112DD0">
        <w:rPr>
          <w:rFonts w:ascii="Aptos" w:eastAsia="Times New Roman" w:hAnsi="Aptos" w:cs="Times New Roman"/>
          <w:sz w:val="21"/>
          <w:szCs w:val="21"/>
          <w:lang w:val="en-GB" w:eastAsia="en-GB"/>
        </w:rPr>
        <w:t>The User Experience Layer functions as the presentation and interaction tier of SAP’s AI-</w:t>
      </w:r>
      <w:r w:rsidR="00D823D3">
        <w:rPr>
          <w:rFonts w:ascii="Aptos" w:eastAsia="Times New Roman" w:hAnsi="Aptos" w:cs="Times New Roman"/>
          <w:sz w:val="21"/>
          <w:szCs w:val="21"/>
          <w:lang w:val="en-GB" w:eastAsia="en-GB"/>
        </w:rPr>
        <w:t>n</w:t>
      </w:r>
      <w:r w:rsidR="272C6529" w:rsidRPr="00112DD0">
        <w:rPr>
          <w:rFonts w:ascii="Aptos" w:eastAsia="Times New Roman" w:hAnsi="Aptos" w:cs="Times New Roman"/>
          <w:sz w:val="21"/>
          <w:szCs w:val="21"/>
          <w:lang w:val="en-GB" w:eastAsia="en-GB"/>
        </w:rPr>
        <w:t>ative architecture. It brings together design systems, runtime services, and adaptive intelligence into one coordinated framework.</w:t>
      </w:r>
      <w:r w:rsidR="00944A8C" w:rsidRPr="00112DD0">
        <w:rPr>
          <w:rFonts w:ascii="Aptos" w:hAnsi="Aptos"/>
          <w:sz w:val="21"/>
          <w:szCs w:val="21"/>
        </w:rPr>
        <w:t xml:space="preserve"> </w:t>
      </w:r>
      <w:r w:rsidR="272C6529" w:rsidRPr="00112DD0">
        <w:rPr>
          <w:rFonts w:ascii="Aptos" w:eastAsia="Times New Roman" w:hAnsi="Aptos" w:cs="Times New Roman"/>
          <w:sz w:val="21"/>
          <w:szCs w:val="21"/>
          <w:lang w:val="en-GB" w:eastAsia="en-GB"/>
        </w:rPr>
        <w:t>The</w:t>
      </w:r>
      <w:r w:rsidR="272C6529" w:rsidRPr="00112DD0">
        <w:rPr>
          <w:rFonts w:ascii="Aptos" w:eastAsia="Times New Roman" w:hAnsi="Aptos" w:cs="Times New Roman"/>
          <w:b/>
          <w:bCs/>
          <w:sz w:val="21"/>
          <w:szCs w:val="21"/>
          <w:lang w:val="en-GB" w:eastAsia="en-GB"/>
        </w:rPr>
        <w:t xml:space="preserve"> design layer</w:t>
      </w:r>
      <w:r w:rsidR="272C6529" w:rsidRPr="00112DD0">
        <w:rPr>
          <w:rFonts w:ascii="Aptos" w:eastAsia="Times New Roman" w:hAnsi="Aptos" w:cs="Times New Roman"/>
          <w:sz w:val="21"/>
          <w:szCs w:val="21"/>
          <w:lang w:val="en-GB" w:eastAsia="en-GB"/>
        </w:rPr>
        <w:t xml:space="preserve"> defines SAP’s common visual and interaction language through the Design System Portal. It standardizes design tokens, layout templates, and accessibility guidelines for web and mobile applications, ensuring predictable and inclusive design outcomes across the suite.</w:t>
      </w:r>
      <w:r w:rsidR="5EB3957D" w:rsidRPr="00112DD0">
        <w:rPr>
          <w:rFonts w:ascii="Aptos" w:eastAsia="Times New Roman" w:hAnsi="Aptos" w:cs="Times New Roman"/>
          <w:sz w:val="21"/>
          <w:szCs w:val="21"/>
          <w:lang w:val="en-GB" w:eastAsia="en-GB"/>
        </w:rPr>
        <w:t xml:space="preserve"> </w:t>
      </w:r>
      <w:r w:rsidR="5EB3957D" w:rsidRPr="00112DD0">
        <w:rPr>
          <w:rFonts w:ascii="Aptos" w:hAnsi="Aptos"/>
          <w:sz w:val="21"/>
          <w:szCs w:val="21"/>
        </w:rPr>
        <w:t xml:space="preserve">We will significantly expand our component library to include intelligent and immersive UI components that address the future of work. Most embedded AI scenarios will require UI controls to ensure transparency, personalization, and safety in how the AI behaves and uses data. For example, productivity tools such as writing assistants or coding copilots need sliders or toggles to adjust creativity, tone, and response depth, while Joule workflows will benefit from confidence meters and “explain reasoning” views to </w:t>
      </w:r>
      <w:r w:rsidR="5EB3957D" w:rsidRPr="00112DD0">
        <w:rPr>
          <w:rFonts w:ascii="Aptos" w:hAnsi="Aptos"/>
          <w:sz w:val="21"/>
          <w:szCs w:val="21"/>
        </w:rPr>
        <w:lastRenderedPageBreak/>
        <w:t xml:space="preserve">maintain trust. </w:t>
      </w:r>
      <w:r w:rsidR="3FF1C130" w:rsidRPr="00112DD0">
        <w:rPr>
          <w:rFonts w:ascii="Aptos" w:eastAsia="Times New Roman" w:hAnsi="Aptos" w:cs="Times New Roman"/>
          <w:sz w:val="21"/>
          <w:szCs w:val="21"/>
          <w:lang w:val="en-GB" w:eastAsia="en-GB"/>
        </w:rPr>
        <w:t>T</w:t>
      </w:r>
      <w:r w:rsidR="3B6FB06E" w:rsidRPr="00112DD0">
        <w:rPr>
          <w:rFonts w:ascii="Aptos" w:eastAsia="Times New Roman" w:hAnsi="Aptos" w:cs="Times New Roman"/>
          <w:sz w:val="21"/>
          <w:szCs w:val="21"/>
          <w:lang w:val="en-GB" w:eastAsia="en-GB"/>
        </w:rPr>
        <w:t>he</w:t>
      </w:r>
      <w:r w:rsidR="272C6529" w:rsidRPr="00112DD0">
        <w:rPr>
          <w:rFonts w:ascii="Aptos" w:eastAsia="Times New Roman" w:hAnsi="Aptos" w:cs="Times New Roman"/>
          <w:b/>
          <w:bCs/>
          <w:sz w:val="21"/>
          <w:szCs w:val="21"/>
          <w:lang w:val="en-GB" w:eastAsia="en-GB"/>
        </w:rPr>
        <w:t xml:space="preserve"> intelligence layer</w:t>
      </w:r>
      <w:r w:rsidR="272C6529" w:rsidRPr="00112DD0">
        <w:rPr>
          <w:rFonts w:ascii="Aptos" w:eastAsia="Times New Roman" w:hAnsi="Aptos" w:cs="Times New Roman"/>
          <w:sz w:val="21"/>
          <w:szCs w:val="21"/>
          <w:lang w:val="en-GB" w:eastAsia="en-GB"/>
        </w:rPr>
        <w:t xml:space="preserve"> extends these interfaces with adaptive and conversational capabilities, embedding context-aware AI, voice support, and multimodal interaction patterns. Here, human-in-the-loop review mechanisms and live guidance features integrate directly into the user interface, ensuring that intelligence remains transparent and governed.</w:t>
      </w:r>
      <w:r w:rsidR="510B27A7" w:rsidRPr="00112DD0">
        <w:rPr>
          <w:rFonts w:ascii="Aptos" w:eastAsia="Times New Roman" w:hAnsi="Aptos" w:cs="Times New Roman"/>
          <w:sz w:val="21"/>
          <w:szCs w:val="21"/>
          <w:lang w:val="en-GB" w:eastAsia="en-GB"/>
        </w:rPr>
        <w:t xml:space="preserve"> </w:t>
      </w:r>
      <w:r w:rsidR="00944A8C" w:rsidRPr="00112DD0">
        <w:rPr>
          <w:rFonts w:ascii="Aptos" w:eastAsia="Times New Roman" w:hAnsi="Aptos" w:cs="Times New Roman"/>
          <w:sz w:val="21"/>
          <w:szCs w:val="21"/>
          <w:lang w:val="en-GB" w:eastAsia="en-GB"/>
        </w:rPr>
        <w:t>Finally,</w:t>
      </w:r>
      <w:r w:rsidR="3E4617D4" w:rsidRPr="00112DD0">
        <w:rPr>
          <w:rFonts w:ascii="Aptos" w:eastAsia="Times New Roman" w:hAnsi="Aptos" w:cs="Times New Roman"/>
          <w:sz w:val="21"/>
          <w:szCs w:val="21"/>
          <w:lang w:val="en-GB" w:eastAsia="en-GB"/>
        </w:rPr>
        <w:t xml:space="preserve"> the </w:t>
      </w:r>
      <w:r w:rsidR="3E4617D4" w:rsidRPr="00112DD0">
        <w:rPr>
          <w:rFonts w:ascii="Aptos" w:eastAsia="Times New Roman" w:hAnsi="Aptos" w:cs="Times New Roman"/>
          <w:b/>
          <w:bCs/>
          <w:sz w:val="21"/>
          <w:szCs w:val="21"/>
          <w:lang w:val="en-GB" w:eastAsia="en-GB"/>
        </w:rPr>
        <w:t>engagement layer</w:t>
      </w:r>
      <w:r w:rsidR="3E4617D4" w:rsidRPr="00112DD0">
        <w:rPr>
          <w:rFonts w:ascii="Aptos" w:eastAsia="Times New Roman" w:hAnsi="Aptos" w:cs="Times New Roman"/>
          <w:sz w:val="21"/>
          <w:szCs w:val="21"/>
          <w:lang w:val="en-GB" w:eastAsia="en-GB"/>
        </w:rPr>
        <w:t xml:space="preserve"> delivers a personalized workspace where users interact with SAP intelligence through conversation, context, and insight. SAP Start and Joule </w:t>
      </w:r>
      <w:r w:rsidR="095CD902" w:rsidRPr="00112DD0">
        <w:rPr>
          <w:rFonts w:ascii="Aptos" w:eastAsia="Times New Roman" w:hAnsi="Aptos" w:cs="Times New Roman"/>
          <w:sz w:val="21"/>
          <w:szCs w:val="21"/>
          <w:lang w:val="en-GB" w:eastAsia="en-GB"/>
        </w:rPr>
        <w:t>Client</w:t>
      </w:r>
      <w:commentRangeStart w:id="51"/>
      <w:commentRangeStart w:id="52"/>
      <w:commentRangeStart w:id="53"/>
      <w:commentRangeStart w:id="54"/>
      <w:commentRangeStart w:id="55"/>
      <w:commentRangeStart w:id="56"/>
      <w:r w:rsidR="3E4617D4" w:rsidRPr="00112DD0">
        <w:rPr>
          <w:rFonts w:ascii="Aptos" w:eastAsia="Times New Roman" w:hAnsi="Aptos" w:cs="Times New Roman"/>
          <w:sz w:val="21"/>
          <w:szCs w:val="21"/>
          <w:lang w:val="en-GB" w:eastAsia="en-GB"/>
        </w:rPr>
        <w:t xml:space="preserve"> provide</w:t>
      </w:r>
      <w:commentRangeEnd w:id="51"/>
      <w:r w:rsidR="00F630BB" w:rsidRPr="00112DD0">
        <w:rPr>
          <w:rStyle w:val="CommentReference"/>
          <w:rFonts w:ascii="Aptos" w:eastAsia="Times New Roman" w:hAnsi="Aptos" w:cs="Times New Roman"/>
          <w:sz w:val="21"/>
          <w:szCs w:val="21"/>
          <w:lang w:val="en-GB" w:eastAsia="en-GB"/>
        </w:rPr>
        <w:commentReference w:id="51"/>
      </w:r>
      <w:commentRangeEnd w:id="52"/>
      <w:r w:rsidR="272C6529" w:rsidRPr="00112DD0">
        <w:rPr>
          <w:rStyle w:val="CommentReference"/>
          <w:rFonts w:ascii="Aptos" w:eastAsia="Times New Roman" w:hAnsi="Aptos" w:cs="Times New Roman"/>
          <w:sz w:val="21"/>
          <w:szCs w:val="21"/>
          <w:lang w:val="en-GB" w:eastAsia="en-GB"/>
        </w:rPr>
        <w:commentReference w:id="52"/>
      </w:r>
      <w:commentRangeEnd w:id="53"/>
      <w:r w:rsidR="272C6529" w:rsidRPr="00112DD0">
        <w:rPr>
          <w:rStyle w:val="CommentReference"/>
          <w:rFonts w:ascii="Aptos" w:eastAsia="Times New Roman" w:hAnsi="Aptos" w:cs="Times New Roman"/>
          <w:sz w:val="21"/>
          <w:szCs w:val="21"/>
          <w:lang w:val="en-GB" w:eastAsia="en-GB"/>
        </w:rPr>
        <w:commentReference w:id="53"/>
      </w:r>
      <w:commentRangeEnd w:id="54"/>
      <w:r w:rsidR="00574CB1" w:rsidRPr="00112DD0">
        <w:rPr>
          <w:rStyle w:val="CommentReference"/>
          <w:rFonts w:ascii="Aptos" w:eastAsia="Times New Roman" w:hAnsi="Aptos" w:cs="Times New Roman"/>
          <w:sz w:val="21"/>
          <w:szCs w:val="21"/>
          <w:lang w:val="en-GB" w:eastAsia="en-GB"/>
        </w:rPr>
        <w:commentReference w:id="54"/>
      </w:r>
      <w:commentRangeEnd w:id="55"/>
      <w:r w:rsidR="00FC47BE" w:rsidRPr="00112DD0">
        <w:rPr>
          <w:rStyle w:val="CommentReference"/>
          <w:rFonts w:ascii="Aptos" w:eastAsia="Times New Roman" w:hAnsi="Aptos" w:cs="Times New Roman"/>
          <w:sz w:val="21"/>
          <w:szCs w:val="21"/>
          <w:lang w:val="en-GB" w:eastAsia="en-GB"/>
        </w:rPr>
        <w:commentReference w:id="55"/>
      </w:r>
      <w:commentRangeEnd w:id="56"/>
      <w:r w:rsidR="272C6529" w:rsidRPr="00112DD0">
        <w:rPr>
          <w:rStyle w:val="CommentReference"/>
          <w:rFonts w:ascii="Aptos" w:eastAsia="Times New Roman" w:hAnsi="Aptos" w:cs="Times New Roman"/>
          <w:sz w:val="21"/>
          <w:szCs w:val="21"/>
          <w:lang w:val="en-GB" w:eastAsia="en-GB"/>
        </w:rPr>
        <w:commentReference w:id="56"/>
      </w:r>
      <w:r w:rsidR="3E4617D4" w:rsidRPr="00112DD0">
        <w:rPr>
          <w:rFonts w:ascii="Aptos" w:eastAsia="Times New Roman" w:hAnsi="Aptos" w:cs="Times New Roman"/>
          <w:sz w:val="21"/>
          <w:szCs w:val="21"/>
          <w:lang w:val="en-GB" w:eastAsia="en-GB"/>
        </w:rPr>
        <w:t xml:space="preserve"> a unified entry point to applications, workflows, and analytics, removing the need for traditional navigation. Embedded insights from SAP Analytics Cloud and the Business Answer Engine, in partnership with Perplexity, bring real-time visibility, while integration with SAP Signavio, LeanIX, and WalkMe adds process transparency, transformation management, and guided adoption. Together, these capabilities create a coherent and adaptive environment where users engage naturally with the SAP ecosystem.</w:t>
      </w:r>
      <w:r w:rsidR="007A0F25" w:rsidRPr="00112DD0">
        <w:rPr>
          <w:rFonts w:ascii="Aptos" w:eastAsia="Times New Roman" w:hAnsi="Aptos" w:cs="Times New Roman"/>
          <w:sz w:val="21"/>
          <w:szCs w:val="21"/>
          <w:lang w:val="en-GB" w:eastAsia="en-GB"/>
        </w:rPr>
        <w:t xml:space="preserve"> </w:t>
      </w:r>
      <w:r w:rsidR="272C6529" w:rsidRPr="00112DD0">
        <w:rPr>
          <w:rFonts w:ascii="Aptos" w:eastAsia="Times New Roman" w:hAnsi="Aptos" w:cs="Times New Roman"/>
          <w:sz w:val="21"/>
          <w:szCs w:val="21"/>
          <w:lang w:val="en-GB" w:eastAsia="en-GB"/>
        </w:rPr>
        <w:t>Together, these layers form an architecture that ensures SAP’s user experience remains consistent, extensible, and ready for intelligent adaptation across platforms and devices.</w:t>
      </w:r>
    </w:p>
    <w:p w14:paraId="2CEA974B" w14:textId="05CBA2B5" w:rsidR="009F7693" w:rsidRPr="00112DD0" w:rsidRDefault="272C6529" w:rsidP="00B64CA2">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 xml:space="preserve"> </w:t>
      </w:r>
    </w:p>
    <w:p w14:paraId="2EBA0B97" w14:textId="5E247A0F" w:rsidR="009F7693" w:rsidRPr="00112DD0" w:rsidRDefault="272C6529" w:rsidP="00B64CA2">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 xml:space="preserve">How the User Experience Layer </w:t>
      </w:r>
      <w:r w:rsidR="00EC7890">
        <w:rPr>
          <w:rFonts w:ascii="Aptos" w:eastAsia="Times New Roman" w:hAnsi="Aptos" w:cs="Times New Roman"/>
          <w:b/>
          <w:bCs/>
          <w:sz w:val="21"/>
          <w:szCs w:val="21"/>
          <w:lang w:eastAsia="en-GB"/>
        </w:rPr>
        <w:t>w</w:t>
      </w:r>
      <w:r w:rsidRPr="00112DD0">
        <w:rPr>
          <w:rFonts w:ascii="Aptos" w:eastAsia="Times New Roman" w:hAnsi="Aptos" w:cs="Times New Roman"/>
          <w:b/>
          <w:bCs/>
          <w:sz w:val="21"/>
          <w:szCs w:val="21"/>
          <w:lang w:eastAsia="en-GB"/>
        </w:rPr>
        <w:t xml:space="preserve">ill Evolve </w:t>
      </w:r>
    </w:p>
    <w:p w14:paraId="774B216C" w14:textId="4250B30A" w:rsidR="00CB3541" w:rsidRPr="00112DD0" w:rsidRDefault="00CB3541" w:rsidP="00CB3541">
      <w:pPr>
        <w:spacing w:before="0" w:line="240" w:lineRule="auto"/>
        <w:contextualSpacing/>
        <w:jc w:val="both"/>
        <w:rPr>
          <w:rFonts w:ascii="Aptos" w:hAnsi="Aptos"/>
          <w:sz w:val="21"/>
          <w:szCs w:val="21"/>
        </w:rPr>
      </w:pPr>
      <w:r w:rsidRPr="00112DD0">
        <w:rPr>
          <w:rFonts w:ascii="Aptos" w:eastAsia="Times New Roman" w:hAnsi="Aptos" w:cs="Times New Roman"/>
          <w:sz w:val="21"/>
          <w:szCs w:val="21"/>
          <w:lang w:val="en-GB" w:eastAsia="en-GB"/>
        </w:rPr>
        <w:t>SAP is now extending this foundation toward the next generation of AI-powered, adaptive interfaces. The focus is to transform user interaction from static navigation to intelligent collaboration</w:t>
      </w:r>
      <w:r w:rsidR="564AFB52" w:rsidRPr="00112DD0">
        <w:rPr>
          <w:rFonts w:ascii="Aptos" w:eastAsia="Times New Roman" w:hAnsi="Aptos" w:cs="Times New Roman"/>
          <w:sz w:val="21"/>
          <w:szCs w:val="21"/>
          <w:lang w:val="en-GB" w:eastAsia="en-GB"/>
        </w:rPr>
        <w:t xml:space="preserve"> between users as well as between users and AI agents</w:t>
      </w:r>
      <w:r w:rsidRPr="00112DD0">
        <w:rPr>
          <w:rFonts w:ascii="Aptos" w:eastAsia="Times New Roman" w:hAnsi="Aptos" w:cs="Times New Roman"/>
          <w:sz w:val="21"/>
          <w:szCs w:val="21"/>
          <w:lang w:val="en-GB" w:eastAsia="en-GB"/>
        </w:rPr>
        <w:t>.</w:t>
      </w:r>
      <w:r w:rsidR="61358F92" w:rsidRPr="00112DD0">
        <w:rPr>
          <w:rFonts w:ascii="Aptos" w:eastAsia="Times New Roman" w:hAnsi="Aptos" w:cs="Times New Roman"/>
          <w:sz w:val="21"/>
          <w:szCs w:val="21"/>
          <w:lang w:val="en-GB" w:eastAsia="en-GB"/>
        </w:rPr>
        <w:t xml:space="preserve"> The workflows can be system-triggered or user-initiated and can span multiple complex, interconnected tasks. In both scenarios, AI agents operate autonomously in the background and intelligently loop in humans only when critical decisions, approvals, or strategic input are required</w:t>
      </w:r>
      <w:r w:rsidRPr="00112DD0">
        <w:rPr>
          <w:rFonts w:ascii="Aptos" w:eastAsia="Times New Roman" w:hAnsi="Aptos" w:cs="Times New Roman"/>
          <w:sz w:val="21"/>
          <w:szCs w:val="21"/>
          <w:lang w:val="en-GB" w:eastAsia="en-GB"/>
        </w:rPr>
        <w:t>.</w:t>
      </w:r>
      <w:r w:rsidRPr="00112DD0">
        <w:rPr>
          <w:rFonts w:ascii="Aptos" w:hAnsi="Aptos"/>
          <w:sz w:val="21"/>
          <w:szCs w:val="21"/>
        </w:rPr>
        <w:t xml:space="preserve"> </w:t>
      </w:r>
    </w:p>
    <w:p w14:paraId="0FE16FF8" w14:textId="33D89337" w:rsidR="00CB3541" w:rsidRPr="00112DD0" w:rsidRDefault="00CB3541" w:rsidP="00CB3541">
      <w:pPr>
        <w:spacing w:before="210" w:after="21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b/>
          <w:bCs/>
          <w:sz w:val="21"/>
          <w:szCs w:val="21"/>
          <w:lang w:val="en-GB" w:eastAsia="en-GB"/>
        </w:rPr>
        <w:t>The Conversational Core</w:t>
      </w:r>
      <w:r w:rsidRPr="00112DD0">
        <w:rPr>
          <w:rFonts w:ascii="Aptos" w:eastAsia="Times New Roman" w:hAnsi="Aptos" w:cs="Times New Roman"/>
          <w:sz w:val="21"/>
          <w:szCs w:val="21"/>
          <w:lang w:val="en-GB" w:eastAsia="en-GB"/>
        </w:rPr>
        <w:t xml:space="preserve"> will evolve into a unified interface where users can interact with all SAP systems in natural language. </w:t>
      </w:r>
      <w:commentRangeStart w:id="59"/>
      <w:commentRangeStart w:id="60"/>
      <w:commentRangeStart w:id="61"/>
      <w:r w:rsidRPr="00112DD0">
        <w:rPr>
          <w:rFonts w:ascii="Aptos" w:eastAsia="Times New Roman" w:hAnsi="Aptos" w:cs="Times New Roman"/>
          <w:sz w:val="21"/>
          <w:szCs w:val="21"/>
          <w:lang w:val="en-GB" w:eastAsia="en-GB"/>
        </w:rPr>
        <w:t>It will progress beyond command execution toward multi-agent reasoning</w:t>
      </w:r>
      <w:commentRangeStart w:id="62"/>
      <w:commentRangeStart w:id="63"/>
      <w:commentRangeStart w:id="64"/>
      <w:commentRangeStart w:id="65"/>
      <w:commentRangeStart w:id="66"/>
      <w:commentRangeEnd w:id="62"/>
      <w:r w:rsidRPr="00112DD0">
        <w:rPr>
          <w:rStyle w:val="CommentReference"/>
          <w:rFonts w:ascii="Aptos" w:eastAsia="Times New Roman" w:hAnsi="Aptos" w:cs="Times New Roman"/>
          <w:sz w:val="21"/>
          <w:szCs w:val="21"/>
          <w:lang w:val="en-GB" w:eastAsia="en-GB"/>
        </w:rPr>
        <w:commentReference w:id="62"/>
      </w:r>
      <w:commentRangeEnd w:id="63"/>
      <w:r w:rsidR="00C25982" w:rsidRPr="00112DD0">
        <w:rPr>
          <w:rStyle w:val="CommentReference"/>
          <w:rFonts w:ascii="Aptos" w:eastAsia="Times New Roman" w:hAnsi="Aptos" w:cs="Times New Roman"/>
          <w:sz w:val="21"/>
          <w:szCs w:val="21"/>
          <w:lang w:val="en-GB" w:eastAsia="en-GB"/>
        </w:rPr>
        <w:commentReference w:id="63"/>
      </w:r>
      <w:commentRangeEnd w:id="64"/>
      <w:r w:rsidRPr="00112DD0">
        <w:rPr>
          <w:rStyle w:val="CommentReference"/>
          <w:rFonts w:ascii="Aptos" w:eastAsia="Times New Roman" w:hAnsi="Aptos" w:cs="Times New Roman"/>
          <w:sz w:val="21"/>
          <w:szCs w:val="21"/>
          <w:lang w:val="en-GB" w:eastAsia="en-GB"/>
        </w:rPr>
        <w:commentReference w:id="64"/>
      </w:r>
      <w:commentRangeEnd w:id="65"/>
      <w:r w:rsidRPr="00112DD0">
        <w:rPr>
          <w:rStyle w:val="CommentReference"/>
          <w:rFonts w:ascii="Aptos" w:eastAsia="Times New Roman" w:hAnsi="Aptos" w:cs="Times New Roman"/>
          <w:sz w:val="21"/>
          <w:szCs w:val="21"/>
          <w:lang w:val="en-GB" w:eastAsia="en-GB"/>
        </w:rPr>
        <w:commentReference w:id="65"/>
      </w:r>
      <w:commentRangeEnd w:id="66"/>
      <w:r w:rsidR="00074A00" w:rsidRPr="00112DD0">
        <w:rPr>
          <w:rStyle w:val="CommentReference"/>
          <w:rFonts w:ascii="Aptos" w:eastAsia="Times New Roman" w:hAnsi="Aptos" w:cs="Times New Roman"/>
          <w:sz w:val="21"/>
          <w:szCs w:val="21"/>
          <w:lang w:val="en-GB" w:eastAsia="en-GB"/>
        </w:rPr>
        <w:commentReference w:id="66"/>
      </w:r>
      <w:commentRangeEnd w:id="59"/>
      <w:r w:rsidRPr="00112DD0">
        <w:rPr>
          <w:rStyle w:val="CommentReference"/>
          <w:rFonts w:ascii="Aptos" w:eastAsia="Times New Roman" w:hAnsi="Aptos" w:cs="Times New Roman"/>
          <w:sz w:val="21"/>
          <w:szCs w:val="21"/>
          <w:lang w:val="en-GB" w:eastAsia="en-GB"/>
        </w:rPr>
        <w:commentReference w:id="59"/>
      </w:r>
      <w:commentRangeEnd w:id="60"/>
      <w:r w:rsidRPr="00112DD0">
        <w:rPr>
          <w:rStyle w:val="CommentReference"/>
          <w:rFonts w:ascii="Aptos" w:eastAsia="Times New Roman" w:hAnsi="Aptos" w:cs="Times New Roman"/>
          <w:sz w:val="21"/>
          <w:szCs w:val="21"/>
          <w:lang w:val="en-GB" w:eastAsia="en-GB"/>
        </w:rPr>
        <w:commentReference w:id="60"/>
      </w:r>
      <w:commentRangeEnd w:id="61"/>
      <w:r w:rsidRPr="00112DD0">
        <w:rPr>
          <w:rStyle w:val="CommentReference"/>
          <w:rFonts w:ascii="Aptos" w:eastAsia="Times New Roman" w:hAnsi="Aptos" w:cs="Times New Roman"/>
          <w:sz w:val="21"/>
          <w:szCs w:val="21"/>
          <w:lang w:val="en-GB" w:eastAsia="en-GB"/>
        </w:rPr>
        <w:commentReference w:id="61"/>
      </w:r>
      <w:r w:rsidRPr="00112DD0">
        <w:rPr>
          <w:rFonts w:ascii="Aptos" w:eastAsia="Times New Roman" w:hAnsi="Aptos" w:cs="Times New Roman"/>
          <w:sz w:val="21"/>
          <w:szCs w:val="21"/>
          <w:lang w:val="en-GB" w:eastAsia="en-GB"/>
        </w:rPr>
        <w:t xml:space="preserve">, delivering answers with clear source citations, supporting multimodal input through voice, text, images, and documents, and automating routine tasks while retaining context and memory across workflows. </w:t>
      </w:r>
    </w:p>
    <w:p w14:paraId="56912BEC" w14:textId="53105AD5" w:rsidR="00CB3541" w:rsidRPr="00112DD0" w:rsidRDefault="00CB3541" w:rsidP="00CB3541">
      <w:pPr>
        <w:spacing w:before="0" w:line="240" w:lineRule="auto"/>
        <w:contextualSpacing/>
        <w:jc w:val="both"/>
        <w:rPr>
          <w:rFonts w:ascii="Aptos" w:hAnsi="Aptos"/>
          <w:sz w:val="21"/>
          <w:szCs w:val="21"/>
        </w:rPr>
      </w:pPr>
      <w:r w:rsidRPr="00112DD0">
        <w:rPr>
          <w:rStyle w:val="Strong"/>
          <w:rFonts w:ascii="Aptos" w:hAnsi="Aptos"/>
          <w:sz w:val="21"/>
          <w:szCs w:val="21"/>
        </w:rPr>
        <w:t>Gen UI </w:t>
      </w:r>
      <w:r w:rsidRPr="00112DD0">
        <w:rPr>
          <w:rFonts w:ascii="Aptos" w:hAnsi="Aptos"/>
          <w:sz w:val="21"/>
          <w:szCs w:val="21"/>
        </w:rPr>
        <w:t xml:space="preserve">dynamically creates user interfaces in real-time and on the fly, tailored to the specific needs of each user. Out of a business </w:t>
      </w:r>
      <w:r w:rsidR="757A6019" w:rsidRPr="00112DD0">
        <w:rPr>
          <w:rFonts w:ascii="Aptos" w:hAnsi="Aptos"/>
          <w:sz w:val="21"/>
          <w:szCs w:val="21"/>
        </w:rPr>
        <w:t>c</w:t>
      </w:r>
      <w:r w:rsidRPr="00112DD0">
        <w:rPr>
          <w:rFonts w:ascii="Aptos" w:hAnsi="Aptos"/>
          <w:sz w:val="21"/>
          <w:szCs w:val="21"/>
        </w:rPr>
        <w:t xml:space="preserve">ontext Gen UI generates the most relevant experience, blending conversation and visual elements, with precision and personalized adaptation. This personalization is achieved through continuous learning of user preferences, </w:t>
      </w:r>
      <w:r w:rsidR="24A6C3A6" w:rsidRPr="00112DD0">
        <w:rPr>
          <w:rFonts w:ascii="Aptos" w:hAnsi="Aptos"/>
          <w:sz w:val="21"/>
          <w:szCs w:val="21"/>
        </w:rPr>
        <w:t>contexts,</w:t>
      </w:r>
      <w:r w:rsidRPr="00112DD0">
        <w:rPr>
          <w:rFonts w:ascii="Aptos" w:hAnsi="Aptos"/>
          <w:sz w:val="21"/>
          <w:szCs w:val="21"/>
        </w:rPr>
        <w:t xml:space="preserve"> and best practices.</w:t>
      </w:r>
    </w:p>
    <w:p w14:paraId="1A4EEABB" w14:textId="77777777" w:rsidR="00CB3541" w:rsidRPr="00112DD0" w:rsidRDefault="00CB3541" w:rsidP="00CB3541">
      <w:pPr>
        <w:spacing w:before="0" w:line="240" w:lineRule="auto"/>
        <w:contextualSpacing/>
        <w:jc w:val="both"/>
        <w:rPr>
          <w:rFonts w:ascii="Aptos" w:hAnsi="Aptos"/>
          <w:sz w:val="21"/>
          <w:szCs w:val="21"/>
        </w:rPr>
      </w:pPr>
      <w:commentRangeStart w:id="71"/>
      <w:commentRangeStart w:id="72"/>
      <w:commentRangeStart w:id="73"/>
      <w:r w:rsidRPr="00112DD0">
        <w:rPr>
          <w:rFonts w:ascii="Aptos" w:eastAsia="Times New Roman" w:hAnsi="Aptos" w:cs="Times New Roman"/>
          <w:b/>
          <w:bCs/>
          <w:sz w:val="21"/>
          <w:szCs w:val="21"/>
          <w:lang w:val="en-GB" w:eastAsia="en-GB"/>
        </w:rPr>
        <w:t>The Voice AI</w:t>
      </w:r>
      <w:r w:rsidRPr="00112DD0">
        <w:rPr>
          <w:rFonts w:ascii="Aptos" w:eastAsia="Times New Roman" w:hAnsi="Aptos" w:cs="Times New Roman"/>
          <w:sz w:val="21"/>
          <w:szCs w:val="21"/>
          <w:lang w:val="en-GB" w:eastAsia="en-GB"/>
        </w:rPr>
        <w:t xml:space="preserve"> </w:t>
      </w:r>
      <w:commentRangeEnd w:id="71"/>
      <w:r w:rsidRPr="00112DD0">
        <w:rPr>
          <w:rStyle w:val="CommentReference"/>
          <w:rFonts w:ascii="Aptos" w:eastAsia="Times New Roman" w:hAnsi="Aptos" w:cs="Times New Roman"/>
          <w:sz w:val="21"/>
          <w:szCs w:val="21"/>
          <w:lang w:val="en-GB" w:eastAsia="en-GB"/>
        </w:rPr>
        <w:commentReference w:id="71"/>
      </w:r>
      <w:commentRangeEnd w:id="72"/>
      <w:r w:rsidRPr="00112DD0">
        <w:rPr>
          <w:rStyle w:val="CommentReference"/>
          <w:rFonts w:ascii="Aptos" w:eastAsia="Times New Roman" w:hAnsi="Aptos" w:cs="Times New Roman"/>
          <w:sz w:val="21"/>
          <w:szCs w:val="21"/>
          <w:lang w:val="en-GB" w:eastAsia="en-GB"/>
        </w:rPr>
        <w:commentReference w:id="72"/>
      </w:r>
      <w:commentRangeEnd w:id="73"/>
      <w:r w:rsidRPr="00112DD0">
        <w:rPr>
          <w:rStyle w:val="CommentReference"/>
          <w:rFonts w:ascii="Aptos" w:eastAsia="Times New Roman" w:hAnsi="Aptos" w:cs="Times New Roman"/>
          <w:sz w:val="21"/>
          <w:szCs w:val="21"/>
          <w:lang w:val="en-GB" w:eastAsia="en-GB"/>
        </w:rPr>
        <w:commentReference w:id="73"/>
      </w:r>
      <w:r w:rsidRPr="00112DD0">
        <w:rPr>
          <w:rFonts w:ascii="Aptos" w:eastAsia="Times New Roman" w:hAnsi="Aptos" w:cs="Times New Roman"/>
          <w:sz w:val="21"/>
          <w:szCs w:val="21"/>
          <w:lang w:val="en-GB" w:eastAsia="en-GB"/>
        </w:rPr>
        <w:t>capability will make SAP applications faster and more natural to use by enabling secure, context-aware voice interactions. It will be embedded as a kernel service, making it simple to adopt across applications.</w:t>
      </w:r>
    </w:p>
    <w:p w14:paraId="608FD449" w14:textId="0D3359B8" w:rsidR="00CB3541" w:rsidRPr="00112DD0" w:rsidRDefault="00CB3541" w:rsidP="00CB3541">
      <w:pPr>
        <w:spacing w:before="0" w:line="240" w:lineRule="auto"/>
        <w:contextualSpacing/>
        <w:jc w:val="both"/>
        <w:rPr>
          <w:rFonts w:ascii="Aptos" w:hAnsi="Aptos"/>
          <w:sz w:val="21"/>
          <w:szCs w:val="21"/>
        </w:rPr>
      </w:pPr>
      <w:r w:rsidRPr="00112DD0">
        <w:rPr>
          <w:rFonts w:ascii="Aptos" w:eastAsia="Times New Roman" w:hAnsi="Aptos" w:cs="Times New Roman"/>
          <w:b/>
          <w:bCs/>
          <w:sz w:val="21"/>
          <w:szCs w:val="21"/>
          <w:lang w:val="en-GB" w:eastAsia="en-GB"/>
        </w:rPr>
        <w:t xml:space="preserve">Human-in-the-Loop </w:t>
      </w:r>
      <w:r w:rsidR="00EC7890">
        <w:rPr>
          <w:rFonts w:ascii="Aptos" w:eastAsia="Times New Roman" w:hAnsi="Aptos" w:cs="Times New Roman"/>
          <w:b/>
          <w:bCs/>
          <w:sz w:val="21"/>
          <w:szCs w:val="21"/>
          <w:lang w:val="en-GB" w:eastAsia="en-GB"/>
        </w:rPr>
        <w:t>C</w:t>
      </w:r>
      <w:r w:rsidRPr="00112DD0">
        <w:rPr>
          <w:rFonts w:ascii="Aptos" w:eastAsia="Times New Roman" w:hAnsi="Aptos" w:cs="Times New Roman"/>
          <w:b/>
          <w:bCs/>
          <w:sz w:val="21"/>
          <w:szCs w:val="21"/>
          <w:lang w:val="en-GB" w:eastAsia="en-GB"/>
        </w:rPr>
        <w:t>ontrols</w:t>
      </w:r>
      <w:r w:rsidRPr="00112DD0">
        <w:rPr>
          <w:rFonts w:ascii="Aptos" w:eastAsia="Times New Roman" w:hAnsi="Aptos" w:cs="Times New Roman"/>
          <w:sz w:val="21"/>
          <w:szCs w:val="21"/>
          <w:lang w:val="en-GB" w:eastAsia="en-GB"/>
        </w:rPr>
        <w:t xml:space="preserve"> will ensure that AI agents remain governed and trustworthy. Review dialogs and approval checkpoints will be standardized as reusable UI components so that users can validate AI-generated actions </w:t>
      </w:r>
      <w:commentRangeStart w:id="75"/>
      <w:commentRangeStart w:id="76"/>
      <w:commentRangeStart w:id="77"/>
      <w:commentRangeStart w:id="78"/>
      <w:commentRangeStart w:id="79"/>
      <w:r w:rsidRPr="00112DD0">
        <w:rPr>
          <w:rFonts w:ascii="Aptos" w:eastAsia="Times New Roman" w:hAnsi="Aptos" w:cs="Times New Roman"/>
          <w:sz w:val="21"/>
          <w:szCs w:val="21"/>
          <w:lang w:val="en-GB" w:eastAsia="en-GB"/>
        </w:rPr>
        <w:t xml:space="preserve">before </w:t>
      </w:r>
      <w:commentRangeEnd w:id="75"/>
      <w:r w:rsidRPr="00112DD0">
        <w:rPr>
          <w:rStyle w:val="CommentReference"/>
          <w:rFonts w:ascii="Aptos" w:eastAsia="Times New Roman" w:hAnsi="Aptos" w:cs="Times New Roman"/>
          <w:sz w:val="21"/>
          <w:szCs w:val="21"/>
          <w:lang w:val="en-GB" w:eastAsia="en-GB"/>
        </w:rPr>
        <w:commentReference w:id="75"/>
      </w:r>
      <w:commentRangeEnd w:id="76"/>
      <w:r w:rsidRPr="00112DD0">
        <w:rPr>
          <w:rStyle w:val="CommentReference"/>
          <w:rFonts w:ascii="Aptos" w:eastAsia="Times New Roman" w:hAnsi="Aptos" w:cs="Times New Roman"/>
          <w:sz w:val="21"/>
          <w:szCs w:val="21"/>
          <w:lang w:val="en-GB" w:eastAsia="en-GB"/>
        </w:rPr>
        <w:commentReference w:id="76"/>
      </w:r>
      <w:commentRangeEnd w:id="77"/>
      <w:r w:rsidRPr="00112DD0">
        <w:rPr>
          <w:rStyle w:val="CommentReference"/>
          <w:rFonts w:ascii="Aptos" w:eastAsia="Times New Roman" w:hAnsi="Aptos" w:cs="Times New Roman"/>
          <w:sz w:val="21"/>
          <w:szCs w:val="21"/>
          <w:lang w:val="en-GB" w:eastAsia="en-GB"/>
        </w:rPr>
        <w:commentReference w:id="77"/>
      </w:r>
      <w:commentRangeEnd w:id="78"/>
      <w:r w:rsidRPr="00112DD0">
        <w:rPr>
          <w:rStyle w:val="CommentReference"/>
          <w:rFonts w:ascii="Aptos" w:eastAsia="Times New Roman" w:hAnsi="Aptos" w:cs="Times New Roman"/>
          <w:sz w:val="21"/>
          <w:szCs w:val="21"/>
          <w:lang w:val="en-GB" w:eastAsia="en-GB"/>
        </w:rPr>
        <w:commentReference w:id="78"/>
      </w:r>
      <w:commentRangeEnd w:id="79"/>
      <w:r w:rsidRPr="00112DD0">
        <w:rPr>
          <w:rStyle w:val="CommentReference"/>
          <w:rFonts w:ascii="Aptos" w:eastAsia="Times New Roman" w:hAnsi="Aptos" w:cs="Times New Roman"/>
          <w:sz w:val="21"/>
          <w:szCs w:val="21"/>
          <w:lang w:val="en-GB" w:eastAsia="en-GB"/>
        </w:rPr>
        <w:commentReference w:id="79"/>
      </w:r>
      <w:r w:rsidRPr="00112DD0">
        <w:rPr>
          <w:rFonts w:ascii="Aptos" w:eastAsia="Times New Roman" w:hAnsi="Aptos" w:cs="Times New Roman"/>
          <w:sz w:val="21"/>
          <w:szCs w:val="21"/>
          <w:lang w:val="en-GB" w:eastAsia="en-GB"/>
        </w:rPr>
        <w:t>and after execution.</w:t>
      </w:r>
    </w:p>
    <w:p w14:paraId="08CFD1E2" w14:textId="77777777" w:rsidR="00CB3541" w:rsidRPr="00112DD0" w:rsidRDefault="00CB3541" w:rsidP="00CB3541">
      <w:pPr>
        <w:spacing w:before="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b/>
          <w:bCs/>
          <w:sz w:val="21"/>
          <w:szCs w:val="21"/>
          <w:lang w:val="en-GB" w:eastAsia="en-GB"/>
        </w:rPr>
        <w:t>Live AI and Multimodal Interactions</w:t>
      </w:r>
      <w:r w:rsidRPr="00112DD0">
        <w:rPr>
          <w:rFonts w:ascii="Aptos" w:eastAsia="Times New Roman" w:hAnsi="Aptos" w:cs="Times New Roman"/>
          <w:sz w:val="21"/>
          <w:szCs w:val="21"/>
          <w:lang w:val="en-GB" w:eastAsia="en-GB"/>
        </w:rPr>
        <w:t xml:space="preserve"> will empower field technicians with real-time assistance. By combining visual recognition with interactive guidance, SAP’s field applications will move from manual troubleshooting to step-by-step intelligent support, reducing downtime and improving productivity.</w:t>
      </w:r>
      <w:r w:rsidRPr="00112DD0">
        <w:rPr>
          <w:rFonts w:ascii="Aptos" w:hAnsi="Aptos"/>
          <w:sz w:val="21"/>
          <w:szCs w:val="21"/>
        </w:rPr>
        <w:t xml:space="preserve"> </w:t>
      </w:r>
      <w:hyperlink r:id="rId35" w:history="1">
        <w:r w:rsidRPr="00112DD0">
          <w:rPr>
            <w:rStyle w:val="Hyperlink"/>
            <w:rFonts w:ascii="Aptos" w:eastAsia="Times New Roman" w:hAnsi="Aptos" w:cs="Times New Roman"/>
            <w:b/>
            <w:bCs/>
            <w:sz w:val="21"/>
            <w:szCs w:val="21"/>
            <w:lang w:val="en-GB" w:eastAsia="en-GB"/>
          </w:rPr>
          <w:t>Physical AI</w:t>
        </w:r>
      </w:hyperlink>
      <w:r w:rsidRPr="00112DD0">
        <w:rPr>
          <w:rFonts w:ascii="Aptos" w:eastAsia="Times New Roman" w:hAnsi="Aptos" w:cs="Times New Roman"/>
          <w:sz w:val="21"/>
          <w:szCs w:val="21"/>
          <w:lang w:val="en-GB" w:eastAsia="en-GB"/>
        </w:rPr>
        <w:t xml:space="preserve"> </w:t>
      </w:r>
      <w:r w:rsidRPr="00112DD0">
        <w:rPr>
          <w:rFonts w:ascii="Aptos" w:eastAsia="Aptos" w:hAnsi="Aptos" w:cs="Aptos"/>
          <w:sz w:val="21"/>
          <w:szCs w:val="21"/>
          <w:lang w:val="en-GB"/>
        </w:rPr>
        <w:t xml:space="preserve"> will extend Joule into an interface for robots, unlocking humans focusing on strategic oversight &amp; creative problem-solving</w:t>
      </w:r>
      <w:r w:rsidRPr="00112DD0">
        <w:rPr>
          <w:rFonts w:ascii="Aptos" w:eastAsia="Times New Roman" w:hAnsi="Aptos" w:cs="Times New Roman"/>
          <w:sz w:val="21"/>
          <w:szCs w:val="21"/>
          <w:lang w:val="en-GB" w:eastAsia="en-GB"/>
        </w:rPr>
        <w:t>.</w:t>
      </w:r>
    </w:p>
    <w:p w14:paraId="27B38B04" w14:textId="714C9F91" w:rsidR="00CB3541" w:rsidRPr="00112DD0" w:rsidRDefault="00CB3541" w:rsidP="00CB3541">
      <w:pPr>
        <w:spacing w:before="0" w:line="240" w:lineRule="auto"/>
        <w:contextualSpacing/>
        <w:jc w:val="both"/>
        <w:rPr>
          <w:rFonts w:ascii="Aptos" w:eastAsia="Times New Roman" w:hAnsi="Aptos" w:cs="Times New Roman"/>
          <w:sz w:val="21"/>
          <w:szCs w:val="21"/>
          <w:lang w:val="en-GB" w:eastAsia="en-GB"/>
        </w:rPr>
      </w:pPr>
      <w:commentRangeStart w:id="80"/>
      <w:commentRangeStart w:id="81"/>
      <w:commentRangeStart w:id="82"/>
      <w:commentRangeStart w:id="83"/>
      <w:commentRangeStart w:id="84"/>
      <w:r w:rsidRPr="00112DD0">
        <w:rPr>
          <w:rFonts w:ascii="Aptos" w:eastAsia="Times New Roman" w:hAnsi="Aptos" w:cs="Times New Roman"/>
          <w:b/>
          <w:bCs/>
          <w:sz w:val="21"/>
          <w:szCs w:val="21"/>
          <w:lang w:val="en-GB" w:eastAsia="en-GB"/>
        </w:rPr>
        <w:t>Smart Glasses</w:t>
      </w:r>
      <w:r w:rsidRPr="00112DD0">
        <w:rPr>
          <w:rFonts w:ascii="Aptos" w:eastAsia="Times New Roman" w:hAnsi="Aptos" w:cs="Times New Roman"/>
          <w:sz w:val="21"/>
          <w:szCs w:val="21"/>
          <w:lang w:val="en-GB" w:eastAsia="en-GB"/>
        </w:rPr>
        <w:t xml:space="preserve"> </w:t>
      </w:r>
      <w:commentRangeEnd w:id="80"/>
      <w:r w:rsidRPr="00112DD0">
        <w:rPr>
          <w:rStyle w:val="CommentReference"/>
          <w:rFonts w:ascii="Aptos" w:eastAsia="Times New Roman" w:hAnsi="Aptos" w:cs="Times New Roman"/>
          <w:sz w:val="21"/>
          <w:szCs w:val="21"/>
          <w:lang w:val="en-GB" w:eastAsia="en-GB"/>
        </w:rPr>
        <w:commentReference w:id="80"/>
      </w:r>
      <w:commentRangeEnd w:id="81"/>
      <w:r w:rsidRPr="00112DD0">
        <w:rPr>
          <w:rStyle w:val="CommentReference"/>
          <w:rFonts w:ascii="Aptos" w:eastAsia="Times New Roman" w:hAnsi="Aptos" w:cs="Times New Roman"/>
          <w:sz w:val="21"/>
          <w:szCs w:val="21"/>
          <w:lang w:val="en-GB" w:eastAsia="en-GB"/>
        </w:rPr>
        <w:commentReference w:id="81"/>
      </w:r>
      <w:commentRangeEnd w:id="82"/>
      <w:r w:rsidRPr="00112DD0">
        <w:rPr>
          <w:rStyle w:val="CommentReference"/>
          <w:rFonts w:ascii="Aptos" w:eastAsia="Times New Roman" w:hAnsi="Aptos" w:cs="Times New Roman"/>
          <w:sz w:val="21"/>
          <w:szCs w:val="21"/>
          <w:lang w:val="en-GB" w:eastAsia="en-GB"/>
        </w:rPr>
        <w:commentReference w:id="82"/>
      </w:r>
      <w:commentRangeEnd w:id="83"/>
      <w:r w:rsidRPr="00112DD0">
        <w:rPr>
          <w:rStyle w:val="CommentReference"/>
          <w:rFonts w:ascii="Aptos" w:eastAsia="Times New Roman" w:hAnsi="Aptos" w:cs="Times New Roman"/>
          <w:sz w:val="21"/>
          <w:szCs w:val="21"/>
          <w:lang w:val="en-GB" w:eastAsia="en-GB"/>
        </w:rPr>
        <w:commentReference w:id="83"/>
      </w:r>
      <w:commentRangeEnd w:id="84"/>
      <w:r w:rsidRPr="00112DD0">
        <w:rPr>
          <w:rStyle w:val="CommentReference"/>
          <w:rFonts w:ascii="Aptos" w:eastAsia="Times New Roman" w:hAnsi="Aptos" w:cs="Times New Roman"/>
          <w:sz w:val="21"/>
          <w:szCs w:val="21"/>
          <w:lang w:val="en-GB" w:eastAsia="en-GB"/>
        </w:rPr>
        <w:commentReference w:id="84"/>
      </w:r>
      <w:r w:rsidRPr="00112DD0">
        <w:rPr>
          <w:rFonts w:ascii="Aptos" w:eastAsia="Times New Roman" w:hAnsi="Aptos" w:cs="Times New Roman"/>
          <w:sz w:val="21"/>
          <w:szCs w:val="21"/>
          <w:lang w:val="en-GB" w:eastAsia="en-GB"/>
        </w:rPr>
        <w:t xml:space="preserve">represent the next interface frontier. SAP’s design focus here will be on ambient awareness, delivering critical information </w:t>
      </w:r>
      <w:r w:rsidR="00394AFB" w:rsidRPr="00BB79AE">
        <w:rPr>
          <w:rFonts w:ascii="Aptos" w:eastAsia="Times New Roman" w:hAnsi="Aptos" w:cs="Times New Roman"/>
          <w:sz w:val="21"/>
          <w:szCs w:val="21"/>
          <w:lang w:val="en-GB" w:eastAsia="en-GB"/>
        </w:rPr>
        <w:t>at-a-glance</w:t>
      </w:r>
      <w:r w:rsidRPr="00112DD0">
        <w:rPr>
          <w:rFonts w:ascii="Aptos" w:eastAsia="Times New Roman" w:hAnsi="Aptos" w:cs="Times New Roman"/>
          <w:sz w:val="21"/>
          <w:szCs w:val="21"/>
          <w:lang w:val="en-GB" w:eastAsia="en-GB"/>
        </w:rPr>
        <w:t xml:space="preserve"> without distracting users, ensuring SAP applications remain relevant as new computing platforms emerge.</w:t>
      </w:r>
    </w:p>
    <w:p w14:paraId="2DE8EFF9" w14:textId="77777777" w:rsidR="00CB3541" w:rsidRPr="00112DD0" w:rsidRDefault="00CB3541" w:rsidP="00CB3541">
      <w:pPr>
        <w:spacing w:before="0" w:line="240" w:lineRule="auto"/>
        <w:contextualSpacing/>
        <w:jc w:val="both"/>
        <w:rPr>
          <w:rFonts w:ascii="Aptos" w:eastAsia="Times New Roman" w:hAnsi="Aptos" w:cs="Times New Roman"/>
          <w:sz w:val="21"/>
          <w:szCs w:val="21"/>
          <w:lang w:val="en-GB" w:eastAsia="en-GB"/>
        </w:rPr>
      </w:pPr>
    </w:p>
    <w:p w14:paraId="114C8BD5" w14:textId="7AA608A9" w:rsidR="00AC5F29" w:rsidRPr="00112DD0" w:rsidRDefault="00CB3541" w:rsidP="00035152">
      <w:pPr>
        <w:spacing w:before="0" w:line="240" w:lineRule="auto"/>
        <w:contextualSpacing/>
        <w:jc w:val="both"/>
        <w:rPr>
          <w:rFonts w:ascii="Aptos" w:hAnsi="Aptos"/>
        </w:rPr>
      </w:pPr>
      <w:commentRangeStart w:id="86"/>
      <w:commentRangeStart w:id="87"/>
      <w:commentRangeStart w:id="88"/>
      <w:commentRangeStart w:id="89"/>
      <w:commentRangeStart w:id="90"/>
      <w:commentRangeStart w:id="91"/>
      <w:commentRangeStart w:id="92"/>
      <w:r w:rsidRPr="00112DD0">
        <w:rPr>
          <w:rFonts w:ascii="Aptos" w:eastAsia="Times New Roman" w:hAnsi="Aptos" w:cs="Times New Roman"/>
          <w:sz w:val="21"/>
          <w:szCs w:val="21"/>
          <w:lang w:val="en-GB" w:eastAsia="en-GB"/>
        </w:rPr>
        <w:t>Through these advancements</w:t>
      </w:r>
      <w:commentRangeEnd w:id="86"/>
      <w:r w:rsidRPr="00112DD0">
        <w:rPr>
          <w:rStyle w:val="CommentReference"/>
          <w:rFonts w:ascii="Aptos" w:eastAsia="Times New Roman" w:hAnsi="Aptos" w:cs="Times New Roman"/>
          <w:sz w:val="21"/>
          <w:szCs w:val="21"/>
          <w:lang w:val="en-GB" w:eastAsia="en-GB"/>
        </w:rPr>
        <w:commentReference w:id="86"/>
      </w:r>
      <w:commentRangeEnd w:id="87"/>
      <w:r w:rsidRPr="00112DD0">
        <w:rPr>
          <w:rStyle w:val="CommentReference"/>
          <w:rFonts w:ascii="Aptos" w:eastAsia="Times New Roman" w:hAnsi="Aptos" w:cs="Times New Roman"/>
          <w:sz w:val="21"/>
          <w:szCs w:val="21"/>
          <w:lang w:val="en-GB" w:eastAsia="en-GB"/>
        </w:rPr>
        <w:commentReference w:id="87"/>
      </w:r>
      <w:commentRangeEnd w:id="88"/>
      <w:r w:rsidRPr="00112DD0">
        <w:rPr>
          <w:rStyle w:val="CommentReference"/>
          <w:rFonts w:ascii="Aptos" w:eastAsia="Times New Roman" w:hAnsi="Aptos" w:cs="Times New Roman"/>
          <w:sz w:val="21"/>
          <w:szCs w:val="21"/>
          <w:lang w:val="en-GB" w:eastAsia="en-GB"/>
        </w:rPr>
        <w:commentReference w:id="88"/>
      </w:r>
      <w:commentRangeEnd w:id="89"/>
      <w:r w:rsidRPr="00112DD0">
        <w:rPr>
          <w:rStyle w:val="CommentReference"/>
          <w:rFonts w:ascii="Aptos" w:eastAsia="Times New Roman" w:hAnsi="Aptos" w:cs="Times New Roman"/>
          <w:sz w:val="21"/>
          <w:szCs w:val="21"/>
          <w:lang w:val="en-GB" w:eastAsia="en-GB"/>
        </w:rPr>
        <w:commentReference w:id="89"/>
      </w:r>
      <w:commentRangeEnd w:id="90"/>
      <w:r w:rsidRPr="00112DD0">
        <w:rPr>
          <w:rStyle w:val="CommentReference"/>
          <w:rFonts w:ascii="Aptos" w:eastAsia="Times New Roman" w:hAnsi="Aptos" w:cs="Times New Roman"/>
          <w:sz w:val="21"/>
          <w:szCs w:val="21"/>
          <w:lang w:val="en-GB" w:eastAsia="en-GB"/>
        </w:rPr>
        <w:commentReference w:id="90"/>
      </w:r>
      <w:commentRangeEnd w:id="91"/>
      <w:r w:rsidRPr="00112DD0">
        <w:rPr>
          <w:rStyle w:val="CommentReference"/>
          <w:rFonts w:ascii="Aptos" w:eastAsia="Times New Roman" w:hAnsi="Aptos" w:cs="Times New Roman"/>
          <w:sz w:val="21"/>
          <w:szCs w:val="21"/>
          <w:lang w:val="en-GB" w:eastAsia="en-GB"/>
        </w:rPr>
        <w:commentReference w:id="91"/>
      </w:r>
      <w:commentRangeEnd w:id="92"/>
      <w:r w:rsidRPr="00112DD0">
        <w:rPr>
          <w:rStyle w:val="CommentReference"/>
          <w:rFonts w:ascii="Aptos" w:eastAsia="Times New Roman" w:hAnsi="Aptos" w:cs="Times New Roman"/>
          <w:sz w:val="21"/>
          <w:szCs w:val="21"/>
          <w:lang w:val="en-GB" w:eastAsia="en-GB"/>
        </w:rPr>
        <w:commentReference w:id="92"/>
      </w:r>
      <w:r w:rsidRPr="00112DD0">
        <w:rPr>
          <w:rFonts w:ascii="Aptos" w:eastAsia="Times New Roman" w:hAnsi="Aptos" w:cs="Times New Roman"/>
          <w:sz w:val="21"/>
          <w:szCs w:val="21"/>
          <w:lang w:val="en-GB" w:eastAsia="en-GB"/>
        </w:rPr>
        <w:t>, the User Experience Layer will evolve from a consistent interface into an adaptive, intelligent environment that learns from interaction, supports multiple modes of communication, and maintains SAP’s hallmark qualities of trust, reliability, and enterprise readiness. This evolution will blend human-to-human collaboration for sharing context and workflows, and agent-to-human collaboration where AI proactively assists users while maintaining human oversight and control.</w:t>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r w:rsidR="00AC5F29" w:rsidRPr="00112DD0">
        <w:rPr>
          <w:rFonts w:ascii="Aptos" w:hAnsi="Aptos"/>
        </w:rPr>
        <w:tab/>
      </w:r>
      <w:hyperlink w:anchor="TOC">
        <w:r w:rsidR="00AC5F29" w:rsidRPr="00112DD0">
          <w:rPr>
            <w:rStyle w:val="Hyperlink"/>
            <w:rFonts w:ascii="Aptos" w:eastAsia="Times New Roman" w:hAnsi="Aptos" w:cs="Times New Roman"/>
            <w:sz w:val="21"/>
            <w:szCs w:val="21"/>
            <w:lang w:eastAsia="en-GB"/>
          </w:rPr>
          <w:t>[Back to TOC]</w:t>
        </w:r>
      </w:hyperlink>
    </w:p>
    <w:p w14:paraId="6FD2620A" w14:textId="77777777" w:rsidR="00AC5F29" w:rsidRPr="00112DD0" w:rsidRDefault="00AC5F29" w:rsidP="00035152">
      <w:pPr>
        <w:spacing w:before="0" w:line="240" w:lineRule="auto"/>
        <w:contextualSpacing/>
        <w:jc w:val="both"/>
        <w:rPr>
          <w:rFonts w:ascii="Aptos" w:hAnsi="Aptos"/>
        </w:rPr>
      </w:pPr>
    </w:p>
    <w:p w14:paraId="2DC49DBA" w14:textId="7BC1B29E" w:rsidR="00E82315" w:rsidRPr="00112DD0" w:rsidRDefault="003C4B36" w:rsidP="00263029">
      <w:pPr>
        <w:pStyle w:val="Heading2"/>
        <w:spacing w:before="0" w:after="0" w:line="240" w:lineRule="auto"/>
        <w:contextualSpacing/>
        <w:rPr>
          <w:rFonts w:ascii="Aptos" w:hAnsi="Aptos"/>
          <w:lang w:eastAsia="en-GB"/>
        </w:rPr>
      </w:pPr>
      <w:bookmarkStart w:id="96" w:name="_Toc213792215"/>
      <w:r w:rsidRPr="00112DD0">
        <w:rPr>
          <w:rFonts w:ascii="Aptos" w:hAnsi="Aptos"/>
          <w:b/>
          <w:sz w:val="28"/>
          <w:szCs w:val="28"/>
        </w:rPr>
        <w:lastRenderedPageBreak/>
        <w:t xml:space="preserve">4. PROCESS LAYER: THE BRIDGE BETWEEN THE </w:t>
      </w:r>
      <w:r w:rsidR="00486A95" w:rsidRPr="00112DD0">
        <w:rPr>
          <w:rFonts w:ascii="Aptos" w:hAnsi="Aptos"/>
          <w:b/>
          <w:sz w:val="28"/>
          <w:szCs w:val="28"/>
        </w:rPr>
        <w:t xml:space="preserve">DETERMINISTIC </w:t>
      </w:r>
      <w:r w:rsidRPr="00112DD0">
        <w:rPr>
          <w:rFonts w:ascii="Aptos" w:hAnsi="Aptos"/>
          <w:b/>
          <w:sz w:val="28"/>
          <w:szCs w:val="28"/>
        </w:rPr>
        <w:t>AND AGENTIC PATHS</w:t>
      </w:r>
      <w:bookmarkEnd w:id="96"/>
    </w:p>
    <w:p w14:paraId="7422D805" w14:textId="4988B88D" w:rsidR="00C56420" w:rsidRPr="00112DD0" w:rsidRDefault="4C24B14F" w:rsidP="001F3462">
      <w:pPr>
        <w:spacing w:before="0" w:line="240" w:lineRule="auto"/>
        <w:contextualSpacing/>
        <w:rPr>
          <w:rFonts w:ascii="Aptos" w:hAnsi="Aptos"/>
        </w:rPr>
      </w:pPr>
      <w:r w:rsidRPr="00112DD0">
        <w:rPr>
          <w:rFonts w:ascii="Aptos" w:eastAsia="Aptos" w:hAnsi="Aptos" w:cs="Aptos"/>
          <w:b/>
          <w:color w:val="1B90FF"/>
          <w:lang w:val="en-GB"/>
        </w:rPr>
        <w:t xml:space="preserve">Lead </w:t>
      </w:r>
      <w:r w:rsidR="00CF7E71" w:rsidRPr="00112DD0">
        <w:rPr>
          <w:rFonts w:ascii="Aptos" w:eastAsia="Aptos" w:hAnsi="Aptos" w:cs="Aptos"/>
          <w:b/>
          <w:color w:val="1B90FF"/>
          <w:lang w:val="en-GB"/>
        </w:rPr>
        <w:t>a</w:t>
      </w:r>
      <w:r w:rsidRPr="00112DD0">
        <w:rPr>
          <w:rFonts w:ascii="Aptos" w:eastAsia="Aptos" w:hAnsi="Aptos" w:cs="Aptos"/>
          <w:b/>
          <w:color w:val="1B90FF"/>
          <w:lang w:val="en-GB"/>
        </w:rPr>
        <w:t>uthor</w:t>
      </w:r>
      <w:r w:rsidRPr="00112DD0">
        <w:rPr>
          <w:rFonts w:ascii="Aptos" w:eastAsia="Aptos" w:hAnsi="Aptos" w:cs="Aptos"/>
          <w:color w:val="1B90FF"/>
          <w:lang w:val="en-GB"/>
        </w:rPr>
        <w:t>: Tim Back (Contributors: Shashank</w:t>
      </w:r>
      <w:r w:rsidR="0020231C" w:rsidRPr="00112DD0">
        <w:rPr>
          <w:rFonts w:ascii="Aptos" w:eastAsia="Aptos" w:hAnsi="Aptos" w:cs="Aptos"/>
          <w:color w:val="1B90FF"/>
          <w:lang w:val="en-GB"/>
        </w:rPr>
        <w:t xml:space="preserve"> Mohan Jain</w:t>
      </w:r>
      <w:r w:rsidRPr="00112DD0">
        <w:rPr>
          <w:rFonts w:ascii="Aptos" w:eastAsia="Aptos" w:hAnsi="Aptos" w:cs="Aptos"/>
          <w:color w:val="1B90FF"/>
          <w:lang w:val="en-GB"/>
        </w:rPr>
        <w:t>, Jan B</w:t>
      </w:r>
      <w:r w:rsidR="0020231C" w:rsidRPr="00112DD0">
        <w:rPr>
          <w:rFonts w:ascii="Aptos" w:eastAsia="Aptos" w:hAnsi="Aptos" w:cs="Aptos"/>
          <w:color w:val="1B90FF"/>
          <w:lang w:val="en-GB"/>
        </w:rPr>
        <w:t>runnert</w:t>
      </w:r>
      <w:r w:rsidR="00CF7E71" w:rsidRPr="00112DD0">
        <w:rPr>
          <w:rFonts w:ascii="Aptos" w:eastAsia="Aptos" w:hAnsi="Aptos" w:cs="Aptos"/>
          <w:color w:val="1B90FF"/>
          <w:lang w:val="en-GB"/>
        </w:rPr>
        <w:t>, Felix Sasaki</w:t>
      </w:r>
      <w:r w:rsidR="00777F5C" w:rsidRPr="00112DD0">
        <w:rPr>
          <w:rFonts w:ascii="Aptos" w:eastAsia="Aptos" w:hAnsi="Aptos" w:cs="Aptos"/>
          <w:color w:val="1B90FF"/>
          <w:lang w:val="en-GB"/>
        </w:rPr>
        <w:t>, Marcus Krug</w:t>
      </w:r>
      <w:r w:rsidRPr="00112DD0">
        <w:rPr>
          <w:rFonts w:ascii="Aptos" w:eastAsia="Aptos" w:hAnsi="Aptos" w:cs="Aptos"/>
          <w:color w:val="1B90FF"/>
          <w:lang w:val="en-GB"/>
        </w:rPr>
        <w:t>)</w:t>
      </w:r>
    </w:p>
    <w:p w14:paraId="3EB89442" w14:textId="32E7E8F2" w:rsidR="001411C8" w:rsidRPr="00112DD0" w:rsidRDefault="001F3462" w:rsidP="001411C8">
      <w:pPr>
        <w:pStyle w:val="NormalWeb"/>
        <w:spacing w:before="0" w:beforeAutospacing="0" w:after="0" w:afterAutospacing="0"/>
        <w:contextualSpacing/>
        <w:rPr>
          <w:rFonts w:ascii="Aptos" w:hAnsi="Aptos"/>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iCs/>
          <w:color w:val="156082" w:themeColor="accent1"/>
          <w:sz w:val="21"/>
          <w:szCs w:val="21"/>
        </w:rPr>
        <w:t xml:space="preserve"> </w:t>
      </w:r>
      <w:r w:rsidR="001411C8" w:rsidRPr="00112DD0">
        <w:rPr>
          <w:rFonts w:ascii="Aptos" w:eastAsiaTheme="majorEastAsia" w:hAnsi="Aptos"/>
          <w:i/>
          <w:iCs/>
          <w:color w:val="156082" w:themeColor="accent1"/>
          <w:sz w:val="21"/>
          <w:szCs w:val="21"/>
        </w:rPr>
        <w:t>“</w:t>
      </w:r>
      <w:r w:rsidR="008B28E0" w:rsidRPr="00112DD0">
        <w:rPr>
          <w:rFonts w:ascii="Aptos" w:eastAsiaTheme="majorEastAsia" w:hAnsi="Aptos"/>
          <w:i/>
          <w:iCs/>
          <w:color w:val="156082" w:themeColor="accent1"/>
          <w:sz w:val="21"/>
          <w:szCs w:val="21"/>
        </w:rPr>
        <w:t>From syntax to semantics, where logic meets intelligence and development becomes a unified craft</w:t>
      </w:r>
      <w:r w:rsidR="001411C8" w:rsidRPr="00112DD0">
        <w:rPr>
          <w:rFonts w:ascii="Aptos" w:eastAsiaTheme="majorEastAsia" w:hAnsi="Aptos"/>
          <w:i/>
          <w:iCs/>
          <w:color w:val="156082" w:themeColor="accent1"/>
          <w:sz w:val="21"/>
          <w:szCs w:val="21"/>
        </w:rPr>
        <w:t>”</w:t>
      </w:r>
    </w:p>
    <w:p w14:paraId="30F3C4E6" w14:textId="53875C65" w:rsidR="00487D84" w:rsidRPr="00112DD0" w:rsidRDefault="00487D84" w:rsidP="00487D84">
      <w:pPr>
        <w:spacing w:before="0" w:line="240" w:lineRule="auto"/>
        <w:contextualSpacing/>
        <w:rPr>
          <w:rFonts w:ascii="Aptos" w:eastAsiaTheme="majorEastAsia" w:hAnsi="Aptos" w:cstheme="majorBidi"/>
          <w:b/>
          <w:bCs/>
          <w:color w:val="0F4761" w:themeColor="accent1" w:themeShade="BF"/>
          <w:sz w:val="21"/>
          <w:szCs w:val="21"/>
        </w:rPr>
      </w:pPr>
    </w:p>
    <w:p w14:paraId="20C1087A" w14:textId="77777777" w:rsidR="00FF7D17" w:rsidRDefault="00FF7D17" w:rsidP="00FF7D17">
      <w:pPr>
        <w:pStyle w:val="Heading3"/>
        <w:spacing w:before="0" w:after="0" w:line="240" w:lineRule="auto"/>
        <w:contextualSpacing/>
        <w:rPr>
          <w:rFonts w:ascii="Aptos" w:hAnsi="Aptos"/>
          <w:lang w:eastAsia="en-GB"/>
        </w:rPr>
      </w:pPr>
      <w:bookmarkStart w:id="97" w:name="_Toc213151148"/>
      <w:bookmarkStart w:id="98" w:name="_Toc213792216"/>
      <w:r w:rsidRPr="00FF7D17">
        <w:rPr>
          <w:rFonts w:ascii="Aptos" w:hAnsi="Aptos"/>
          <w:lang w:eastAsia="en-GB"/>
        </w:rPr>
        <w:t>4.1 Application</w:t>
      </w:r>
      <w:r w:rsidR="003C1A55" w:rsidRPr="00FF7D17">
        <w:rPr>
          <w:rFonts w:ascii="Aptos" w:hAnsi="Aptos"/>
          <w:lang w:eastAsia="en-GB"/>
        </w:rPr>
        <w:t xml:space="preserve"> and </w:t>
      </w:r>
      <w:commentRangeStart w:id="99"/>
      <w:r w:rsidR="003C1A55" w:rsidRPr="00FF7D17">
        <w:rPr>
          <w:rFonts w:ascii="Aptos" w:hAnsi="Aptos"/>
          <w:lang w:eastAsia="en-GB"/>
        </w:rPr>
        <w:t>Agents</w:t>
      </w:r>
      <w:bookmarkEnd w:id="97"/>
      <w:bookmarkEnd w:id="98"/>
      <w:commentRangeEnd w:id="99"/>
      <w:r w:rsidR="00607FCF" w:rsidRPr="00FF7D17">
        <w:rPr>
          <w:rStyle w:val="CommentReference"/>
          <w:rFonts w:ascii="Aptos" w:hAnsi="Aptos"/>
          <w:sz w:val="28"/>
          <w:szCs w:val="28"/>
          <w:lang w:eastAsia="en-GB"/>
        </w:rPr>
        <w:commentReference w:id="99"/>
      </w:r>
      <w:r w:rsidRPr="00FF7D17">
        <w:rPr>
          <w:rFonts w:ascii="Aptos" w:hAnsi="Aptos"/>
          <w:lang w:eastAsia="en-GB"/>
        </w:rPr>
        <w:t xml:space="preserve"> </w:t>
      </w:r>
    </w:p>
    <w:p w14:paraId="6E7F1916" w14:textId="77777777" w:rsidR="009F7693" w:rsidRDefault="009F7693" w:rsidP="00594547">
      <w:pPr>
        <w:spacing w:before="0" w:line="240" w:lineRule="auto"/>
        <w:jc w:val="both"/>
        <w:rPr>
          <w:rFonts w:ascii="Aptos" w:hAnsi="Aptos"/>
          <w:b/>
          <w:bCs/>
          <w:sz w:val="21"/>
          <w:szCs w:val="21"/>
        </w:rPr>
      </w:pPr>
    </w:p>
    <w:p w14:paraId="77270162" w14:textId="1A2658CE" w:rsidR="002D48B5" w:rsidRDefault="00412FA5" w:rsidP="00594547">
      <w:pPr>
        <w:spacing w:before="0" w:line="240" w:lineRule="auto"/>
        <w:jc w:val="both"/>
        <w:rPr>
          <w:rFonts w:ascii="Aptos" w:hAnsi="Aptos"/>
          <w:sz w:val="21"/>
          <w:szCs w:val="21"/>
          <w:lang w:val="en-GB"/>
        </w:rPr>
      </w:pPr>
      <w:r w:rsidRPr="00112DD0">
        <w:rPr>
          <w:rFonts w:ascii="Aptos" w:hAnsi="Aptos"/>
          <w:sz w:val="21"/>
          <w:szCs w:val="21"/>
        </w:rPr>
        <w:t xml:space="preserve">SAP developers today build across two complementary paradigms: </w:t>
      </w:r>
      <w:r w:rsidR="00394AFB">
        <w:rPr>
          <w:rFonts w:ascii="Aptos" w:hAnsi="Aptos"/>
          <w:sz w:val="21"/>
          <w:szCs w:val="21"/>
        </w:rPr>
        <w:t>D</w:t>
      </w:r>
      <w:r w:rsidRPr="001C0FAC">
        <w:rPr>
          <w:rFonts w:ascii="Aptos" w:hAnsi="Aptos"/>
          <w:sz w:val="21"/>
          <w:szCs w:val="21"/>
        </w:rPr>
        <w:t>eterministic</w:t>
      </w:r>
      <w:r w:rsidRPr="00112DD0">
        <w:rPr>
          <w:rFonts w:ascii="Aptos" w:hAnsi="Aptos"/>
          <w:sz w:val="21"/>
          <w:szCs w:val="21"/>
        </w:rPr>
        <w:t xml:space="preserve"> applications and adaptive, agentic applications</w:t>
      </w:r>
      <w:r w:rsidRPr="00112DD0">
        <w:rPr>
          <w:rFonts w:ascii="Aptos" w:hAnsi="Aptos"/>
          <w:sz w:val="21"/>
          <w:szCs w:val="21"/>
          <w:lang w:val="en-GB"/>
        </w:rPr>
        <w:t xml:space="preserve">. </w:t>
      </w:r>
      <w:r w:rsidR="005A2CA3">
        <w:rPr>
          <w:rFonts w:ascii="Aptos" w:hAnsi="Aptos"/>
          <w:sz w:val="21"/>
          <w:szCs w:val="21"/>
          <w:lang w:val="en-GB"/>
        </w:rPr>
        <w:t>For d</w:t>
      </w:r>
      <w:r w:rsidRPr="00112DD0">
        <w:rPr>
          <w:rFonts w:ascii="Aptos" w:hAnsi="Aptos"/>
          <w:sz w:val="21"/>
          <w:szCs w:val="21"/>
          <w:lang w:val="en-GB"/>
        </w:rPr>
        <w:t>eterministic</w:t>
      </w:r>
      <w:r w:rsidR="31DB2990" w:rsidRPr="00112DD0">
        <w:rPr>
          <w:rFonts w:ascii="Aptos" w:hAnsi="Aptos"/>
          <w:sz w:val="21"/>
          <w:szCs w:val="21"/>
          <w:lang w:val="en-GB"/>
        </w:rPr>
        <w:t xml:space="preserve"> </w:t>
      </w:r>
      <w:r w:rsidR="005A2CA3">
        <w:rPr>
          <w:rFonts w:ascii="Aptos" w:hAnsi="Aptos"/>
          <w:sz w:val="21"/>
          <w:szCs w:val="21"/>
          <w:lang w:val="en-GB"/>
        </w:rPr>
        <w:t>new</w:t>
      </w:r>
      <w:r w:rsidRPr="00112DD0">
        <w:rPr>
          <w:rFonts w:ascii="Aptos" w:hAnsi="Aptos"/>
          <w:sz w:val="21"/>
          <w:szCs w:val="21"/>
          <w:lang w:val="en-GB"/>
        </w:rPr>
        <w:t xml:space="preserve"> </w:t>
      </w:r>
      <w:r w:rsidR="00511A96">
        <w:rPr>
          <w:rFonts w:ascii="Aptos" w:hAnsi="Aptos"/>
          <w:sz w:val="21"/>
          <w:szCs w:val="21"/>
          <w:lang w:val="en-GB"/>
        </w:rPr>
        <w:t>business applications</w:t>
      </w:r>
      <w:r w:rsidRPr="00112DD0">
        <w:rPr>
          <w:rFonts w:ascii="Aptos" w:hAnsi="Aptos"/>
          <w:sz w:val="21"/>
          <w:szCs w:val="21"/>
          <w:lang w:val="en-GB"/>
        </w:rPr>
        <w:t xml:space="preserve"> </w:t>
      </w:r>
      <w:r w:rsidR="005A2CA3">
        <w:rPr>
          <w:rFonts w:ascii="Aptos" w:hAnsi="Aptos"/>
          <w:sz w:val="21"/>
          <w:szCs w:val="21"/>
          <w:lang w:val="en-GB"/>
        </w:rPr>
        <w:t xml:space="preserve">developers should </w:t>
      </w:r>
      <w:r w:rsidRPr="00112DD0">
        <w:rPr>
          <w:rFonts w:ascii="Aptos" w:hAnsi="Aptos"/>
          <w:sz w:val="21"/>
          <w:szCs w:val="21"/>
          <w:lang w:val="en-GB"/>
        </w:rPr>
        <w:t xml:space="preserve">continue to </w:t>
      </w:r>
      <w:r w:rsidR="31DB2990" w:rsidRPr="00112DD0">
        <w:rPr>
          <w:rFonts w:ascii="Aptos" w:hAnsi="Aptos"/>
          <w:sz w:val="21"/>
          <w:szCs w:val="21"/>
          <w:lang w:val="en-GB"/>
        </w:rPr>
        <w:t>buil</w:t>
      </w:r>
      <w:r w:rsidR="000F0D4A">
        <w:rPr>
          <w:rFonts w:ascii="Aptos" w:hAnsi="Aptos"/>
          <w:sz w:val="21"/>
          <w:szCs w:val="21"/>
          <w:lang w:val="en-GB"/>
        </w:rPr>
        <w:t>d</w:t>
      </w:r>
      <w:r w:rsidRPr="00112DD0">
        <w:rPr>
          <w:rFonts w:ascii="Aptos" w:hAnsi="Aptos"/>
          <w:sz w:val="21"/>
          <w:szCs w:val="21"/>
          <w:lang w:val="en-GB"/>
        </w:rPr>
        <w:t xml:space="preserve"> using CAP, ABAP Cloud (RAP), Fiori UIs, </w:t>
      </w:r>
      <w:r w:rsidR="0054733C" w:rsidRPr="00BB79AE">
        <w:rPr>
          <w:rFonts w:ascii="Aptos" w:hAnsi="Aptos"/>
          <w:sz w:val="21"/>
          <w:szCs w:val="21"/>
          <w:lang w:val="en-GB"/>
        </w:rPr>
        <w:t>SAP Business Technology Platform (SAP BTP)</w:t>
      </w:r>
      <w:r w:rsidR="0008237F">
        <w:rPr>
          <w:rFonts w:ascii="Aptos" w:hAnsi="Aptos"/>
          <w:sz w:val="21"/>
          <w:szCs w:val="21"/>
          <w:lang w:val="en-GB"/>
        </w:rPr>
        <w:t xml:space="preserve"> </w:t>
      </w:r>
      <w:r w:rsidRPr="00112DD0">
        <w:rPr>
          <w:rFonts w:ascii="Aptos" w:hAnsi="Aptos"/>
          <w:sz w:val="21"/>
          <w:szCs w:val="21"/>
          <w:lang w:val="en-GB"/>
        </w:rPr>
        <w:t xml:space="preserve">services, </w:t>
      </w:r>
      <w:r w:rsidR="005A2CA3">
        <w:rPr>
          <w:rFonts w:ascii="Aptos" w:hAnsi="Aptos"/>
          <w:sz w:val="21"/>
          <w:szCs w:val="21"/>
          <w:lang w:val="en-GB"/>
        </w:rPr>
        <w:t xml:space="preserve">as these technologies ensure that the </w:t>
      </w:r>
      <w:r w:rsidR="004B336B">
        <w:rPr>
          <w:rFonts w:ascii="Aptos" w:hAnsi="Aptos"/>
          <w:sz w:val="21"/>
          <w:szCs w:val="21"/>
          <w:lang w:val="en-GB"/>
        </w:rPr>
        <w:t xml:space="preserve">biggest number of </w:t>
      </w:r>
      <w:r w:rsidR="00511A96">
        <w:rPr>
          <w:rFonts w:ascii="Aptos" w:hAnsi="Aptos"/>
          <w:sz w:val="21"/>
          <w:szCs w:val="21"/>
          <w:lang w:val="en-GB"/>
        </w:rPr>
        <w:t>cloud qualities</w:t>
      </w:r>
      <w:r w:rsidR="002C1416">
        <w:rPr>
          <w:rFonts w:ascii="Aptos" w:hAnsi="Aptos"/>
          <w:sz w:val="21"/>
          <w:szCs w:val="21"/>
          <w:lang w:val="en-GB"/>
        </w:rPr>
        <w:t>, standards</w:t>
      </w:r>
      <w:r w:rsidR="002D4428">
        <w:rPr>
          <w:rFonts w:ascii="Aptos" w:hAnsi="Aptos"/>
          <w:sz w:val="21"/>
          <w:szCs w:val="21"/>
          <w:lang w:val="en-GB"/>
        </w:rPr>
        <w:t xml:space="preserve">, </w:t>
      </w:r>
      <w:r w:rsidR="00511A96">
        <w:rPr>
          <w:rFonts w:ascii="Aptos" w:hAnsi="Aptos"/>
          <w:sz w:val="21"/>
          <w:szCs w:val="21"/>
          <w:lang w:val="en-GB"/>
        </w:rPr>
        <w:t xml:space="preserve">functionalities </w:t>
      </w:r>
      <w:r w:rsidR="002D4428">
        <w:rPr>
          <w:rFonts w:ascii="Aptos" w:hAnsi="Aptos"/>
          <w:sz w:val="21"/>
          <w:szCs w:val="21"/>
          <w:lang w:val="en-GB"/>
        </w:rPr>
        <w:t xml:space="preserve">as well as a high dev experience </w:t>
      </w:r>
      <w:r w:rsidR="00511A96">
        <w:rPr>
          <w:rFonts w:ascii="Aptos" w:hAnsi="Aptos"/>
          <w:sz w:val="21"/>
          <w:szCs w:val="21"/>
          <w:lang w:val="en-GB"/>
        </w:rPr>
        <w:t xml:space="preserve">out of the box. </w:t>
      </w:r>
      <w:r w:rsidR="0018606F">
        <w:rPr>
          <w:rFonts w:ascii="Aptos" w:hAnsi="Aptos"/>
          <w:sz w:val="21"/>
          <w:szCs w:val="21"/>
          <w:lang w:val="en-GB"/>
        </w:rPr>
        <w:t xml:space="preserve">This doesn’t mean that it is the </w:t>
      </w:r>
      <w:r w:rsidR="00DA67AD">
        <w:rPr>
          <w:rFonts w:ascii="Aptos" w:hAnsi="Aptos"/>
          <w:sz w:val="21"/>
          <w:szCs w:val="21"/>
          <w:lang w:val="en-GB"/>
        </w:rPr>
        <w:t>only option to</w:t>
      </w:r>
      <w:r w:rsidR="001F0E84">
        <w:rPr>
          <w:rFonts w:ascii="Aptos" w:hAnsi="Aptos"/>
          <w:sz w:val="21"/>
          <w:szCs w:val="21"/>
          <w:lang w:val="en-GB"/>
        </w:rPr>
        <w:t xml:space="preserve"> reach these </w:t>
      </w:r>
      <w:r w:rsidR="001F0E84" w:rsidDel="0008237F">
        <w:rPr>
          <w:rFonts w:ascii="Aptos" w:hAnsi="Aptos"/>
          <w:sz w:val="21"/>
          <w:szCs w:val="21"/>
          <w:lang w:val="en-GB"/>
        </w:rPr>
        <w:t>qualities</w:t>
      </w:r>
      <w:r w:rsidR="0008237F">
        <w:rPr>
          <w:rFonts w:ascii="Aptos" w:hAnsi="Aptos"/>
          <w:sz w:val="21"/>
          <w:szCs w:val="21"/>
          <w:lang w:val="en-GB"/>
        </w:rPr>
        <w:t>,</w:t>
      </w:r>
      <w:r w:rsidR="001F0E84">
        <w:rPr>
          <w:rFonts w:ascii="Aptos" w:hAnsi="Aptos"/>
          <w:sz w:val="21"/>
          <w:szCs w:val="21"/>
          <w:lang w:val="en-GB"/>
        </w:rPr>
        <w:t xml:space="preserve"> and it also means that</w:t>
      </w:r>
      <w:r w:rsidRPr="00112DD0">
        <w:rPr>
          <w:rFonts w:ascii="Aptos" w:hAnsi="Aptos"/>
          <w:sz w:val="21"/>
          <w:szCs w:val="21"/>
          <w:lang w:val="en-GB"/>
        </w:rPr>
        <w:t xml:space="preserve"> other existing application platforms that remain central to SAP’s portfolio. These platforms will evolve toward the </w:t>
      </w:r>
      <w:r w:rsidR="005936B4">
        <w:rPr>
          <w:rFonts w:ascii="Aptos" w:hAnsi="Aptos"/>
          <w:sz w:val="21"/>
          <w:szCs w:val="21"/>
          <w:lang w:val="en-GB"/>
        </w:rPr>
        <w:t>SAP BTP</w:t>
      </w:r>
      <w:r w:rsidRPr="001C0FAC">
        <w:rPr>
          <w:rFonts w:ascii="Aptos" w:hAnsi="Aptos"/>
          <w:sz w:val="21"/>
          <w:szCs w:val="21"/>
          <w:lang w:val="en-GB"/>
        </w:rPr>
        <w:t xml:space="preserve"> </w:t>
      </w:r>
      <w:r w:rsidRPr="00112DD0">
        <w:rPr>
          <w:rFonts w:ascii="Aptos" w:hAnsi="Aptos"/>
          <w:sz w:val="21"/>
          <w:szCs w:val="21"/>
          <w:lang w:val="en-GB"/>
        </w:rPr>
        <w:t xml:space="preserve">as the </w:t>
      </w:r>
      <w:hyperlink w:anchor="_6.2_SAP_BTP">
        <w:r w:rsidR="001E7A3B">
          <w:rPr>
            <w:rStyle w:val="Hyperlink"/>
            <w:rFonts w:ascii="Aptos" w:eastAsia="Times New Roman" w:hAnsi="Aptos" w:cs="Times New Roman"/>
            <w:sz w:val="21"/>
            <w:szCs w:val="21"/>
            <w:lang w:val="en-GB" w:eastAsia="en-GB"/>
          </w:rPr>
          <w:t>SAP BTP Application Foundation (AppFND)</w:t>
        </w:r>
      </w:hyperlink>
      <w:r>
        <w:rPr>
          <w:rFonts w:ascii="Aptos" w:hAnsi="Aptos"/>
        </w:rPr>
        <w:t xml:space="preserve"> </w:t>
      </w:r>
      <w:r w:rsidRPr="00112DD0">
        <w:rPr>
          <w:rFonts w:ascii="Aptos" w:hAnsi="Aptos"/>
          <w:sz w:val="21"/>
          <w:szCs w:val="21"/>
          <w:lang w:val="en-GB"/>
        </w:rPr>
        <w:t xml:space="preserve">evolves, </w:t>
      </w:r>
      <w:r w:rsidR="00BC0D15">
        <w:rPr>
          <w:rFonts w:ascii="Aptos" w:hAnsi="Aptos"/>
          <w:sz w:val="21"/>
          <w:szCs w:val="21"/>
          <w:lang w:val="en-GB"/>
        </w:rPr>
        <w:t>using its SDKs and abstractions</w:t>
      </w:r>
      <w:r w:rsidR="00DB474F">
        <w:rPr>
          <w:rFonts w:ascii="Aptos" w:hAnsi="Aptos"/>
          <w:sz w:val="21"/>
          <w:szCs w:val="21"/>
          <w:lang w:val="en-GB"/>
        </w:rPr>
        <w:t xml:space="preserve">, </w:t>
      </w:r>
      <w:r w:rsidRPr="00112DD0">
        <w:rPr>
          <w:rFonts w:ascii="Aptos" w:hAnsi="Aptos"/>
          <w:sz w:val="21"/>
          <w:szCs w:val="21"/>
          <w:lang w:val="en-GB"/>
        </w:rPr>
        <w:t>ensuring a consistent development experience across both traditional and AI-native paradigms.</w:t>
      </w:r>
      <w:r w:rsidRPr="00112DD0">
        <w:rPr>
          <w:rFonts w:ascii="Aptos" w:hAnsi="Aptos"/>
          <w:sz w:val="21"/>
          <w:szCs w:val="21"/>
        </w:rPr>
        <w:t xml:space="preserve"> </w:t>
      </w:r>
      <w:r w:rsidR="002D48B5">
        <w:rPr>
          <w:rFonts w:ascii="Aptos" w:hAnsi="Aptos"/>
          <w:sz w:val="21"/>
          <w:szCs w:val="21"/>
        </w:rPr>
        <w:t xml:space="preserve">Using </w:t>
      </w:r>
      <w:r w:rsidR="002D48B5">
        <w:rPr>
          <w:rFonts w:ascii="Aptos" w:hAnsi="Aptos"/>
          <w:sz w:val="21"/>
          <w:szCs w:val="21"/>
          <w:lang w:val="en-GB"/>
        </w:rPr>
        <w:t>in CAP / ABAP Cloud will automatically include these SDKs and abstractions.</w:t>
      </w:r>
    </w:p>
    <w:p w14:paraId="54008D95" w14:textId="46FC0860" w:rsidR="009F7693" w:rsidRPr="00112DD0" w:rsidRDefault="002D48B5" w:rsidP="00594547">
      <w:pPr>
        <w:spacing w:before="0" w:line="240" w:lineRule="auto"/>
        <w:jc w:val="both"/>
        <w:rPr>
          <w:rFonts w:ascii="Aptos" w:eastAsia="Times New Roman" w:hAnsi="Aptos" w:cs="Times New Roman"/>
          <w:sz w:val="21"/>
          <w:szCs w:val="21"/>
          <w:lang w:val="en-GB" w:eastAsia="en-GB"/>
        </w:rPr>
      </w:pPr>
      <w:r>
        <w:rPr>
          <w:rFonts w:ascii="Aptos" w:hAnsi="Aptos"/>
          <w:sz w:val="21"/>
          <w:szCs w:val="21"/>
          <w:lang w:val="en-GB"/>
        </w:rPr>
        <w:t xml:space="preserve"> </w:t>
      </w:r>
      <w:commentRangeStart w:id="101"/>
      <w:r w:rsidR="00412FA5" w:rsidRPr="00112DD0">
        <w:rPr>
          <w:rFonts w:ascii="Aptos" w:hAnsi="Aptos"/>
          <w:sz w:val="21"/>
          <w:szCs w:val="21"/>
        </w:rPr>
        <w:t xml:space="preserve">Adaptive applications, </w:t>
      </w:r>
      <w:r w:rsidR="00CD469B">
        <w:rPr>
          <w:rFonts w:ascii="Aptos" w:hAnsi="Aptos"/>
          <w:sz w:val="21"/>
          <w:szCs w:val="21"/>
        </w:rPr>
        <w:t xml:space="preserve">or better AI Agents can be </w:t>
      </w:r>
      <w:r w:rsidR="00412FA5" w:rsidRPr="00112DD0">
        <w:rPr>
          <w:rFonts w:ascii="Aptos" w:hAnsi="Aptos"/>
          <w:sz w:val="21"/>
          <w:szCs w:val="21"/>
        </w:rPr>
        <w:t xml:space="preserve">developed </w:t>
      </w:r>
      <w:r w:rsidR="00CD469B">
        <w:rPr>
          <w:rFonts w:ascii="Aptos" w:hAnsi="Aptos"/>
          <w:sz w:val="21"/>
          <w:szCs w:val="21"/>
        </w:rPr>
        <w:t xml:space="preserve">as low code agents </w:t>
      </w:r>
      <w:r w:rsidR="00412FA5" w:rsidRPr="00112DD0">
        <w:rPr>
          <w:rFonts w:ascii="Aptos" w:hAnsi="Aptos"/>
          <w:sz w:val="21"/>
          <w:szCs w:val="21"/>
        </w:rPr>
        <w:t>through environments such as Joule Studio</w:t>
      </w:r>
      <w:r w:rsidR="00CD469B">
        <w:rPr>
          <w:rFonts w:ascii="Aptos" w:hAnsi="Aptos"/>
          <w:sz w:val="21"/>
          <w:szCs w:val="21"/>
        </w:rPr>
        <w:t xml:space="preserve"> or </w:t>
      </w:r>
      <w:r w:rsidR="00716229">
        <w:rPr>
          <w:rFonts w:ascii="Aptos" w:hAnsi="Aptos"/>
          <w:sz w:val="21"/>
          <w:szCs w:val="21"/>
        </w:rPr>
        <w:t xml:space="preserve">as pro code agents </w:t>
      </w:r>
      <w:r w:rsidR="00394001">
        <w:rPr>
          <w:rFonts w:ascii="Aptos" w:hAnsi="Aptos"/>
          <w:sz w:val="21"/>
          <w:szCs w:val="21"/>
        </w:rPr>
        <w:t>via Joule or the IDE of choice</w:t>
      </w:r>
      <w:r w:rsidR="00716229">
        <w:rPr>
          <w:rFonts w:ascii="Aptos" w:hAnsi="Aptos"/>
          <w:sz w:val="21"/>
          <w:szCs w:val="21"/>
        </w:rPr>
        <w:t xml:space="preserve"> with </w:t>
      </w:r>
      <w:r w:rsidR="00394001">
        <w:rPr>
          <w:rFonts w:ascii="Aptos" w:hAnsi="Aptos"/>
          <w:sz w:val="21"/>
          <w:szCs w:val="21"/>
        </w:rPr>
        <w:t>popular</w:t>
      </w:r>
      <w:r w:rsidR="00716229">
        <w:rPr>
          <w:rFonts w:ascii="Aptos" w:hAnsi="Aptos"/>
          <w:sz w:val="21"/>
          <w:szCs w:val="21"/>
        </w:rPr>
        <w:t xml:space="preserve"> </w:t>
      </w:r>
      <w:r w:rsidR="00930E2F">
        <w:rPr>
          <w:rFonts w:ascii="Aptos" w:hAnsi="Aptos"/>
          <w:sz w:val="21"/>
          <w:szCs w:val="21"/>
        </w:rPr>
        <w:t xml:space="preserve">agent </w:t>
      </w:r>
      <w:r w:rsidR="00F23D4B">
        <w:rPr>
          <w:rFonts w:ascii="Aptos" w:hAnsi="Aptos"/>
          <w:sz w:val="21"/>
          <w:szCs w:val="21"/>
        </w:rPr>
        <w:t>frameworks, like Langgraph and CrewAI, but exposed as</w:t>
      </w:r>
      <w:r w:rsidR="00EF0E0A">
        <w:rPr>
          <w:rFonts w:ascii="Aptos" w:hAnsi="Aptos"/>
          <w:sz w:val="21"/>
          <w:szCs w:val="21"/>
        </w:rPr>
        <w:t xml:space="preserve"> A</w:t>
      </w:r>
      <w:r w:rsidR="00D26880">
        <w:rPr>
          <w:rFonts w:ascii="Aptos" w:hAnsi="Aptos"/>
          <w:sz w:val="21"/>
          <w:szCs w:val="21"/>
        </w:rPr>
        <w:t>gent-to-Agent (</w:t>
      </w:r>
      <w:r w:rsidR="00EF0E0A">
        <w:rPr>
          <w:rFonts w:ascii="Aptos" w:hAnsi="Aptos"/>
          <w:sz w:val="21"/>
          <w:szCs w:val="21"/>
        </w:rPr>
        <w:t>A2A</w:t>
      </w:r>
      <w:r w:rsidR="00D26880">
        <w:rPr>
          <w:rFonts w:ascii="Aptos" w:hAnsi="Aptos"/>
          <w:sz w:val="21"/>
          <w:szCs w:val="21"/>
        </w:rPr>
        <w:t>)</w:t>
      </w:r>
      <w:r w:rsidR="00EF0E0A">
        <w:rPr>
          <w:rFonts w:ascii="Aptos" w:hAnsi="Aptos"/>
          <w:sz w:val="21"/>
          <w:szCs w:val="21"/>
        </w:rPr>
        <w:t xml:space="preserve"> servers and registered with Joule</w:t>
      </w:r>
      <w:r w:rsidR="00716229">
        <w:rPr>
          <w:rFonts w:ascii="Aptos" w:hAnsi="Aptos"/>
          <w:sz w:val="21"/>
          <w:szCs w:val="21"/>
        </w:rPr>
        <w:t>. Thes</w:t>
      </w:r>
      <w:r w:rsidR="00EF0E0A">
        <w:rPr>
          <w:rFonts w:ascii="Aptos" w:hAnsi="Aptos"/>
          <w:sz w:val="21"/>
          <w:szCs w:val="21"/>
        </w:rPr>
        <w:t>e</w:t>
      </w:r>
      <w:r w:rsidR="00412FA5" w:rsidRPr="00112DD0">
        <w:rPr>
          <w:rFonts w:ascii="Aptos" w:hAnsi="Aptos"/>
          <w:sz w:val="21"/>
          <w:szCs w:val="21"/>
        </w:rPr>
        <w:t xml:space="preserve"> introduce reasoning, goal-orientation, and self-learning capabilities</w:t>
      </w:r>
      <w:commentRangeEnd w:id="101"/>
      <w:r w:rsidR="00AC5D18">
        <w:rPr>
          <w:rStyle w:val="CommentReference"/>
          <w:rFonts w:ascii="Aptos" w:hAnsi="Aptos"/>
          <w:sz w:val="21"/>
          <w:szCs w:val="21"/>
        </w:rPr>
        <w:commentReference w:id="101"/>
      </w:r>
      <w:r w:rsidR="00EF0E0A">
        <w:rPr>
          <w:rFonts w:ascii="Aptos" w:hAnsi="Aptos"/>
          <w:sz w:val="21"/>
          <w:szCs w:val="21"/>
        </w:rPr>
        <w:t xml:space="preserve"> into the business application world</w:t>
      </w:r>
      <w:r w:rsidR="00412FA5" w:rsidRPr="00112DD0">
        <w:rPr>
          <w:rFonts w:ascii="Aptos" w:hAnsi="Aptos"/>
          <w:sz w:val="21"/>
          <w:szCs w:val="21"/>
        </w:rPr>
        <w:t>.</w:t>
      </w:r>
      <w:r w:rsidR="00183BD1">
        <w:rPr>
          <w:rFonts w:ascii="Aptos" w:hAnsi="Aptos"/>
          <w:sz w:val="21"/>
          <w:szCs w:val="21"/>
        </w:rPr>
        <w:t xml:space="preserve"> </w:t>
      </w:r>
      <w:r w:rsidR="00455194">
        <w:rPr>
          <w:rFonts w:ascii="Aptos" w:hAnsi="Aptos"/>
          <w:sz w:val="21"/>
          <w:szCs w:val="21"/>
        </w:rPr>
        <w:t xml:space="preserve">Joule Studio for low code agents </w:t>
      </w:r>
      <w:r w:rsidR="00994227">
        <w:rPr>
          <w:rFonts w:ascii="Aptos" w:eastAsia="Times New Roman" w:hAnsi="Aptos" w:cs="Times New Roman"/>
          <w:sz w:val="21"/>
          <w:szCs w:val="21"/>
          <w:lang w:val="en-GB" w:eastAsia="en-GB"/>
        </w:rPr>
        <w:t>makes sure that</w:t>
      </w:r>
      <w:r w:rsidR="31DB2990" w:rsidRPr="00112DD0">
        <w:rPr>
          <w:rFonts w:ascii="Aptos" w:eastAsia="Times New Roman" w:hAnsi="Aptos" w:cs="Times New Roman"/>
          <w:sz w:val="21"/>
          <w:szCs w:val="21"/>
          <w:lang w:val="en-GB" w:eastAsia="en-GB"/>
        </w:rPr>
        <w:t xml:space="preserve"> agent intelligence can be developed, extended, and governed coherently</w:t>
      </w:r>
      <w:r w:rsidR="00994227">
        <w:rPr>
          <w:rFonts w:ascii="Aptos" w:eastAsia="Times New Roman" w:hAnsi="Aptos" w:cs="Times New Roman"/>
          <w:sz w:val="21"/>
          <w:szCs w:val="21"/>
          <w:lang w:val="en-GB" w:eastAsia="en-GB"/>
        </w:rPr>
        <w:t xml:space="preserve">, for pro code agents </w:t>
      </w:r>
      <w:r w:rsidR="00063192">
        <w:rPr>
          <w:rFonts w:ascii="Aptos" w:eastAsia="Times New Roman" w:hAnsi="Aptos" w:cs="Times New Roman"/>
          <w:sz w:val="21"/>
          <w:szCs w:val="21"/>
          <w:lang w:val="en-GB" w:eastAsia="en-GB"/>
        </w:rPr>
        <w:t xml:space="preserve">developer have to take care of some of these aspects </w:t>
      </w:r>
      <w:r w:rsidR="00D52BC3">
        <w:rPr>
          <w:rFonts w:ascii="Aptos" w:eastAsia="Times New Roman" w:hAnsi="Aptos" w:cs="Times New Roman"/>
          <w:sz w:val="21"/>
          <w:szCs w:val="21"/>
          <w:lang w:val="en-GB" w:eastAsia="en-GB"/>
        </w:rPr>
        <w:t xml:space="preserve">by following the </w:t>
      </w:r>
      <w:r w:rsidR="00E566C0">
        <w:rPr>
          <w:rFonts w:ascii="Aptos" w:eastAsia="Times New Roman" w:hAnsi="Aptos" w:cs="Times New Roman"/>
          <w:sz w:val="21"/>
          <w:szCs w:val="21"/>
          <w:lang w:val="en-GB" w:eastAsia="en-GB"/>
        </w:rPr>
        <w:t>agent golden path rule set</w:t>
      </w:r>
      <w:r w:rsidR="31DB2990" w:rsidRPr="00112DD0">
        <w:rPr>
          <w:rFonts w:ascii="Aptos" w:eastAsia="Times New Roman" w:hAnsi="Aptos" w:cs="Times New Roman"/>
          <w:sz w:val="21"/>
          <w:szCs w:val="21"/>
          <w:lang w:val="en-GB" w:eastAsia="en-GB"/>
        </w:rPr>
        <w:t>.</w:t>
      </w:r>
      <w:r w:rsidR="0020231C" w:rsidRPr="00112DD0">
        <w:rPr>
          <w:rFonts w:ascii="Aptos" w:eastAsia="Times New Roman" w:hAnsi="Aptos" w:cs="Times New Roman"/>
          <w:sz w:val="21"/>
          <w:szCs w:val="21"/>
          <w:lang w:val="en-GB" w:eastAsia="en-GB"/>
        </w:rPr>
        <w:t xml:space="preserve"> </w:t>
      </w:r>
      <w:r w:rsidR="31DB2990" w:rsidRPr="00112DD0">
        <w:rPr>
          <w:rFonts w:ascii="Aptos" w:eastAsia="Times New Roman" w:hAnsi="Aptos" w:cs="Times New Roman"/>
          <w:sz w:val="21"/>
          <w:szCs w:val="21"/>
          <w:lang w:val="en-GB" w:eastAsia="en-GB"/>
        </w:rPr>
        <w:t>Th</w:t>
      </w:r>
      <w:r w:rsidR="006D0209">
        <w:rPr>
          <w:rFonts w:ascii="Aptos" w:eastAsia="Times New Roman" w:hAnsi="Aptos" w:cs="Times New Roman"/>
          <w:sz w:val="21"/>
          <w:szCs w:val="21"/>
          <w:lang w:val="en-GB" w:eastAsia="en-GB"/>
        </w:rPr>
        <w:t>e</w:t>
      </w:r>
      <w:r w:rsidR="31DB2990" w:rsidRPr="00112DD0">
        <w:rPr>
          <w:rFonts w:ascii="Aptos" w:eastAsia="Times New Roman" w:hAnsi="Aptos" w:cs="Times New Roman"/>
          <w:sz w:val="21"/>
          <w:szCs w:val="21"/>
          <w:lang w:val="en-GB" w:eastAsia="en-GB"/>
        </w:rPr>
        <w:t xml:space="preserve"> convergence </w:t>
      </w:r>
      <w:r w:rsidR="00730305">
        <w:rPr>
          <w:rFonts w:ascii="Aptos" w:eastAsia="Times New Roman" w:hAnsi="Aptos" w:cs="Times New Roman"/>
          <w:sz w:val="21"/>
          <w:szCs w:val="21"/>
          <w:lang w:val="en-GB" w:eastAsia="en-GB"/>
        </w:rPr>
        <w:t xml:space="preserve">of </w:t>
      </w:r>
      <w:r w:rsidR="00086912">
        <w:rPr>
          <w:rFonts w:ascii="Aptos" w:eastAsia="Times New Roman" w:hAnsi="Aptos" w:cs="Times New Roman"/>
          <w:sz w:val="21"/>
          <w:szCs w:val="21"/>
          <w:lang w:val="en-GB" w:eastAsia="en-GB"/>
        </w:rPr>
        <w:t xml:space="preserve">applications and AI agents </w:t>
      </w:r>
      <w:r w:rsidR="00541389">
        <w:rPr>
          <w:rFonts w:ascii="Aptos" w:eastAsia="Times New Roman" w:hAnsi="Aptos" w:cs="Times New Roman"/>
          <w:sz w:val="21"/>
          <w:szCs w:val="21"/>
          <w:lang w:val="en-GB" w:eastAsia="en-GB"/>
        </w:rPr>
        <w:t>following these rules</w:t>
      </w:r>
      <w:r w:rsidR="31DB2990" w:rsidRPr="00112DD0">
        <w:rPr>
          <w:rFonts w:ascii="Aptos" w:eastAsia="Times New Roman" w:hAnsi="Aptos" w:cs="Times New Roman"/>
          <w:sz w:val="21"/>
          <w:szCs w:val="21"/>
          <w:lang w:val="en-GB" w:eastAsia="en-GB"/>
        </w:rPr>
        <w:t xml:space="preserve"> ensures predictable enterprise qualities such as security, compliance, and reliability while introducing adaptability, reasoning, and automation. </w:t>
      </w:r>
      <w:r w:rsidR="11A6E028" w:rsidRPr="00112DD0">
        <w:rPr>
          <w:rFonts w:ascii="Aptos" w:eastAsia="Times New Roman" w:hAnsi="Aptos" w:cs="Times New Roman"/>
          <w:sz w:val="21"/>
          <w:szCs w:val="21"/>
          <w:lang w:val="en-GB" w:eastAsia="en-GB"/>
        </w:rPr>
        <w:t xml:space="preserve"> </w:t>
      </w:r>
      <w:commentRangeStart w:id="102"/>
      <w:commentRangeStart w:id="103"/>
      <w:commentRangeStart w:id="104"/>
      <w:commentRangeStart w:id="105"/>
      <w:commentRangeStart w:id="106"/>
      <w:commentRangeStart w:id="107"/>
      <w:commentRangeEnd w:id="102"/>
      <w:r w:rsidR="00D06314" w:rsidRPr="00112DD0">
        <w:rPr>
          <w:rStyle w:val="CommentReference"/>
          <w:rFonts w:ascii="Aptos" w:eastAsia="Times New Roman" w:hAnsi="Aptos" w:cs="Times New Roman"/>
          <w:sz w:val="21"/>
          <w:szCs w:val="21"/>
          <w:lang w:val="en-GB" w:eastAsia="en-GB"/>
        </w:rPr>
        <w:commentReference w:id="102"/>
      </w:r>
      <w:commentRangeEnd w:id="103"/>
      <w:r w:rsidR="00775327" w:rsidRPr="00112DD0">
        <w:rPr>
          <w:rStyle w:val="CommentReference"/>
          <w:rFonts w:ascii="Aptos" w:eastAsia="Times New Roman" w:hAnsi="Aptos" w:cs="Times New Roman"/>
          <w:sz w:val="21"/>
          <w:szCs w:val="21"/>
          <w:lang w:val="en-GB" w:eastAsia="en-GB"/>
        </w:rPr>
        <w:commentReference w:id="103"/>
      </w:r>
      <w:commentRangeEnd w:id="104"/>
      <w:r w:rsidR="00376058" w:rsidRPr="00112DD0">
        <w:rPr>
          <w:rStyle w:val="CommentReference"/>
          <w:rFonts w:ascii="Aptos" w:eastAsia="Times New Roman" w:hAnsi="Aptos" w:cs="Times New Roman"/>
          <w:sz w:val="21"/>
          <w:szCs w:val="21"/>
          <w:lang w:val="en-GB" w:eastAsia="en-GB"/>
        </w:rPr>
        <w:commentReference w:id="104"/>
      </w:r>
      <w:commentRangeEnd w:id="105"/>
      <w:r w:rsidR="00405BDF" w:rsidRPr="00112DD0">
        <w:rPr>
          <w:rStyle w:val="CommentReference"/>
          <w:rFonts w:ascii="Aptos" w:eastAsia="Times New Roman" w:hAnsi="Aptos" w:cs="Times New Roman"/>
          <w:sz w:val="21"/>
          <w:szCs w:val="21"/>
          <w:lang w:val="en-GB" w:eastAsia="en-GB"/>
        </w:rPr>
        <w:commentReference w:id="105"/>
      </w:r>
      <w:commentRangeEnd w:id="106"/>
      <w:r w:rsidR="001252E8" w:rsidRPr="00112DD0">
        <w:rPr>
          <w:rStyle w:val="CommentReference"/>
          <w:rFonts w:ascii="Aptos" w:eastAsia="Times New Roman" w:hAnsi="Aptos" w:cs="Times New Roman"/>
          <w:sz w:val="21"/>
          <w:szCs w:val="21"/>
          <w:lang w:val="en-GB" w:eastAsia="en-GB"/>
        </w:rPr>
        <w:commentReference w:id="106"/>
      </w:r>
      <w:commentRangeEnd w:id="107"/>
      <w:r w:rsidR="00135225" w:rsidRPr="00112DD0">
        <w:rPr>
          <w:rStyle w:val="CommentReference"/>
          <w:rFonts w:ascii="Aptos" w:eastAsia="Times New Roman" w:hAnsi="Aptos" w:cs="Times New Roman"/>
          <w:sz w:val="21"/>
          <w:szCs w:val="21"/>
          <w:lang w:val="en-GB" w:eastAsia="en-GB"/>
        </w:rPr>
        <w:commentReference w:id="107"/>
      </w:r>
      <w:r w:rsidR="11A6E028" w:rsidRPr="00112DD0">
        <w:rPr>
          <w:rFonts w:ascii="Aptos" w:eastAsia="Times New Roman" w:hAnsi="Aptos" w:cs="Times New Roman"/>
          <w:sz w:val="21"/>
          <w:szCs w:val="21"/>
          <w:lang w:val="en-GB" w:eastAsia="en-GB"/>
        </w:rPr>
        <w:t>.</w:t>
      </w:r>
    </w:p>
    <w:p w14:paraId="0308CF07" w14:textId="7B4236EA" w:rsidR="009F7693" w:rsidRPr="00112DD0" w:rsidRDefault="31DB2990" w:rsidP="00594547">
      <w:pPr>
        <w:spacing w:line="260" w:lineRule="auto"/>
        <w:contextualSpacing/>
        <w:jc w:val="both"/>
        <w:rPr>
          <w:rFonts w:ascii="Aptos" w:hAnsi="Aptos"/>
          <w:sz w:val="21"/>
          <w:szCs w:val="21"/>
        </w:rPr>
      </w:pPr>
      <w:r w:rsidRPr="00112DD0">
        <w:rPr>
          <w:rFonts w:ascii="Aptos" w:eastAsia="Times New Roman" w:hAnsi="Aptos" w:cs="Times New Roman"/>
          <w:color w:val="000000" w:themeColor="text1"/>
          <w:sz w:val="21"/>
          <w:szCs w:val="21"/>
          <w:lang w:val="en-GB"/>
        </w:rPr>
        <w:t xml:space="preserve"> </w:t>
      </w:r>
    </w:p>
    <w:p w14:paraId="63DC6129" w14:textId="2F21D4E4" w:rsidR="009F7693" w:rsidRPr="00112DD0" w:rsidRDefault="00C739AB" w:rsidP="00594547">
      <w:pPr>
        <w:spacing w:before="0" w:line="240" w:lineRule="auto"/>
        <w:jc w:val="both"/>
        <w:rPr>
          <w:rFonts w:ascii="Aptos" w:eastAsiaTheme="minorEastAsia" w:hAnsi="Aptos" w:cstheme="minorBidi"/>
          <w:b/>
          <w:sz w:val="21"/>
          <w:szCs w:val="21"/>
          <w:lang w:eastAsia="en-GB"/>
        </w:rPr>
      </w:pPr>
      <w:r w:rsidRPr="001C0FAC">
        <w:rPr>
          <w:rFonts w:ascii="Aptos" w:eastAsia="Times New Roman" w:hAnsi="Aptos" w:cs="Times New Roman"/>
          <w:b/>
          <w:bCs/>
          <w:sz w:val="21"/>
          <w:szCs w:val="21"/>
          <w:lang w:eastAsia="en-GB"/>
        </w:rPr>
        <w:t xml:space="preserve">Current Capabilities and Ongoing Development </w:t>
      </w:r>
    </w:p>
    <w:p w14:paraId="35E1BC51" w14:textId="114ECE7A" w:rsidR="00B311B1" w:rsidRPr="00112DD0" w:rsidRDefault="036DA92F" w:rsidP="00BB6BDB">
      <w:pPr>
        <w:spacing w:before="0" w:line="240" w:lineRule="auto"/>
        <w:contextualSpacing/>
        <w:jc w:val="both"/>
        <w:rPr>
          <w:rFonts w:ascii="Aptos" w:eastAsia="Times New Roman" w:hAnsi="Aptos" w:cs="Times New Roman"/>
          <w:sz w:val="21"/>
          <w:szCs w:val="21"/>
          <w:lang w:val="en-GB" w:eastAsia="en-GB"/>
        </w:rPr>
      </w:pPr>
      <w:r w:rsidRPr="3CC8B32B">
        <w:rPr>
          <w:rFonts w:ascii="Aptos" w:eastAsia="Times New Roman" w:hAnsi="Aptos" w:cs="Times New Roman"/>
          <w:sz w:val="21"/>
          <w:szCs w:val="21"/>
          <w:lang w:val="en-GB" w:eastAsia="en-GB"/>
        </w:rPr>
        <w:t>De</w:t>
      </w:r>
      <w:r w:rsidR="01328E0E" w:rsidRPr="3CC8B32B">
        <w:rPr>
          <w:rFonts w:ascii="Aptos" w:eastAsia="Times New Roman" w:hAnsi="Aptos" w:cs="Times New Roman"/>
          <w:sz w:val="21"/>
          <w:szCs w:val="21"/>
          <w:lang w:val="en-GB" w:eastAsia="en-GB"/>
        </w:rPr>
        <w:t>velopers</w:t>
      </w:r>
      <w:r w:rsidR="500A5BB1" w:rsidRPr="3CC8B32B">
        <w:rPr>
          <w:rFonts w:ascii="Aptos" w:eastAsia="Times New Roman" w:hAnsi="Aptos" w:cs="Times New Roman"/>
          <w:sz w:val="21"/>
          <w:szCs w:val="21"/>
          <w:lang w:val="en-GB" w:eastAsia="en-GB"/>
        </w:rPr>
        <w:t xml:space="preserve"> when building new applications</w:t>
      </w:r>
      <w:commentRangeStart w:id="112"/>
      <w:commentRangeStart w:id="113"/>
      <w:commentRangeStart w:id="114"/>
      <w:commentRangeStart w:id="115"/>
      <w:commentRangeStart w:id="116"/>
      <w:commentRangeStart w:id="117"/>
      <w:r w:rsidR="00B311B1" w:rsidRPr="00112DD0">
        <w:rPr>
          <w:rFonts w:ascii="Aptos" w:eastAsia="Times New Roman" w:hAnsi="Aptos" w:cs="Times New Roman"/>
          <w:sz w:val="21"/>
          <w:szCs w:val="21"/>
          <w:lang w:val="en-GB" w:eastAsia="en-GB"/>
        </w:rPr>
        <w:t xml:space="preserve"> continue to build deterministic applications on the Golden Path using the SAP Build family including Build Code, Build Work Zone, </w:t>
      </w:r>
      <w:r w:rsidR="003F7F50">
        <w:rPr>
          <w:rFonts w:ascii="Aptos" w:eastAsia="Times New Roman" w:hAnsi="Aptos" w:cs="Times New Roman"/>
          <w:sz w:val="21"/>
          <w:szCs w:val="21"/>
          <w:lang w:val="en-GB" w:eastAsia="en-GB"/>
        </w:rPr>
        <w:t>low code and pro code agents</w:t>
      </w:r>
      <w:r w:rsidR="00B311B1" w:rsidRPr="00112DD0">
        <w:rPr>
          <w:rFonts w:ascii="Aptos" w:eastAsia="Times New Roman" w:hAnsi="Aptos" w:cs="Times New Roman"/>
          <w:sz w:val="21"/>
          <w:szCs w:val="21"/>
          <w:lang w:val="en-GB" w:eastAsia="en-GB"/>
        </w:rPr>
        <w:t xml:space="preserve"> and </w:t>
      </w:r>
      <w:r w:rsidR="00221D21">
        <w:rPr>
          <w:rFonts w:ascii="Aptos" w:eastAsia="Times New Roman" w:hAnsi="Aptos" w:cs="Times New Roman"/>
          <w:sz w:val="21"/>
          <w:szCs w:val="21"/>
          <w:lang w:val="en-GB" w:eastAsia="en-GB"/>
        </w:rPr>
        <w:t xml:space="preserve">SAP </w:t>
      </w:r>
      <w:r w:rsidR="00B311B1" w:rsidRPr="00112DD0">
        <w:rPr>
          <w:rFonts w:ascii="Aptos" w:eastAsia="Times New Roman" w:hAnsi="Aptos" w:cs="Times New Roman"/>
          <w:sz w:val="21"/>
          <w:szCs w:val="21"/>
          <w:lang w:val="en-GB" w:eastAsia="en-GB"/>
        </w:rPr>
        <w:t xml:space="preserve">BTP services. </w:t>
      </w:r>
      <w:commentRangeEnd w:id="112"/>
      <w:r w:rsidR="00D466E1" w:rsidRPr="00112DD0">
        <w:rPr>
          <w:rStyle w:val="CommentReference"/>
          <w:rFonts w:ascii="Aptos" w:eastAsia="Times New Roman" w:hAnsi="Aptos" w:cs="Times New Roman"/>
          <w:sz w:val="21"/>
          <w:szCs w:val="21"/>
          <w:lang w:val="en-GB" w:eastAsia="en-GB"/>
        </w:rPr>
        <w:commentReference w:id="112"/>
      </w:r>
      <w:commentRangeEnd w:id="113"/>
      <w:r w:rsidR="007764FE" w:rsidRPr="00112DD0">
        <w:rPr>
          <w:rStyle w:val="CommentReference"/>
          <w:rFonts w:ascii="Aptos" w:eastAsia="Times New Roman" w:hAnsi="Aptos" w:cs="Times New Roman"/>
          <w:sz w:val="21"/>
          <w:szCs w:val="21"/>
          <w:lang w:val="en-GB" w:eastAsia="en-GB"/>
        </w:rPr>
        <w:commentReference w:id="113"/>
      </w:r>
      <w:commentRangeEnd w:id="114"/>
      <w:r w:rsidR="00610EC5" w:rsidRPr="00112DD0">
        <w:rPr>
          <w:rStyle w:val="CommentReference"/>
          <w:rFonts w:ascii="Aptos" w:eastAsia="Times New Roman" w:hAnsi="Aptos" w:cs="Times New Roman"/>
          <w:sz w:val="21"/>
          <w:szCs w:val="21"/>
          <w:lang w:val="en-GB" w:eastAsia="en-GB"/>
        </w:rPr>
        <w:commentReference w:id="114"/>
      </w:r>
      <w:commentRangeEnd w:id="115"/>
      <w:r w:rsidR="0004469C" w:rsidRPr="00112DD0">
        <w:rPr>
          <w:rStyle w:val="CommentReference"/>
          <w:rFonts w:ascii="Aptos" w:eastAsia="Times New Roman" w:hAnsi="Aptos" w:cs="Times New Roman"/>
          <w:sz w:val="21"/>
          <w:szCs w:val="21"/>
          <w:lang w:val="en-GB" w:eastAsia="en-GB"/>
        </w:rPr>
        <w:commentReference w:id="115"/>
      </w:r>
      <w:commentRangeEnd w:id="116"/>
      <w:r w:rsidR="00071434" w:rsidRPr="00112DD0">
        <w:rPr>
          <w:rStyle w:val="CommentReference"/>
          <w:rFonts w:ascii="Aptos" w:eastAsia="Times New Roman" w:hAnsi="Aptos" w:cs="Times New Roman"/>
          <w:sz w:val="21"/>
          <w:szCs w:val="21"/>
          <w:lang w:val="en-GB" w:eastAsia="en-GB"/>
        </w:rPr>
        <w:commentReference w:id="116"/>
      </w:r>
      <w:commentRangeEnd w:id="117"/>
      <w:r w:rsidR="00071434" w:rsidRPr="00112DD0">
        <w:rPr>
          <w:rStyle w:val="CommentReference"/>
          <w:rFonts w:ascii="Aptos" w:eastAsia="Times New Roman" w:hAnsi="Aptos" w:cs="Times New Roman"/>
          <w:sz w:val="21"/>
          <w:szCs w:val="21"/>
          <w:lang w:val="en-GB" w:eastAsia="en-GB"/>
        </w:rPr>
        <w:commentReference w:id="117"/>
      </w:r>
      <w:r w:rsidR="5CB3FA28" w:rsidRPr="00112DD0">
        <w:rPr>
          <w:rFonts w:ascii="Aptos" w:eastAsia="Times New Roman" w:hAnsi="Aptos" w:cs="Times New Roman"/>
          <w:sz w:val="21"/>
          <w:szCs w:val="21"/>
          <w:lang w:val="en-GB" w:eastAsia="en-GB"/>
        </w:rPr>
        <w:t xml:space="preserve">For detailed architecture and guidance, refer to the existing </w:t>
      </w:r>
      <w:hyperlink r:id="rId36">
        <w:r w:rsidR="5CB3FA28" w:rsidRPr="00112DD0">
          <w:rPr>
            <w:rStyle w:val="Hyperlink"/>
            <w:rFonts w:ascii="Aptos" w:eastAsia="Times New Roman" w:hAnsi="Aptos" w:cs="Times New Roman"/>
            <w:sz w:val="21"/>
            <w:szCs w:val="21"/>
            <w:lang w:val="en-GB" w:eastAsia="en-GB"/>
          </w:rPr>
          <w:t>North Star 2024 Strategy document.</w:t>
        </w:r>
      </w:hyperlink>
      <w:r w:rsidR="00510724" w:rsidRPr="001C0FAC">
        <w:rPr>
          <w:rFonts w:ascii="Aptos" w:hAnsi="Aptos"/>
          <w:sz w:val="21"/>
          <w:szCs w:val="21"/>
        </w:rPr>
        <w:t xml:space="preserve"> For </w:t>
      </w:r>
      <w:r w:rsidR="00924D1C" w:rsidRPr="001C0FAC">
        <w:rPr>
          <w:rFonts w:ascii="Aptos" w:hAnsi="Aptos"/>
          <w:sz w:val="21"/>
          <w:szCs w:val="21"/>
        </w:rPr>
        <w:t xml:space="preserve">existing applications </w:t>
      </w:r>
      <w:r w:rsidR="45AE0BF4" w:rsidRPr="3CC8B32B">
        <w:rPr>
          <w:rFonts w:ascii="Aptos" w:hAnsi="Aptos"/>
          <w:sz w:val="21"/>
          <w:szCs w:val="21"/>
        </w:rPr>
        <w:t>(</w:t>
      </w:r>
      <w:r w:rsidR="00201A1A">
        <w:rPr>
          <w:rFonts w:ascii="Aptos" w:hAnsi="Aptos"/>
          <w:sz w:val="21"/>
          <w:szCs w:val="21"/>
        </w:rPr>
        <w:t>i.e.</w:t>
      </w:r>
      <w:r w:rsidR="45AE0BF4" w:rsidRPr="3CC8B32B">
        <w:rPr>
          <w:rFonts w:ascii="Aptos" w:hAnsi="Aptos"/>
          <w:sz w:val="21"/>
          <w:szCs w:val="21"/>
        </w:rPr>
        <w:t xml:space="preserve"> not green- but brownfield)</w:t>
      </w:r>
      <w:r w:rsidR="299888C2" w:rsidRPr="3CC8B32B">
        <w:rPr>
          <w:rFonts w:ascii="Aptos" w:hAnsi="Aptos"/>
          <w:sz w:val="21"/>
          <w:szCs w:val="21"/>
        </w:rPr>
        <w:t xml:space="preserve"> </w:t>
      </w:r>
      <w:r w:rsidR="00924D1C" w:rsidRPr="001C0FAC">
        <w:rPr>
          <w:rFonts w:ascii="Aptos" w:hAnsi="Aptos"/>
          <w:sz w:val="21"/>
          <w:szCs w:val="21"/>
        </w:rPr>
        <w:t>not based on the Golden Path</w:t>
      </w:r>
      <w:r w:rsidR="00071ABC" w:rsidRPr="001C0FAC">
        <w:rPr>
          <w:rFonts w:ascii="Aptos" w:hAnsi="Aptos"/>
          <w:sz w:val="21"/>
          <w:szCs w:val="21"/>
        </w:rPr>
        <w:t xml:space="preserve"> or products that </w:t>
      </w:r>
      <w:r w:rsidR="00050AAC" w:rsidRPr="001C0FAC">
        <w:rPr>
          <w:rFonts w:ascii="Aptos" w:hAnsi="Aptos"/>
          <w:sz w:val="21"/>
          <w:szCs w:val="21"/>
        </w:rPr>
        <w:t>do not contain business applications (for example Signavio, LeanIX and WalkMe)</w:t>
      </w:r>
      <w:r w:rsidR="00924D1C" w:rsidRPr="001C0FAC">
        <w:rPr>
          <w:rFonts w:ascii="Aptos" w:hAnsi="Aptos"/>
          <w:sz w:val="21"/>
          <w:szCs w:val="21"/>
        </w:rPr>
        <w:t xml:space="preserve">, </w:t>
      </w:r>
      <w:r w:rsidR="00D26CA8" w:rsidRPr="001C0FAC">
        <w:rPr>
          <w:rFonts w:ascii="Aptos" w:hAnsi="Aptos"/>
          <w:sz w:val="21"/>
          <w:szCs w:val="21"/>
        </w:rPr>
        <w:t xml:space="preserve">using the evolving AppFnd SDKs and abstractions provide a good option </w:t>
      </w:r>
      <w:r w:rsidR="00FD271C" w:rsidRPr="001C0FAC">
        <w:rPr>
          <w:rFonts w:ascii="Aptos" w:hAnsi="Aptos"/>
          <w:sz w:val="21"/>
          <w:szCs w:val="21"/>
        </w:rPr>
        <w:t xml:space="preserve">to </w:t>
      </w:r>
      <w:r w:rsidR="00843AD5" w:rsidRPr="001C0FAC">
        <w:rPr>
          <w:rFonts w:ascii="Aptos" w:hAnsi="Aptos"/>
          <w:sz w:val="21"/>
          <w:szCs w:val="21"/>
        </w:rPr>
        <w:t>reach</w:t>
      </w:r>
      <w:r w:rsidR="00FD271C" w:rsidRPr="001C0FAC">
        <w:rPr>
          <w:rFonts w:ascii="Aptos" w:hAnsi="Aptos"/>
          <w:sz w:val="21"/>
          <w:szCs w:val="21"/>
        </w:rPr>
        <w:t xml:space="preserve"> </w:t>
      </w:r>
      <w:r w:rsidR="00E92030" w:rsidRPr="001C0FAC">
        <w:rPr>
          <w:rFonts w:ascii="Aptos" w:hAnsi="Aptos"/>
          <w:sz w:val="21"/>
          <w:szCs w:val="21"/>
        </w:rPr>
        <w:t xml:space="preserve">SAP overarching </w:t>
      </w:r>
      <w:r w:rsidR="00F4527D" w:rsidRPr="001C0FAC">
        <w:rPr>
          <w:rFonts w:ascii="Aptos" w:hAnsi="Aptos"/>
          <w:sz w:val="21"/>
          <w:szCs w:val="21"/>
        </w:rPr>
        <w:t xml:space="preserve">qualities, </w:t>
      </w:r>
      <w:r w:rsidR="00E92030" w:rsidRPr="001C0FAC">
        <w:rPr>
          <w:rFonts w:ascii="Aptos" w:hAnsi="Aptos"/>
          <w:sz w:val="21"/>
          <w:szCs w:val="21"/>
        </w:rPr>
        <w:t>standards and functionalities</w:t>
      </w:r>
      <w:r w:rsidR="00D73A6A" w:rsidRPr="001C0FAC">
        <w:rPr>
          <w:rFonts w:ascii="Aptos" w:hAnsi="Aptos"/>
          <w:sz w:val="21"/>
          <w:szCs w:val="21"/>
        </w:rPr>
        <w:t xml:space="preserve">. AppFnd provides the possibility to </w:t>
      </w:r>
      <w:r w:rsidR="00D05C14" w:rsidRPr="001C0FAC">
        <w:rPr>
          <w:rFonts w:ascii="Aptos" w:hAnsi="Aptos"/>
          <w:sz w:val="21"/>
          <w:szCs w:val="21"/>
        </w:rPr>
        <w:t>evolve in this direction making one step at a time.</w:t>
      </w:r>
    </w:p>
    <w:p w14:paraId="3D2560E9" w14:textId="77777777" w:rsidR="005B0520" w:rsidRDefault="31DB2990" w:rsidP="00BB6BDB">
      <w:pPr>
        <w:spacing w:before="0" w:line="240" w:lineRule="auto"/>
        <w:contextualSpacing/>
        <w:jc w:val="both"/>
        <w:rPr>
          <w:rFonts w:ascii="Aptos" w:hAnsi="Aptos"/>
          <w:sz w:val="21"/>
          <w:szCs w:val="21"/>
        </w:rPr>
      </w:pPr>
      <w:r w:rsidRPr="00112DD0">
        <w:rPr>
          <w:rFonts w:ascii="Aptos" w:eastAsia="Times New Roman" w:hAnsi="Aptos" w:cs="Times New Roman"/>
          <w:sz w:val="21"/>
          <w:szCs w:val="21"/>
          <w:lang w:val="en-GB" w:eastAsia="en-GB"/>
        </w:rPr>
        <w:t>Complementing this deterministic base, Joule Studio serves as the design-time environment</w:t>
      </w:r>
      <w:r w:rsidR="00960972">
        <w:rPr>
          <w:rFonts w:ascii="Aptos" w:eastAsia="Times New Roman" w:hAnsi="Aptos" w:cs="Times New Roman"/>
          <w:sz w:val="21"/>
          <w:szCs w:val="21"/>
          <w:lang w:val="en-GB" w:eastAsia="en-GB"/>
        </w:rPr>
        <w:t xml:space="preserve"> mainly for low code agents</w:t>
      </w:r>
      <w:r w:rsidRPr="00112DD0">
        <w:rPr>
          <w:rFonts w:ascii="Aptos" w:eastAsia="Times New Roman" w:hAnsi="Aptos" w:cs="Times New Roman"/>
          <w:sz w:val="21"/>
          <w:szCs w:val="21"/>
          <w:lang w:val="en-GB" w:eastAsia="en-GB"/>
        </w:rPr>
        <w:t xml:space="preserve">. Here, developers define how </w:t>
      </w:r>
      <w:r w:rsidR="00BA0FE9" w:rsidRPr="00112DD0">
        <w:rPr>
          <w:rFonts w:ascii="Aptos" w:eastAsia="Times New Roman" w:hAnsi="Aptos" w:cs="Times New Roman"/>
          <w:sz w:val="21"/>
          <w:szCs w:val="21"/>
          <w:lang w:val="en-GB" w:eastAsia="en-GB"/>
        </w:rPr>
        <w:t>agents</w:t>
      </w:r>
      <w:r w:rsidRPr="00112DD0">
        <w:rPr>
          <w:rFonts w:ascii="Aptos" w:eastAsia="Times New Roman" w:hAnsi="Aptos" w:cs="Times New Roman"/>
          <w:sz w:val="21"/>
          <w:szCs w:val="21"/>
          <w:lang w:val="en-GB" w:eastAsia="en-GB"/>
        </w:rPr>
        <w:t xml:space="preserve"> reason, plan, and remember, while still reusing existing SAP business logic, data, and APIs.</w:t>
      </w:r>
      <w:r w:rsidR="00BB6BDB" w:rsidRPr="00112DD0">
        <w:rPr>
          <w:rFonts w:ascii="Aptos" w:hAnsi="Aptos"/>
          <w:sz w:val="21"/>
          <w:szCs w:val="21"/>
        </w:rPr>
        <w:t xml:space="preserve"> Joule Studio </w:t>
      </w:r>
      <w:r w:rsidR="007934F4">
        <w:rPr>
          <w:rFonts w:ascii="Aptos" w:hAnsi="Aptos"/>
          <w:sz w:val="21"/>
          <w:szCs w:val="21"/>
        </w:rPr>
        <w:t>complements</w:t>
      </w:r>
      <w:r w:rsidR="00BB6BDB" w:rsidRPr="00112DD0">
        <w:rPr>
          <w:rFonts w:ascii="Aptos" w:hAnsi="Aptos"/>
          <w:sz w:val="21"/>
          <w:szCs w:val="21"/>
        </w:rPr>
        <w:t xml:space="preserve"> existing deterministic applications to extend them with intelligent agents, </w:t>
      </w:r>
      <w:r w:rsidR="00F91201">
        <w:rPr>
          <w:rFonts w:ascii="Aptos" w:hAnsi="Aptos"/>
          <w:sz w:val="21"/>
          <w:szCs w:val="21"/>
        </w:rPr>
        <w:t>using</w:t>
      </w:r>
      <w:r w:rsidR="00BB6BDB" w:rsidRPr="00112DD0">
        <w:rPr>
          <w:rFonts w:ascii="Aptos" w:hAnsi="Aptos"/>
          <w:sz w:val="21"/>
          <w:szCs w:val="21"/>
        </w:rPr>
        <w:t xml:space="preserve"> agent skills and memory templates</w:t>
      </w:r>
      <w:r w:rsidR="0061792D">
        <w:rPr>
          <w:rFonts w:ascii="Aptos" w:hAnsi="Aptos"/>
          <w:sz w:val="21"/>
          <w:szCs w:val="21"/>
        </w:rPr>
        <w:t xml:space="preserve">. </w:t>
      </w:r>
      <w:r w:rsidR="005B0520">
        <w:rPr>
          <w:rFonts w:ascii="Aptos" w:eastAsia="Times New Roman" w:hAnsi="Aptos" w:cs="Times New Roman"/>
          <w:sz w:val="21"/>
          <w:szCs w:val="21"/>
          <w:lang w:val="en-GB" w:eastAsia="en-GB"/>
        </w:rPr>
        <w:t>ow code</w:t>
      </w:r>
      <w:r w:rsidR="005B0520" w:rsidRPr="00112DD0">
        <w:rPr>
          <w:rFonts w:ascii="Aptos" w:eastAsia="Times New Roman" w:hAnsi="Aptos" w:cs="Times New Roman"/>
          <w:sz w:val="21"/>
          <w:szCs w:val="21"/>
          <w:lang w:val="en-GB" w:eastAsia="en-GB"/>
        </w:rPr>
        <w:t xml:space="preserve"> agents represent model-driven, low-code configurations built on the Business Agent Foundation (BAF), allowing rapid composition of cognitive workflows.</w:t>
      </w:r>
      <w:r w:rsidR="0061792D">
        <w:rPr>
          <w:rFonts w:ascii="Aptos" w:hAnsi="Aptos"/>
          <w:sz w:val="21"/>
          <w:szCs w:val="21"/>
        </w:rPr>
        <w:t xml:space="preserve"> </w:t>
      </w:r>
    </w:p>
    <w:p w14:paraId="5FE0584D" w14:textId="48E563ED" w:rsidR="001173EB" w:rsidRDefault="00EA447A" w:rsidP="00896DC4">
      <w:pPr>
        <w:spacing w:before="0" w:line="240" w:lineRule="auto"/>
        <w:contextualSpacing/>
        <w:jc w:val="both"/>
        <w:rPr>
          <w:rFonts w:ascii="Aptos" w:eastAsia="Times New Roman" w:hAnsi="Aptos" w:cs="Times New Roman"/>
          <w:sz w:val="21"/>
          <w:szCs w:val="21"/>
          <w:lang w:val="en-GB" w:eastAsia="en-GB"/>
        </w:rPr>
      </w:pPr>
      <w:r>
        <w:rPr>
          <w:rFonts w:ascii="Aptos" w:hAnsi="Aptos"/>
          <w:sz w:val="21"/>
          <w:szCs w:val="21"/>
        </w:rPr>
        <w:t xml:space="preserve">Either using Joule Studio or any other development environment, </w:t>
      </w:r>
      <w:r w:rsidR="00664F32">
        <w:rPr>
          <w:rFonts w:ascii="Aptos" w:hAnsi="Aptos"/>
          <w:sz w:val="21"/>
          <w:szCs w:val="21"/>
        </w:rPr>
        <w:t>developers can also create pro code agents following the golden path for agents</w:t>
      </w:r>
      <w:r w:rsidR="009A7323">
        <w:rPr>
          <w:rFonts w:ascii="Aptos" w:hAnsi="Aptos"/>
          <w:sz w:val="21"/>
          <w:szCs w:val="21"/>
        </w:rPr>
        <w:t xml:space="preserve"> described </w:t>
      </w:r>
      <w:r w:rsidR="00A8144F">
        <w:rPr>
          <w:rFonts w:ascii="Aptos" w:hAnsi="Aptos"/>
          <w:sz w:val="21"/>
          <w:szCs w:val="21"/>
        </w:rPr>
        <w:t>in the last chapter</w:t>
      </w:r>
      <w:r w:rsidR="009A7323">
        <w:rPr>
          <w:rFonts w:ascii="Aptos" w:hAnsi="Aptos"/>
          <w:sz w:val="21"/>
          <w:szCs w:val="21"/>
        </w:rPr>
        <w:t>.</w:t>
      </w:r>
      <w:r w:rsidR="00664F32">
        <w:rPr>
          <w:rFonts w:ascii="Aptos" w:hAnsi="Aptos"/>
          <w:sz w:val="21"/>
          <w:szCs w:val="21"/>
        </w:rPr>
        <w:t xml:space="preserve"> </w:t>
      </w:r>
      <w:r w:rsidR="00896DC4">
        <w:rPr>
          <w:rFonts w:ascii="Aptos" w:hAnsi="Aptos"/>
          <w:sz w:val="21"/>
          <w:szCs w:val="21"/>
        </w:rPr>
        <w:t xml:space="preserve">They </w:t>
      </w:r>
      <w:r w:rsidR="00896DC4" w:rsidRPr="00112DD0">
        <w:rPr>
          <w:rFonts w:ascii="Aptos" w:eastAsia="Times New Roman" w:hAnsi="Aptos" w:cs="Times New Roman"/>
          <w:sz w:val="21"/>
          <w:szCs w:val="21"/>
          <w:lang w:val="en-GB" w:eastAsia="en-GB"/>
        </w:rPr>
        <w:t xml:space="preserve">offer </w:t>
      </w:r>
      <w:r w:rsidR="00896DC4">
        <w:rPr>
          <w:rFonts w:ascii="Aptos" w:eastAsia="Times New Roman" w:hAnsi="Aptos" w:cs="Times New Roman"/>
          <w:sz w:val="21"/>
          <w:szCs w:val="21"/>
          <w:lang w:val="en-GB" w:eastAsia="en-GB"/>
        </w:rPr>
        <w:t>an</w:t>
      </w:r>
      <w:r w:rsidR="00896DC4" w:rsidRPr="00112DD0">
        <w:rPr>
          <w:rFonts w:ascii="Aptos" w:eastAsia="Times New Roman" w:hAnsi="Aptos" w:cs="Times New Roman"/>
          <w:sz w:val="21"/>
          <w:szCs w:val="21"/>
          <w:lang w:val="en-GB" w:eastAsia="en-GB"/>
        </w:rPr>
        <w:t xml:space="preserve"> approach that enables</w:t>
      </w:r>
      <w:r w:rsidR="005575F2">
        <w:rPr>
          <w:rFonts w:ascii="Aptos" w:eastAsia="Times New Roman" w:hAnsi="Aptos" w:cs="Times New Roman"/>
          <w:sz w:val="21"/>
          <w:szCs w:val="21"/>
          <w:lang w:val="en-GB" w:eastAsia="en-GB"/>
        </w:rPr>
        <w:t xml:space="preserve"> more flexibility, building on the very latest in the </w:t>
      </w:r>
      <w:r w:rsidR="001173EB">
        <w:rPr>
          <w:rFonts w:ascii="Aptos" w:eastAsia="Times New Roman" w:hAnsi="Aptos" w:cs="Times New Roman"/>
          <w:sz w:val="21"/>
          <w:szCs w:val="21"/>
          <w:lang w:val="en-GB" w:eastAsia="en-GB"/>
        </w:rPr>
        <w:t>fast</w:t>
      </w:r>
      <w:r w:rsidR="003B7BCE">
        <w:rPr>
          <w:rFonts w:ascii="Aptos" w:eastAsia="Times New Roman" w:hAnsi="Aptos" w:cs="Times New Roman"/>
          <w:sz w:val="21"/>
          <w:szCs w:val="21"/>
          <w:lang w:val="en-GB" w:eastAsia="en-GB"/>
        </w:rPr>
        <w:t>-</w:t>
      </w:r>
      <w:r w:rsidR="001173EB">
        <w:rPr>
          <w:rFonts w:ascii="Aptos" w:eastAsia="Times New Roman" w:hAnsi="Aptos" w:cs="Times New Roman"/>
          <w:sz w:val="21"/>
          <w:szCs w:val="21"/>
          <w:lang w:val="en-GB" w:eastAsia="en-GB"/>
        </w:rPr>
        <w:t xml:space="preserve">changing AI agent world, </w:t>
      </w:r>
      <w:r w:rsidR="00896DC4" w:rsidRPr="00112DD0">
        <w:rPr>
          <w:rFonts w:ascii="Aptos" w:eastAsia="Times New Roman" w:hAnsi="Aptos" w:cs="Times New Roman"/>
          <w:sz w:val="21"/>
          <w:szCs w:val="21"/>
          <w:lang w:val="en-GB" w:eastAsia="en-GB"/>
        </w:rPr>
        <w:t xml:space="preserve">deeper customization and richer reasoning. </w:t>
      </w:r>
    </w:p>
    <w:p w14:paraId="2F520BF8" w14:textId="77777777" w:rsidR="00A1236E" w:rsidRDefault="00896DC4" w:rsidP="00BB6BDB">
      <w:pPr>
        <w:spacing w:before="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Both types</w:t>
      </w:r>
      <w:r w:rsidR="001173EB">
        <w:rPr>
          <w:rFonts w:ascii="Aptos" w:eastAsia="Times New Roman" w:hAnsi="Aptos" w:cs="Times New Roman"/>
          <w:sz w:val="21"/>
          <w:szCs w:val="21"/>
          <w:lang w:val="en-GB" w:eastAsia="en-GB"/>
        </w:rPr>
        <w:t>, low code and pro code agents,</w:t>
      </w:r>
      <w:r w:rsidRPr="00112DD0">
        <w:rPr>
          <w:rFonts w:ascii="Aptos" w:eastAsia="Times New Roman" w:hAnsi="Aptos" w:cs="Times New Roman"/>
          <w:sz w:val="21"/>
          <w:szCs w:val="21"/>
          <w:lang w:val="en-GB" w:eastAsia="en-GB"/>
        </w:rPr>
        <w:t xml:space="preserve"> run on a shared foundation for metering, telemetry, and LLM access through SAP AI Core</w:t>
      </w:r>
      <w:r w:rsidR="00A227EE">
        <w:rPr>
          <w:rFonts w:ascii="Aptos" w:eastAsia="Times New Roman" w:hAnsi="Aptos" w:cs="Times New Roman"/>
          <w:sz w:val="21"/>
          <w:szCs w:val="21"/>
          <w:lang w:val="en-GB" w:eastAsia="en-GB"/>
        </w:rPr>
        <w:t xml:space="preserve">. </w:t>
      </w:r>
    </w:p>
    <w:p w14:paraId="4F091F3D" w14:textId="5F8CD6E0" w:rsidR="009F7693" w:rsidRPr="00112DD0" w:rsidRDefault="00EA0B03" w:rsidP="00BB6BDB">
      <w:pPr>
        <w:spacing w:before="0" w:line="240" w:lineRule="auto"/>
        <w:contextualSpacing/>
        <w:jc w:val="both"/>
        <w:rPr>
          <w:rFonts w:ascii="Aptos" w:eastAsia="Times New Roman" w:hAnsi="Aptos" w:cs="Times New Roman"/>
          <w:sz w:val="21"/>
          <w:szCs w:val="21"/>
          <w:lang w:val="en-GB" w:eastAsia="en-GB"/>
        </w:rPr>
      </w:pPr>
      <w:r>
        <w:rPr>
          <w:rFonts w:ascii="Aptos" w:hAnsi="Aptos"/>
          <w:sz w:val="21"/>
          <w:szCs w:val="21"/>
        </w:rPr>
        <w:t>Any agent, whether low or pro code</w:t>
      </w:r>
      <w:r w:rsidR="31DB2990" w:rsidRPr="00112DD0">
        <w:rPr>
          <w:rFonts w:ascii="Aptos" w:hAnsi="Aptos"/>
          <w:sz w:val="21"/>
          <w:szCs w:val="21"/>
        </w:rPr>
        <w:t xml:space="preserve"> </w:t>
      </w:r>
      <w:r>
        <w:rPr>
          <w:rFonts w:ascii="Aptos" w:hAnsi="Aptos"/>
          <w:sz w:val="21"/>
          <w:szCs w:val="21"/>
        </w:rPr>
        <w:t>needs</w:t>
      </w:r>
      <w:r w:rsidR="31DB2990" w:rsidRPr="00112DD0">
        <w:rPr>
          <w:rFonts w:ascii="Aptos" w:hAnsi="Aptos"/>
          <w:sz w:val="21"/>
          <w:szCs w:val="21"/>
        </w:rPr>
        <w:t xml:space="preserve"> </w:t>
      </w:r>
      <w:r>
        <w:rPr>
          <w:rFonts w:ascii="Aptos" w:hAnsi="Aptos"/>
          <w:sz w:val="21"/>
          <w:szCs w:val="21"/>
        </w:rPr>
        <w:t xml:space="preserve">to </w:t>
      </w:r>
      <w:r w:rsidR="31DB2990" w:rsidRPr="00112DD0">
        <w:rPr>
          <w:rFonts w:ascii="Aptos" w:hAnsi="Aptos"/>
          <w:sz w:val="21"/>
          <w:szCs w:val="21"/>
        </w:rPr>
        <w:t>publish</w:t>
      </w:r>
      <w:r w:rsidR="00BB6BDB" w:rsidRPr="00112DD0">
        <w:rPr>
          <w:rFonts w:ascii="Aptos" w:hAnsi="Aptos"/>
          <w:sz w:val="21"/>
          <w:szCs w:val="21"/>
        </w:rPr>
        <w:t xml:space="preserve"> metadata through </w:t>
      </w:r>
      <w:hyperlink r:id="rId37">
        <w:r w:rsidR="71D54190" w:rsidRPr="00112DD0">
          <w:rPr>
            <w:rStyle w:val="Hyperlink"/>
            <w:rFonts w:ascii="Aptos" w:eastAsia="Times New Roman" w:hAnsi="Aptos" w:cs="Times New Roman"/>
            <w:sz w:val="21"/>
            <w:szCs w:val="21"/>
            <w:lang w:val="en-GB" w:eastAsia="en-GB"/>
          </w:rPr>
          <w:t>Open Resource Discovery (ORD)</w:t>
        </w:r>
      </w:hyperlink>
      <w:commentRangeStart w:id="120"/>
      <w:commentRangeStart w:id="121"/>
      <w:commentRangeEnd w:id="120"/>
      <w:r w:rsidR="00BB6BDB" w:rsidRPr="00112DD0">
        <w:rPr>
          <w:rStyle w:val="CommentReference"/>
          <w:rFonts w:ascii="Aptos" w:eastAsia="Times New Roman" w:hAnsi="Aptos" w:cs="Times New Roman"/>
          <w:sz w:val="21"/>
          <w:szCs w:val="21"/>
          <w:lang w:val="en-GB" w:eastAsia="en-GB"/>
        </w:rPr>
        <w:commentReference w:id="120"/>
      </w:r>
      <w:commentRangeEnd w:id="121"/>
      <w:r w:rsidR="00BB6BDB" w:rsidRPr="00112DD0">
        <w:rPr>
          <w:rStyle w:val="CommentReference"/>
          <w:rFonts w:ascii="Aptos" w:eastAsia="Times New Roman" w:hAnsi="Aptos" w:cs="Times New Roman"/>
          <w:sz w:val="21"/>
          <w:szCs w:val="21"/>
          <w:lang w:val="en-GB" w:eastAsia="en-GB"/>
        </w:rPr>
        <w:commentReference w:id="121"/>
      </w:r>
      <w:r w:rsidR="00BB6BDB" w:rsidRPr="00112DD0">
        <w:rPr>
          <w:rFonts w:ascii="Aptos" w:eastAsia="Times New Roman" w:hAnsi="Aptos" w:cs="Times New Roman"/>
          <w:sz w:val="21"/>
          <w:szCs w:val="21"/>
          <w:lang w:val="en-GB" w:eastAsia="en-GB"/>
        </w:rPr>
        <w:t>.</w:t>
      </w:r>
      <w:r w:rsidR="00162D14">
        <w:rPr>
          <w:rFonts w:ascii="Aptos" w:eastAsia="Times New Roman" w:hAnsi="Aptos" w:cs="Times New Roman"/>
          <w:sz w:val="21"/>
          <w:szCs w:val="21"/>
          <w:lang w:val="en-GB" w:eastAsia="en-GB"/>
        </w:rPr>
        <w:t xml:space="preserve"> </w:t>
      </w:r>
      <w:r w:rsidR="00BB6BDB" w:rsidRPr="00112DD0">
        <w:rPr>
          <w:rFonts w:ascii="Aptos" w:hAnsi="Aptos"/>
          <w:sz w:val="21"/>
          <w:szCs w:val="21"/>
        </w:rPr>
        <w:t xml:space="preserve">ORD provides a standard protocol for exposing metadata about applications, agents, and data products. </w:t>
      </w:r>
      <w:r w:rsidR="71D54190" w:rsidRPr="00112DD0">
        <w:rPr>
          <w:rFonts w:ascii="Aptos" w:hAnsi="Aptos"/>
          <w:sz w:val="21"/>
          <w:szCs w:val="21"/>
        </w:rPr>
        <w:t xml:space="preserve">The </w:t>
      </w:r>
      <w:hyperlink r:id="rId38">
        <w:r w:rsidR="71D54190" w:rsidRPr="00112DD0">
          <w:rPr>
            <w:rStyle w:val="Hyperlink"/>
            <w:rFonts w:ascii="Aptos" w:eastAsia="Times New Roman" w:hAnsi="Aptos" w:cs="Times New Roman"/>
            <w:sz w:val="21"/>
            <w:szCs w:val="21"/>
            <w:lang w:val="en-GB" w:eastAsia="en-GB"/>
          </w:rPr>
          <w:t>Unified Metadata Service (UMS)</w:t>
        </w:r>
      </w:hyperlink>
      <w:r w:rsidR="00BB6BDB" w:rsidRPr="00112DD0">
        <w:rPr>
          <w:rFonts w:ascii="Aptos" w:eastAsia="Times New Roman" w:hAnsi="Aptos" w:cs="Times New Roman"/>
          <w:sz w:val="21"/>
          <w:szCs w:val="21"/>
          <w:lang w:val="en-GB" w:eastAsia="en-GB"/>
        </w:rPr>
        <w:t xml:space="preserve"> </w:t>
      </w:r>
      <w:r w:rsidR="00BB6BDB" w:rsidRPr="00112DD0">
        <w:rPr>
          <w:rFonts w:ascii="Aptos" w:hAnsi="Aptos"/>
          <w:sz w:val="21"/>
          <w:szCs w:val="21"/>
        </w:rPr>
        <w:t xml:space="preserve">aggregates this metadata, ensuring consistency, </w:t>
      </w:r>
      <w:r w:rsidR="00BB6BDB" w:rsidRPr="00112DD0">
        <w:rPr>
          <w:rFonts w:ascii="Aptos" w:hAnsi="Aptos"/>
          <w:sz w:val="21"/>
          <w:szCs w:val="21"/>
        </w:rPr>
        <w:lastRenderedPageBreak/>
        <w:t>discoverability, and lifecycle visibility across SAP’s ecosystem</w:t>
      </w:r>
      <w:r w:rsidR="737AF97F" w:rsidRPr="00112DD0">
        <w:rPr>
          <w:rFonts w:ascii="Aptos" w:eastAsia="Times New Roman" w:hAnsi="Aptos" w:cs="Times New Roman"/>
          <w:sz w:val="21"/>
          <w:szCs w:val="21"/>
          <w:lang w:val="en-GB" w:eastAsia="en-GB"/>
        </w:rPr>
        <w:t>.</w:t>
      </w:r>
      <w:r w:rsidR="2AF97F12" w:rsidRPr="00112DD0">
        <w:rPr>
          <w:rFonts w:ascii="Aptos" w:eastAsia="Times New Roman" w:hAnsi="Aptos" w:cs="Times New Roman"/>
          <w:sz w:val="21"/>
          <w:szCs w:val="21"/>
          <w:lang w:val="en-GB" w:eastAsia="en-GB"/>
        </w:rPr>
        <w:t xml:space="preserve"> SAP Knowledge Graph consumes this metadata and provides it with additional context </w:t>
      </w:r>
      <w:r w:rsidR="00241BD2" w:rsidRPr="00112DD0">
        <w:rPr>
          <w:rFonts w:ascii="Aptos" w:eastAsia="Times New Roman" w:hAnsi="Aptos" w:cs="Times New Roman"/>
          <w:sz w:val="21"/>
          <w:szCs w:val="21"/>
          <w:lang w:val="en-GB" w:eastAsia="en-GB"/>
        </w:rPr>
        <w:t xml:space="preserve">for </w:t>
      </w:r>
      <w:commentRangeStart w:id="122"/>
      <w:commentRangeStart w:id="123"/>
      <w:commentRangeStart w:id="124"/>
      <w:commentRangeStart w:id="125"/>
      <w:commentRangeStart w:id="126"/>
      <w:commentRangeStart w:id="127"/>
      <w:commentRangeStart w:id="128"/>
      <w:commentRangeStart w:id="129"/>
      <w:r w:rsidR="2AF97F12" w:rsidRPr="00112DD0">
        <w:rPr>
          <w:rFonts w:ascii="Aptos" w:eastAsia="Times New Roman" w:hAnsi="Aptos" w:cs="Times New Roman"/>
          <w:sz w:val="21"/>
          <w:szCs w:val="21"/>
          <w:lang w:val="en-GB" w:eastAsia="en-GB"/>
        </w:rPr>
        <w:t>AI capabilities</w:t>
      </w:r>
      <w:r w:rsidR="481B017E" w:rsidRPr="00112DD0">
        <w:rPr>
          <w:rFonts w:ascii="Aptos" w:eastAsia="Times New Roman" w:hAnsi="Aptos" w:cs="Times New Roman"/>
          <w:sz w:val="21"/>
          <w:szCs w:val="21"/>
          <w:lang w:val="en-GB" w:eastAsia="en-GB"/>
        </w:rPr>
        <w:t xml:space="preserve">, </w:t>
      </w:r>
      <w:commentRangeEnd w:id="122"/>
      <w:r w:rsidR="00FC71AB" w:rsidRPr="00112DD0">
        <w:rPr>
          <w:rStyle w:val="CommentReference"/>
          <w:rFonts w:ascii="Aptos" w:eastAsia="Times New Roman" w:hAnsi="Aptos" w:cs="Times New Roman"/>
          <w:sz w:val="21"/>
          <w:szCs w:val="21"/>
          <w:lang w:val="en-GB" w:eastAsia="en-GB"/>
        </w:rPr>
        <w:commentReference w:id="122"/>
      </w:r>
      <w:commentRangeEnd w:id="123"/>
      <w:r w:rsidR="004B48A5" w:rsidRPr="00112DD0">
        <w:rPr>
          <w:rStyle w:val="CommentReference"/>
          <w:rFonts w:ascii="Aptos" w:eastAsia="Times New Roman" w:hAnsi="Aptos" w:cs="Times New Roman"/>
          <w:sz w:val="21"/>
          <w:szCs w:val="21"/>
          <w:lang w:val="en-GB" w:eastAsia="en-GB"/>
        </w:rPr>
        <w:commentReference w:id="123"/>
      </w:r>
      <w:commentRangeEnd w:id="124"/>
      <w:r w:rsidR="31DB2990" w:rsidRPr="00112DD0">
        <w:rPr>
          <w:rStyle w:val="CommentReference"/>
          <w:rFonts w:ascii="Aptos" w:eastAsia="Times New Roman" w:hAnsi="Aptos" w:cs="Times New Roman"/>
          <w:sz w:val="21"/>
          <w:szCs w:val="21"/>
          <w:lang w:val="en-GB" w:eastAsia="en-GB"/>
        </w:rPr>
        <w:commentReference w:id="124"/>
      </w:r>
      <w:commentRangeEnd w:id="125"/>
      <w:r w:rsidR="309EEDB8" w:rsidRPr="00112DD0">
        <w:rPr>
          <w:rStyle w:val="CommentReference"/>
          <w:rFonts w:ascii="Aptos" w:eastAsia="Times New Roman" w:hAnsi="Aptos" w:cs="Times New Roman"/>
          <w:sz w:val="21"/>
          <w:szCs w:val="21"/>
          <w:lang w:val="en-GB" w:eastAsia="en-GB"/>
        </w:rPr>
        <w:commentReference w:id="125"/>
      </w:r>
      <w:commentRangeEnd w:id="126"/>
      <w:r w:rsidR="00D25EB0" w:rsidRPr="00112DD0">
        <w:rPr>
          <w:rStyle w:val="CommentReference"/>
          <w:rFonts w:ascii="Aptos" w:eastAsia="Times New Roman" w:hAnsi="Aptos" w:cs="Times New Roman"/>
          <w:sz w:val="21"/>
          <w:szCs w:val="21"/>
          <w:lang w:val="en-GB" w:eastAsia="en-GB"/>
        </w:rPr>
        <w:commentReference w:id="126"/>
      </w:r>
      <w:commentRangeEnd w:id="127"/>
      <w:r w:rsidR="31DB2990" w:rsidRPr="00112DD0">
        <w:rPr>
          <w:rStyle w:val="CommentReference"/>
          <w:rFonts w:ascii="Aptos" w:eastAsia="Times New Roman" w:hAnsi="Aptos" w:cs="Times New Roman"/>
          <w:sz w:val="21"/>
          <w:szCs w:val="21"/>
          <w:lang w:val="en-GB" w:eastAsia="en-GB"/>
        </w:rPr>
        <w:commentReference w:id="127"/>
      </w:r>
      <w:commentRangeEnd w:id="128"/>
      <w:r w:rsidR="31DB2990" w:rsidRPr="00112DD0">
        <w:rPr>
          <w:rStyle w:val="CommentReference"/>
          <w:rFonts w:ascii="Aptos" w:eastAsia="Times New Roman" w:hAnsi="Aptos" w:cs="Times New Roman"/>
          <w:sz w:val="21"/>
          <w:szCs w:val="21"/>
          <w:lang w:val="en-GB" w:eastAsia="en-GB"/>
        </w:rPr>
        <w:commentReference w:id="128"/>
      </w:r>
      <w:commentRangeEnd w:id="129"/>
      <w:r w:rsidR="0077369F" w:rsidRPr="00112DD0">
        <w:rPr>
          <w:rStyle w:val="CommentReference"/>
          <w:rFonts w:ascii="Aptos" w:eastAsia="Times New Roman" w:hAnsi="Aptos" w:cs="Times New Roman"/>
          <w:sz w:val="21"/>
          <w:szCs w:val="21"/>
          <w:lang w:val="en-GB" w:eastAsia="en-GB"/>
        </w:rPr>
        <w:commentReference w:id="129"/>
      </w:r>
      <w:r w:rsidR="481B017E" w:rsidRPr="00112DD0">
        <w:rPr>
          <w:rFonts w:ascii="Aptos" w:eastAsia="Times New Roman" w:hAnsi="Aptos" w:cs="Times New Roman"/>
          <w:sz w:val="21"/>
          <w:szCs w:val="21"/>
          <w:lang w:val="en-GB" w:eastAsia="en-GB"/>
        </w:rPr>
        <w:t xml:space="preserve">including a capability for scaling Joule </w:t>
      </w:r>
      <w:r w:rsidR="00AC2A63" w:rsidRPr="00112DD0">
        <w:rPr>
          <w:rFonts w:ascii="Aptos" w:eastAsia="Times New Roman" w:hAnsi="Aptos" w:cs="Times New Roman"/>
          <w:sz w:val="21"/>
          <w:szCs w:val="21"/>
          <w:lang w:val="en-GB" w:eastAsia="en-GB"/>
        </w:rPr>
        <w:t>orchestration, to</w:t>
      </w:r>
      <w:r w:rsidR="2AF97F12" w:rsidRPr="00112DD0">
        <w:rPr>
          <w:rFonts w:ascii="Aptos" w:eastAsia="Times New Roman" w:hAnsi="Aptos" w:cs="Times New Roman"/>
          <w:sz w:val="21"/>
          <w:szCs w:val="21"/>
          <w:lang w:val="en-GB" w:eastAsia="en-GB"/>
        </w:rPr>
        <w:t xml:space="preserve"> Agents.</w:t>
      </w:r>
    </w:p>
    <w:p w14:paraId="6DCEFD84" w14:textId="77777777" w:rsidR="00887C39" w:rsidRPr="00112DD0" w:rsidRDefault="00887C39" w:rsidP="00887C39">
      <w:pPr>
        <w:spacing w:before="0" w:line="240" w:lineRule="auto"/>
        <w:contextualSpacing/>
        <w:jc w:val="both"/>
        <w:rPr>
          <w:rFonts w:ascii="Aptos" w:eastAsia="Times New Roman" w:hAnsi="Aptos" w:cs="Times New Roman"/>
          <w:sz w:val="21"/>
          <w:szCs w:val="21"/>
          <w:lang w:val="en-GB" w:eastAsia="en-GB"/>
        </w:rPr>
      </w:pPr>
      <w:r>
        <w:rPr>
          <w:rFonts w:ascii="Aptos" w:eastAsia="Times New Roman" w:hAnsi="Aptos" w:cs="Times New Roman"/>
          <w:sz w:val="21"/>
          <w:szCs w:val="21"/>
          <w:lang w:val="en-GB" w:eastAsia="en-GB"/>
        </w:rPr>
        <w:t xml:space="preserve">Low and pro code agents </w:t>
      </w:r>
      <w:r w:rsidRPr="00112DD0">
        <w:rPr>
          <w:rFonts w:ascii="Aptos" w:eastAsia="Times New Roman" w:hAnsi="Aptos" w:cs="Times New Roman"/>
          <w:sz w:val="21"/>
          <w:szCs w:val="21"/>
          <w:lang w:val="en-GB" w:eastAsia="en-GB"/>
        </w:rPr>
        <w:t>expose similar extension mechanisms for customers and partners</w:t>
      </w:r>
      <w:r>
        <w:rPr>
          <w:rFonts w:ascii="Aptos" w:eastAsia="Times New Roman" w:hAnsi="Aptos" w:cs="Times New Roman"/>
          <w:color w:val="000000" w:themeColor="text1"/>
          <w:sz w:val="21"/>
          <w:szCs w:val="21"/>
        </w:rPr>
        <w:t xml:space="preserve">. </w:t>
      </w:r>
      <w:r w:rsidRPr="00112DD0">
        <w:rPr>
          <w:rFonts w:ascii="Aptos" w:eastAsia="Times New Roman" w:hAnsi="Aptos" w:cs="Times New Roman"/>
          <w:sz w:val="21"/>
          <w:szCs w:val="21"/>
          <w:lang w:val="en-GB" w:eastAsia="en-GB"/>
        </w:rPr>
        <w:t xml:space="preserve">Crucially, SAP is ensuring that developers can move seamlessly between low-code and pro-code paradigms. A </w:t>
      </w:r>
      <w:r>
        <w:rPr>
          <w:rFonts w:ascii="Aptos" w:eastAsia="Times New Roman" w:hAnsi="Aptos" w:cs="Times New Roman"/>
          <w:sz w:val="21"/>
          <w:szCs w:val="21"/>
          <w:lang w:val="en-GB" w:eastAsia="en-GB"/>
        </w:rPr>
        <w:t>low code</w:t>
      </w:r>
      <w:r w:rsidRPr="00112DD0">
        <w:rPr>
          <w:rFonts w:ascii="Aptos" w:eastAsia="Times New Roman" w:hAnsi="Aptos" w:cs="Times New Roman"/>
          <w:sz w:val="21"/>
          <w:szCs w:val="21"/>
          <w:lang w:val="en-GB" w:eastAsia="en-GB"/>
        </w:rPr>
        <w:t xml:space="preserve"> agent</w:t>
      </w:r>
      <w:r>
        <w:rPr>
          <w:rFonts w:ascii="Aptos" w:eastAsia="Times New Roman" w:hAnsi="Aptos" w:cs="Times New Roman"/>
          <w:sz w:val="21"/>
          <w:szCs w:val="21"/>
          <w:lang w:val="en-GB" w:eastAsia="en-GB"/>
        </w:rPr>
        <w:t xml:space="preserve"> based on BAF needs</w:t>
      </w:r>
      <w:r w:rsidRPr="00112DD0">
        <w:rPr>
          <w:rFonts w:ascii="Aptos" w:eastAsia="Times New Roman" w:hAnsi="Aptos" w:cs="Times New Roman"/>
          <w:sz w:val="21"/>
          <w:szCs w:val="21"/>
          <w:lang w:val="en-GB" w:eastAsia="en-GB"/>
        </w:rPr>
        <w:t xml:space="preserve"> </w:t>
      </w:r>
      <w:r>
        <w:rPr>
          <w:rFonts w:ascii="Aptos" w:eastAsia="Times New Roman" w:hAnsi="Aptos" w:cs="Times New Roman"/>
          <w:sz w:val="21"/>
          <w:szCs w:val="21"/>
          <w:lang w:val="en-GB" w:eastAsia="en-GB"/>
        </w:rPr>
        <w:t>to convertible</w:t>
      </w:r>
      <w:r w:rsidRPr="00112DD0">
        <w:rPr>
          <w:rFonts w:ascii="Aptos" w:eastAsia="Times New Roman" w:hAnsi="Aptos" w:cs="Times New Roman"/>
          <w:sz w:val="21"/>
          <w:szCs w:val="21"/>
          <w:lang w:val="en-GB" w:eastAsia="en-GB"/>
        </w:rPr>
        <w:t xml:space="preserve"> into a </w:t>
      </w:r>
      <w:r>
        <w:rPr>
          <w:rFonts w:ascii="Aptos" w:eastAsia="Times New Roman" w:hAnsi="Aptos" w:cs="Times New Roman"/>
          <w:sz w:val="21"/>
          <w:szCs w:val="21"/>
          <w:lang w:val="en-GB" w:eastAsia="en-GB"/>
        </w:rPr>
        <w:t>pro code</w:t>
      </w:r>
      <w:r w:rsidRPr="00112DD0">
        <w:rPr>
          <w:rFonts w:ascii="Aptos" w:eastAsia="Times New Roman" w:hAnsi="Aptos" w:cs="Times New Roman"/>
          <w:sz w:val="21"/>
          <w:szCs w:val="21"/>
          <w:lang w:val="en-GB" w:eastAsia="en-GB"/>
        </w:rPr>
        <w:t xml:space="preserve"> one without starting over, preserving investment and ensuring scalability as complexity grows.</w:t>
      </w:r>
    </w:p>
    <w:p w14:paraId="5F74E76D" w14:textId="5925B77B" w:rsidR="009F7693" w:rsidRPr="00112DD0" w:rsidRDefault="009F7693" w:rsidP="00594547">
      <w:pPr>
        <w:spacing w:before="0" w:line="240" w:lineRule="auto"/>
        <w:contextualSpacing/>
        <w:jc w:val="both"/>
        <w:rPr>
          <w:rFonts w:ascii="Aptos" w:hAnsi="Aptos"/>
          <w:sz w:val="21"/>
          <w:szCs w:val="21"/>
        </w:rPr>
      </w:pPr>
    </w:p>
    <w:p w14:paraId="6078DB85" w14:textId="72115EB6" w:rsidR="009F7693" w:rsidRPr="001C0FAC" w:rsidRDefault="31DB2990" w:rsidP="00594547">
      <w:pPr>
        <w:spacing w:before="0" w:line="240" w:lineRule="auto"/>
        <w:jc w:val="both"/>
        <w:rPr>
          <w:rFonts w:ascii="Aptos" w:eastAsia="Times New Roman" w:hAnsi="Aptos" w:cs="Times New Roman"/>
          <w:b/>
          <w:bCs/>
          <w:sz w:val="21"/>
          <w:szCs w:val="21"/>
          <w:lang w:eastAsia="en-GB"/>
        </w:rPr>
      </w:pPr>
      <w:r w:rsidRPr="001C0FAC">
        <w:rPr>
          <w:rFonts w:ascii="Aptos" w:eastAsia="Times New Roman" w:hAnsi="Aptos" w:cs="Times New Roman"/>
          <w:b/>
          <w:bCs/>
          <w:sz w:val="21"/>
          <w:szCs w:val="21"/>
          <w:lang w:eastAsia="en-GB"/>
        </w:rPr>
        <w:t xml:space="preserve">How the Application and Agent Development Layer </w:t>
      </w:r>
      <w:r w:rsidR="00221D21">
        <w:rPr>
          <w:rFonts w:ascii="Aptos" w:eastAsia="Times New Roman" w:hAnsi="Aptos" w:cs="Times New Roman"/>
          <w:b/>
          <w:bCs/>
          <w:sz w:val="21"/>
          <w:szCs w:val="21"/>
          <w:lang w:eastAsia="en-GB"/>
        </w:rPr>
        <w:t>i</w:t>
      </w:r>
      <w:r w:rsidRPr="001C0FAC">
        <w:rPr>
          <w:rFonts w:ascii="Aptos" w:eastAsia="Times New Roman" w:hAnsi="Aptos" w:cs="Times New Roman"/>
          <w:b/>
          <w:bCs/>
          <w:sz w:val="21"/>
          <w:szCs w:val="21"/>
          <w:lang w:eastAsia="en-GB"/>
        </w:rPr>
        <w:t>s Architected</w:t>
      </w:r>
    </w:p>
    <w:p w14:paraId="422293FD" w14:textId="7AA8E794" w:rsidR="0020397D" w:rsidRPr="00112DD0" w:rsidRDefault="31DB2990" w:rsidP="00594547">
      <w:pPr>
        <w:spacing w:before="0" w:line="240" w:lineRule="auto"/>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The architecture of Application and Agent Development is structured into four coordinated layers that together bridge deterministic logic with adaptive intelligence.</w:t>
      </w:r>
      <w:r w:rsidR="00161858"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The </w:t>
      </w:r>
      <w:r w:rsidRPr="001C0FAC">
        <w:rPr>
          <w:rFonts w:ascii="Aptos" w:eastAsia="Times New Roman" w:hAnsi="Aptos" w:cs="Times New Roman"/>
          <w:b/>
          <w:bCs/>
          <w:sz w:val="21"/>
          <w:szCs w:val="21"/>
          <w:lang w:val="en-GB" w:eastAsia="en-GB"/>
        </w:rPr>
        <w:t>Foundation Layer</w:t>
      </w:r>
      <w:r w:rsidRPr="00112DD0">
        <w:rPr>
          <w:rFonts w:ascii="Aptos" w:eastAsia="Times New Roman" w:hAnsi="Aptos" w:cs="Times New Roman"/>
          <w:sz w:val="21"/>
          <w:szCs w:val="21"/>
          <w:lang w:val="en-GB" w:eastAsia="en-GB"/>
        </w:rPr>
        <w:t xml:space="preserve"> provides the deterministic backbone for SAP applications.</w:t>
      </w:r>
      <w:commentRangeStart w:id="138"/>
      <w:commentRangeStart w:id="139"/>
      <w:commentRangeEnd w:id="138"/>
      <w:r w:rsidR="00A02F80" w:rsidRPr="00112DD0">
        <w:rPr>
          <w:rStyle w:val="CommentReference"/>
          <w:rFonts w:ascii="Aptos" w:eastAsia="Times New Roman" w:hAnsi="Aptos" w:cs="Times New Roman"/>
          <w:sz w:val="21"/>
          <w:szCs w:val="21"/>
          <w:lang w:val="en-GB" w:eastAsia="en-GB"/>
        </w:rPr>
        <w:commentReference w:id="138"/>
      </w:r>
      <w:commentRangeEnd w:id="139"/>
      <w:r w:rsidR="007C097F" w:rsidRPr="00112DD0">
        <w:rPr>
          <w:rStyle w:val="CommentReference"/>
          <w:rFonts w:ascii="Aptos" w:eastAsia="Times New Roman" w:hAnsi="Aptos" w:cs="Times New Roman"/>
          <w:sz w:val="21"/>
          <w:szCs w:val="21"/>
          <w:lang w:val="en-GB" w:eastAsia="en-GB"/>
        </w:rPr>
        <w:commentReference w:id="139"/>
      </w:r>
      <w:r w:rsidRPr="00112DD0">
        <w:rPr>
          <w:rFonts w:ascii="Aptos" w:eastAsia="Times New Roman" w:hAnsi="Aptos" w:cs="Times New Roman"/>
          <w:sz w:val="21"/>
          <w:szCs w:val="21"/>
          <w:lang w:val="en-GB" w:eastAsia="en-GB"/>
        </w:rPr>
        <w:t xml:space="preserve"> This layer defines stable APIs and events that serve as the contract surface for higher layers</w:t>
      </w:r>
      <w:r w:rsidR="00F2562A">
        <w:rPr>
          <w:rFonts w:ascii="Aptos" w:eastAsia="Times New Roman" w:hAnsi="Aptos" w:cs="Times New Roman"/>
          <w:sz w:val="21"/>
          <w:szCs w:val="21"/>
          <w:lang w:val="en-GB" w:eastAsia="en-GB"/>
        </w:rPr>
        <w:t xml:space="preserve"> (for example CAP and ABAP Cloud, where </w:t>
      </w:r>
      <w:r w:rsidR="009403AC">
        <w:rPr>
          <w:rFonts w:ascii="Aptos" w:eastAsia="Times New Roman" w:hAnsi="Aptos" w:cs="Times New Roman"/>
          <w:sz w:val="21"/>
          <w:szCs w:val="21"/>
          <w:lang w:val="en-GB" w:eastAsia="en-GB"/>
        </w:rPr>
        <w:t>Foundation Layer will be built in</w:t>
      </w:r>
      <w:r w:rsidR="00EF231C">
        <w:rPr>
          <w:rFonts w:ascii="Aptos" w:eastAsia="Times New Roman" w:hAnsi="Aptos" w:cs="Times New Roman"/>
          <w:sz w:val="21"/>
          <w:szCs w:val="21"/>
          <w:lang w:val="en-GB" w:eastAsia="en-GB"/>
        </w:rPr>
        <w:t xml:space="preserve"> automatically</w:t>
      </w:r>
      <w:r w:rsidR="009403AC">
        <w:rPr>
          <w:rFonts w:ascii="Aptos" w:eastAsia="Times New Roman" w:hAnsi="Aptos" w:cs="Times New Roman"/>
          <w:sz w:val="21"/>
          <w:szCs w:val="21"/>
          <w:lang w:val="en-GB" w:eastAsia="en-GB"/>
        </w:rPr>
        <w:t>)</w:t>
      </w:r>
      <w:r w:rsidRPr="00112DD0">
        <w:rPr>
          <w:rFonts w:ascii="Aptos" w:eastAsia="Times New Roman" w:hAnsi="Aptos" w:cs="Times New Roman"/>
          <w:sz w:val="21"/>
          <w:szCs w:val="21"/>
          <w:lang w:val="en-GB" w:eastAsia="en-GB"/>
        </w:rPr>
        <w:t>, ensuring that all adaptive systems operate within clear enterprise boundaries.</w:t>
      </w:r>
    </w:p>
    <w:p w14:paraId="78C06527" w14:textId="77777777" w:rsidR="0026769E" w:rsidRDefault="0026769E" w:rsidP="00594547">
      <w:pPr>
        <w:spacing w:before="0" w:line="240" w:lineRule="auto"/>
        <w:jc w:val="both"/>
        <w:rPr>
          <w:rFonts w:ascii="Aptos" w:eastAsia="Times New Roman" w:hAnsi="Aptos" w:cs="Times New Roman"/>
          <w:sz w:val="21"/>
          <w:szCs w:val="21"/>
          <w:lang w:val="en-GB" w:eastAsia="en-GB"/>
        </w:rPr>
      </w:pPr>
    </w:p>
    <w:p w14:paraId="18E05D62" w14:textId="5406C6E8" w:rsidR="00991C8F" w:rsidRPr="00112DD0" w:rsidRDefault="0020397D" w:rsidP="00594547">
      <w:pPr>
        <w:spacing w:before="0" w:line="240" w:lineRule="auto"/>
        <w:jc w:val="both"/>
        <w:rPr>
          <w:rFonts w:ascii="Aptos" w:eastAsia="Times New Roman" w:hAnsi="Aptos" w:cs="Times New Roman"/>
          <w:sz w:val="21"/>
          <w:szCs w:val="21"/>
          <w:lang w:val="en-GB" w:eastAsia="en-GB"/>
        </w:rPr>
      </w:pPr>
      <w:r w:rsidRPr="00112DD0">
        <w:rPr>
          <w:rFonts w:ascii="Aptos" w:eastAsia="Times New Roman" w:hAnsi="Aptos" w:cs="Times New Roman"/>
          <w:b/>
          <w:bCs/>
          <w:noProof/>
          <w:sz w:val="21"/>
          <w:szCs w:val="21"/>
          <w:lang w:eastAsia="en-GB"/>
        </w:rPr>
        <w:drawing>
          <wp:anchor distT="0" distB="0" distL="114300" distR="114300" simplePos="0" relativeHeight="251658242" behindDoc="0" locked="0" layoutInCell="1" allowOverlap="1" wp14:anchorId="3FAFA93E" wp14:editId="39C8D086">
            <wp:simplePos x="0" y="0"/>
            <wp:positionH relativeFrom="column">
              <wp:posOffset>0</wp:posOffset>
            </wp:positionH>
            <wp:positionV relativeFrom="paragraph">
              <wp:posOffset>336550</wp:posOffset>
            </wp:positionV>
            <wp:extent cx="2359025" cy="2201545"/>
            <wp:effectExtent l="0" t="0" r="3175" b="0"/>
            <wp:wrapSquare wrapText="bothSides"/>
            <wp:docPr id="130563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3274"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9025" cy="2201545"/>
                    </a:xfrm>
                    <a:prstGeom prst="rect">
                      <a:avLst/>
                    </a:prstGeom>
                  </pic:spPr>
                </pic:pic>
              </a:graphicData>
            </a:graphic>
            <wp14:sizeRelH relativeFrom="page">
              <wp14:pctWidth>0</wp14:pctWidth>
            </wp14:sizeRelH>
            <wp14:sizeRelV relativeFrom="page">
              <wp14:pctHeight>0</wp14:pctHeight>
            </wp14:sizeRelV>
          </wp:anchor>
        </w:drawing>
      </w:r>
      <w:r w:rsidR="31DB2990" w:rsidRPr="00112DD0">
        <w:rPr>
          <w:rFonts w:ascii="Aptos" w:eastAsia="Times New Roman" w:hAnsi="Aptos" w:cs="Times New Roman"/>
          <w:sz w:val="21"/>
          <w:szCs w:val="21"/>
          <w:lang w:val="en-GB" w:eastAsia="en-GB"/>
        </w:rPr>
        <w:t>The</w:t>
      </w:r>
      <w:r w:rsidR="31DB2990" w:rsidRPr="001C0FAC">
        <w:rPr>
          <w:rFonts w:ascii="Aptos" w:eastAsia="Times New Roman" w:hAnsi="Aptos" w:cs="Times New Roman"/>
          <w:b/>
          <w:bCs/>
          <w:sz w:val="21"/>
          <w:szCs w:val="21"/>
          <w:lang w:val="en-GB" w:eastAsia="en-GB"/>
        </w:rPr>
        <w:t xml:space="preserve"> Bridge Layer</w:t>
      </w:r>
      <w:r w:rsidR="31DB2990" w:rsidRPr="00112DD0">
        <w:rPr>
          <w:rFonts w:ascii="Aptos" w:eastAsia="Times New Roman" w:hAnsi="Aptos" w:cs="Times New Roman"/>
          <w:sz w:val="21"/>
          <w:szCs w:val="21"/>
          <w:lang w:val="en-GB" w:eastAsia="en-GB"/>
        </w:rPr>
        <w:t xml:space="preserve"> connects deterministic applications to agentic systems. It exposes existing business logic as discoverable capabilities through open protocols such as the Model Context Protocol (MCP) for tool invocation and the </w:t>
      </w:r>
      <w:hyperlink r:id="rId40">
        <w:r w:rsidR="6AFA22FA" w:rsidRPr="00112DD0">
          <w:rPr>
            <w:rStyle w:val="Hyperlink"/>
            <w:rFonts w:ascii="Aptos" w:eastAsia="Times New Roman" w:hAnsi="Aptos" w:cs="Times New Roman"/>
            <w:sz w:val="21"/>
            <w:szCs w:val="21"/>
            <w:lang w:val="en-GB" w:eastAsia="en-GB"/>
          </w:rPr>
          <w:t xml:space="preserve">Agent-to-Agent </w:t>
        </w:r>
        <w:r w:rsidR="008C0201" w:rsidRPr="00112DD0">
          <w:rPr>
            <w:rStyle w:val="Hyperlink"/>
            <w:rFonts w:ascii="Aptos" w:eastAsia="Times New Roman" w:hAnsi="Aptos" w:cs="Times New Roman"/>
            <w:sz w:val="21"/>
            <w:szCs w:val="21"/>
            <w:lang w:val="en-GB" w:eastAsia="en-GB"/>
          </w:rPr>
          <w:t xml:space="preserve"> </w:t>
        </w:r>
        <w:r w:rsidR="6AFA22FA" w:rsidRPr="00112DD0">
          <w:rPr>
            <w:rStyle w:val="Hyperlink"/>
            <w:rFonts w:ascii="Aptos" w:eastAsia="Times New Roman" w:hAnsi="Aptos" w:cs="Times New Roman"/>
            <w:sz w:val="21"/>
            <w:szCs w:val="21"/>
            <w:lang w:val="en-GB" w:eastAsia="en-GB"/>
          </w:rPr>
          <w:t>(A2A)</w:t>
        </w:r>
      </w:hyperlink>
      <w:r w:rsidR="31DB2990" w:rsidRPr="00112DD0">
        <w:rPr>
          <w:rFonts w:ascii="Aptos" w:eastAsia="Times New Roman" w:hAnsi="Aptos" w:cs="Times New Roman"/>
          <w:sz w:val="21"/>
          <w:szCs w:val="21"/>
          <w:lang w:val="en-GB" w:eastAsia="en-GB"/>
        </w:rPr>
        <w:t xml:space="preserve"> protocol for multi-agent coordination. This bridge enables agents to use existing enterprise logic without modifying core applications, maintaining strict separation of concerns and governance. </w:t>
      </w:r>
      <w:r w:rsidR="6AFA22FA" w:rsidRPr="00112DD0">
        <w:rPr>
          <w:rFonts w:ascii="Aptos" w:eastAsia="Times New Roman" w:hAnsi="Aptos" w:cs="Times New Roman"/>
          <w:sz w:val="21"/>
          <w:szCs w:val="21"/>
          <w:lang w:val="en-GB" w:eastAsia="en-GB"/>
        </w:rPr>
        <w:t xml:space="preserve">Current </w:t>
      </w:r>
      <w:hyperlink r:id="rId41">
        <w:r w:rsidR="6AFA22FA" w:rsidRPr="00112DD0">
          <w:rPr>
            <w:rStyle w:val="Hyperlink"/>
            <w:rFonts w:ascii="Aptos" w:eastAsia="Times New Roman" w:hAnsi="Aptos" w:cs="Times New Roman"/>
            <w:sz w:val="21"/>
            <w:szCs w:val="21"/>
            <w:lang w:val="en-GB" w:eastAsia="en-GB"/>
          </w:rPr>
          <w:t>OCTO directives</w:t>
        </w:r>
      </w:hyperlink>
      <w:r w:rsidR="31DB2990" w:rsidRPr="00112DD0">
        <w:rPr>
          <w:rFonts w:ascii="Aptos" w:eastAsia="Times New Roman" w:hAnsi="Aptos" w:cs="Times New Roman"/>
          <w:sz w:val="21"/>
          <w:szCs w:val="21"/>
          <w:lang w:val="en-GB" w:eastAsia="en-GB"/>
        </w:rPr>
        <w:t xml:space="preserve"> ensure that business data MCPs remain internal to SAP, while third-party MCPs are confined to external domains, preserving SAP’s data access and egress strategy.</w:t>
      </w:r>
      <w:r w:rsidR="00161858" w:rsidRPr="00112DD0">
        <w:rPr>
          <w:rFonts w:ascii="Aptos" w:eastAsia="Times New Roman" w:hAnsi="Aptos" w:cs="Times New Roman"/>
          <w:sz w:val="21"/>
          <w:szCs w:val="21"/>
          <w:lang w:val="en-GB" w:eastAsia="en-GB"/>
        </w:rPr>
        <w:t xml:space="preserve"> </w:t>
      </w:r>
      <w:r w:rsidR="76F1B987" w:rsidRPr="00112DD0">
        <w:rPr>
          <w:rFonts w:ascii="Aptos" w:eastAsia="-webkit-standard" w:hAnsi="Aptos" w:cs="-webkit-standard"/>
          <w:color w:val="000000" w:themeColor="text1"/>
          <w:sz w:val="21"/>
          <w:szCs w:val="21"/>
          <w:lang w:val="en-GB"/>
        </w:rPr>
        <w:t>MCP servers are permitted for development, verification, and compliance tooling use cases but remain restricted for business data interfaces in accordance with SAP’s data access and egress policies.</w:t>
      </w:r>
      <w:r w:rsidR="009C2F38">
        <w:rPr>
          <w:rFonts w:ascii="Aptos" w:eastAsia="-webkit-standard" w:hAnsi="Aptos" w:cs="-webkit-standard"/>
          <w:color w:val="000000" w:themeColor="text1"/>
          <w:sz w:val="21"/>
          <w:szCs w:val="21"/>
          <w:lang w:val="en-GB"/>
        </w:rPr>
        <w:t xml:space="preserve"> </w:t>
      </w:r>
      <w:r w:rsidR="00493E24">
        <w:rPr>
          <w:rFonts w:ascii="Aptos" w:eastAsia="-webkit-standard" w:hAnsi="Aptos" w:cs="-webkit-standard"/>
          <w:color w:val="000000" w:themeColor="text1"/>
          <w:sz w:val="21"/>
          <w:szCs w:val="21"/>
          <w:lang w:val="en-GB"/>
        </w:rPr>
        <w:t>Since we can enrich internal MC</w:t>
      </w:r>
      <w:r w:rsidR="00F0235C">
        <w:rPr>
          <w:rFonts w:ascii="Aptos" w:eastAsia="-webkit-standard" w:hAnsi="Aptos" w:cs="-webkit-standard"/>
          <w:color w:val="000000" w:themeColor="text1"/>
          <w:sz w:val="21"/>
          <w:szCs w:val="21"/>
          <w:lang w:val="en-GB"/>
        </w:rPr>
        <w:t>P</w:t>
      </w:r>
      <w:r w:rsidR="00493E24">
        <w:rPr>
          <w:rFonts w:ascii="Aptos" w:eastAsia="-webkit-standard" w:hAnsi="Aptos" w:cs="-webkit-standard"/>
          <w:color w:val="000000" w:themeColor="text1"/>
          <w:sz w:val="21"/>
          <w:szCs w:val="21"/>
          <w:lang w:val="en-GB"/>
        </w:rPr>
        <w:t xml:space="preserve"> servers with additional context and </w:t>
      </w:r>
      <w:r w:rsidR="00EE7F94">
        <w:rPr>
          <w:rFonts w:ascii="Aptos" w:eastAsia="-webkit-standard" w:hAnsi="Aptos" w:cs="-webkit-standard"/>
          <w:color w:val="000000" w:themeColor="text1"/>
          <w:sz w:val="21"/>
          <w:szCs w:val="21"/>
          <w:lang w:val="en-GB"/>
        </w:rPr>
        <w:t>securit</w:t>
      </w:r>
      <w:r w:rsidR="00BD5BBC">
        <w:rPr>
          <w:rFonts w:ascii="Aptos" w:eastAsia="-webkit-standard" w:hAnsi="Aptos" w:cs="-webkit-standard"/>
          <w:color w:val="000000" w:themeColor="text1"/>
          <w:sz w:val="21"/>
          <w:szCs w:val="21"/>
          <w:lang w:val="en-GB"/>
        </w:rPr>
        <w:t>y</w:t>
      </w:r>
      <w:r w:rsidR="009C2F38">
        <w:rPr>
          <w:rFonts w:ascii="Aptos" w:eastAsia="-webkit-standard" w:hAnsi="Aptos" w:cs="-webkit-standard"/>
          <w:color w:val="000000" w:themeColor="text1"/>
          <w:sz w:val="21"/>
          <w:szCs w:val="21"/>
          <w:lang w:val="en-GB"/>
        </w:rPr>
        <w:t>, SAP</w:t>
      </w:r>
      <w:r w:rsidR="00493E24">
        <w:rPr>
          <w:rFonts w:ascii="Aptos" w:eastAsia="-webkit-standard" w:hAnsi="Aptos" w:cs="-webkit-standard"/>
          <w:color w:val="000000" w:themeColor="text1"/>
          <w:sz w:val="21"/>
          <w:szCs w:val="21"/>
          <w:lang w:val="en-GB"/>
        </w:rPr>
        <w:t>-built MCP servers will always be superior to MCP servers built by third parties on top of SAP system</w:t>
      </w:r>
      <w:r w:rsidR="00C22605">
        <w:rPr>
          <w:rFonts w:ascii="Aptos" w:eastAsia="-webkit-standard" w:hAnsi="Aptos" w:cs="-webkit-standard"/>
          <w:color w:val="000000" w:themeColor="text1"/>
          <w:sz w:val="21"/>
          <w:szCs w:val="21"/>
          <w:lang w:val="en-GB"/>
        </w:rPr>
        <w:t>s</w:t>
      </w:r>
      <w:r w:rsidR="00157DA5">
        <w:rPr>
          <w:rFonts w:ascii="Aptos" w:eastAsia="-webkit-standard" w:hAnsi="Aptos" w:cs="-webkit-standard"/>
          <w:color w:val="000000" w:themeColor="text1"/>
          <w:sz w:val="21"/>
          <w:szCs w:val="21"/>
          <w:lang w:val="en-GB"/>
        </w:rPr>
        <w:t>; this app</w:t>
      </w:r>
      <w:r w:rsidR="00273C48">
        <w:rPr>
          <w:rFonts w:ascii="Aptos" w:eastAsia="-webkit-standard" w:hAnsi="Aptos" w:cs="-webkit-standard"/>
          <w:color w:val="000000" w:themeColor="text1"/>
          <w:sz w:val="21"/>
          <w:szCs w:val="21"/>
          <w:lang w:val="en-GB"/>
        </w:rPr>
        <w:t>r</w:t>
      </w:r>
      <w:r w:rsidR="00157DA5">
        <w:rPr>
          <w:rFonts w:ascii="Aptos" w:eastAsia="-webkit-standard" w:hAnsi="Aptos" w:cs="-webkit-standard"/>
          <w:color w:val="000000" w:themeColor="text1"/>
          <w:sz w:val="21"/>
          <w:szCs w:val="21"/>
          <w:lang w:val="en-GB"/>
        </w:rPr>
        <w:t>oach</w:t>
      </w:r>
      <w:r w:rsidR="00C22605">
        <w:rPr>
          <w:rFonts w:ascii="Aptos" w:eastAsia="-webkit-standard" w:hAnsi="Aptos" w:cs="-webkit-standard"/>
          <w:color w:val="000000" w:themeColor="text1"/>
          <w:sz w:val="21"/>
          <w:szCs w:val="21"/>
          <w:lang w:val="en-GB"/>
        </w:rPr>
        <w:t xml:space="preserve"> significantly reduc</w:t>
      </w:r>
      <w:r w:rsidR="00157DA5">
        <w:rPr>
          <w:rFonts w:ascii="Aptos" w:eastAsia="-webkit-standard" w:hAnsi="Aptos" w:cs="-webkit-standard"/>
          <w:color w:val="000000" w:themeColor="text1"/>
          <w:sz w:val="21"/>
          <w:szCs w:val="21"/>
          <w:lang w:val="en-GB"/>
        </w:rPr>
        <w:t>es</w:t>
      </w:r>
      <w:r w:rsidR="00C22605">
        <w:rPr>
          <w:rFonts w:ascii="Aptos" w:eastAsia="-webkit-standard" w:hAnsi="Aptos" w:cs="-webkit-standard"/>
          <w:color w:val="000000" w:themeColor="text1"/>
          <w:sz w:val="21"/>
          <w:szCs w:val="21"/>
          <w:lang w:val="en-GB"/>
        </w:rPr>
        <w:t xml:space="preserve"> risk</w:t>
      </w:r>
      <w:r w:rsidR="000A657F">
        <w:rPr>
          <w:rFonts w:ascii="Aptos" w:eastAsia="-webkit-standard" w:hAnsi="Aptos" w:cs="-webkit-standard"/>
          <w:color w:val="000000" w:themeColor="text1"/>
          <w:sz w:val="21"/>
          <w:szCs w:val="21"/>
          <w:lang w:val="en-GB"/>
        </w:rPr>
        <w:t>s to SAP’s core business</w:t>
      </w:r>
      <w:r w:rsidR="00831C25">
        <w:rPr>
          <w:rFonts w:ascii="Aptos" w:eastAsia="-webkit-standard" w:hAnsi="Aptos" w:cs="-webkit-standard"/>
          <w:color w:val="000000" w:themeColor="text1"/>
          <w:sz w:val="21"/>
          <w:szCs w:val="21"/>
          <w:lang w:val="en-GB"/>
        </w:rPr>
        <w:t>,</w:t>
      </w:r>
      <w:r w:rsidR="000A657F">
        <w:rPr>
          <w:rFonts w:ascii="Aptos" w:eastAsia="-webkit-standard" w:hAnsi="Aptos" w:cs="-webkit-standard"/>
          <w:color w:val="000000" w:themeColor="text1"/>
          <w:sz w:val="21"/>
          <w:szCs w:val="21"/>
          <w:lang w:val="en-GB"/>
        </w:rPr>
        <w:t xml:space="preserve"> such as</w:t>
      </w:r>
      <w:r w:rsidR="00C22605">
        <w:rPr>
          <w:rFonts w:ascii="Aptos" w:eastAsia="-webkit-standard" w:hAnsi="Aptos" w:cs="-webkit-standard"/>
          <w:color w:val="000000" w:themeColor="text1"/>
          <w:sz w:val="21"/>
          <w:szCs w:val="21"/>
          <w:lang w:val="en-GB"/>
        </w:rPr>
        <w:t xml:space="preserve"> disintermediation</w:t>
      </w:r>
      <w:r w:rsidR="00831C25">
        <w:rPr>
          <w:rFonts w:ascii="Aptos" w:eastAsia="-webkit-standard" w:hAnsi="Aptos" w:cs="-webkit-standard"/>
          <w:color w:val="000000" w:themeColor="text1"/>
          <w:sz w:val="21"/>
          <w:szCs w:val="21"/>
          <w:lang w:val="en-GB"/>
        </w:rPr>
        <w:t>,</w:t>
      </w:r>
      <w:r w:rsidR="00C22605">
        <w:rPr>
          <w:rFonts w:ascii="Aptos" w:eastAsia="-webkit-standard" w:hAnsi="Aptos" w:cs="-webkit-standard"/>
          <w:color w:val="000000" w:themeColor="text1"/>
          <w:sz w:val="21"/>
          <w:szCs w:val="21"/>
          <w:lang w:val="en-GB"/>
        </w:rPr>
        <w:t xml:space="preserve"> </w:t>
      </w:r>
      <w:r w:rsidR="00A26D39">
        <w:rPr>
          <w:rFonts w:ascii="Aptos" w:eastAsia="-webkit-standard" w:hAnsi="Aptos" w:cs="-webkit-standard"/>
          <w:color w:val="000000" w:themeColor="text1"/>
          <w:sz w:val="21"/>
          <w:szCs w:val="21"/>
          <w:lang w:val="en-GB"/>
        </w:rPr>
        <w:t>while offering customer benefits</w:t>
      </w:r>
      <w:r w:rsidR="00831C25">
        <w:rPr>
          <w:rFonts w:ascii="Aptos" w:eastAsia="-webkit-standard" w:hAnsi="Aptos" w:cs="-webkit-standard"/>
          <w:color w:val="000000" w:themeColor="text1"/>
          <w:sz w:val="21"/>
          <w:szCs w:val="21"/>
          <w:lang w:val="en-GB"/>
        </w:rPr>
        <w:t xml:space="preserve"> such as improved accuracy and governance</w:t>
      </w:r>
      <w:r w:rsidR="00493E24">
        <w:rPr>
          <w:rFonts w:ascii="Aptos" w:eastAsia="-webkit-standard" w:hAnsi="Aptos" w:cs="-webkit-standard"/>
          <w:color w:val="000000" w:themeColor="text1"/>
          <w:sz w:val="21"/>
          <w:szCs w:val="21"/>
          <w:lang w:val="en-GB"/>
        </w:rPr>
        <w:t>.</w:t>
      </w:r>
    </w:p>
    <w:p w14:paraId="3701DF1C" w14:textId="5390B390" w:rsidR="002068FA" w:rsidRPr="00112DD0" w:rsidRDefault="76F1B987" w:rsidP="00594547">
      <w:pPr>
        <w:spacing w:before="0" w:line="240" w:lineRule="auto"/>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 xml:space="preserve"> </w:t>
      </w:r>
      <w:r w:rsidR="31DB2990">
        <w:br/>
      </w:r>
      <w:r w:rsidR="2CA428AB" w:rsidRPr="00112DD0">
        <w:rPr>
          <w:rFonts w:ascii="Aptos" w:eastAsia="Times New Roman" w:hAnsi="Aptos" w:cs="Times New Roman"/>
          <w:sz w:val="21"/>
          <w:szCs w:val="21"/>
          <w:lang w:val="en-GB" w:eastAsia="en-GB"/>
        </w:rPr>
        <w:t xml:space="preserve">The </w:t>
      </w:r>
      <w:r w:rsidR="2CA428AB" w:rsidRPr="001C0FAC">
        <w:rPr>
          <w:rFonts w:ascii="Aptos" w:eastAsia="Times New Roman" w:hAnsi="Aptos" w:cs="Times New Roman"/>
          <w:b/>
          <w:bCs/>
          <w:sz w:val="21"/>
          <w:szCs w:val="21"/>
          <w:lang w:val="en-GB" w:eastAsia="en-GB"/>
        </w:rPr>
        <w:t>Agentic Layer</w:t>
      </w:r>
      <w:r w:rsidR="2CA428AB" w:rsidRPr="00112DD0">
        <w:rPr>
          <w:rFonts w:ascii="Aptos" w:eastAsia="Times New Roman" w:hAnsi="Aptos" w:cs="Times New Roman"/>
          <w:sz w:val="21"/>
          <w:szCs w:val="21"/>
          <w:lang w:val="en-GB" w:eastAsia="en-GB"/>
        </w:rPr>
        <w:t xml:space="preserve"> </w:t>
      </w:r>
      <w:commentRangeStart w:id="141"/>
      <w:commentRangeStart w:id="142"/>
      <w:r w:rsidR="2CA428AB" w:rsidRPr="00112DD0">
        <w:rPr>
          <w:rFonts w:ascii="Aptos" w:eastAsia="Times New Roman" w:hAnsi="Aptos" w:cs="Times New Roman"/>
          <w:sz w:val="21"/>
          <w:szCs w:val="21"/>
          <w:lang w:val="en-GB" w:eastAsia="en-GB"/>
        </w:rPr>
        <w:t xml:space="preserve">defines and </w:t>
      </w:r>
      <w:commentRangeStart w:id="143"/>
      <w:commentRangeStart w:id="144"/>
      <w:commentRangeStart w:id="145"/>
      <w:commentRangeStart w:id="146"/>
      <w:commentRangeStart w:id="147"/>
      <w:commentRangeStart w:id="148"/>
      <w:r w:rsidR="2CA428AB" w:rsidRPr="00112DD0">
        <w:rPr>
          <w:rFonts w:ascii="Aptos" w:eastAsia="Times New Roman" w:hAnsi="Aptos" w:cs="Times New Roman"/>
          <w:sz w:val="21"/>
          <w:szCs w:val="21"/>
          <w:lang w:val="en-GB" w:eastAsia="en-GB"/>
        </w:rPr>
        <w:t xml:space="preserve">orchestrates </w:t>
      </w:r>
      <w:r w:rsidR="002638DE">
        <w:rPr>
          <w:rFonts w:ascii="Aptos" w:eastAsia="Times New Roman" w:hAnsi="Aptos" w:cs="Times New Roman"/>
          <w:sz w:val="21"/>
          <w:szCs w:val="21"/>
          <w:lang w:val="en-GB" w:eastAsia="en-GB"/>
        </w:rPr>
        <w:t>low</w:t>
      </w:r>
      <w:r w:rsidR="00811613">
        <w:rPr>
          <w:rFonts w:ascii="Aptos" w:eastAsia="Times New Roman" w:hAnsi="Aptos" w:cs="Times New Roman"/>
          <w:sz w:val="21"/>
          <w:szCs w:val="21"/>
          <w:lang w:val="en-GB" w:eastAsia="en-GB"/>
        </w:rPr>
        <w:t>-</w:t>
      </w:r>
      <w:r w:rsidR="002638DE">
        <w:rPr>
          <w:rFonts w:ascii="Aptos" w:eastAsia="Times New Roman" w:hAnsi="Aptos" w:cs="Times New Roman"/>
          <w:sz w:val="21"/>
          <w:szCs w:val="21"/>
          <w:lang w:val="en-GB" w:eastAsia="en-GB"/>
        </w:rPr>
        <w:t xml:space="preserve"> and pro</w:t>
      </w:r>
      <w:r w:rsidR="00811613">
        <w:rPr>
          <w:rFonts w:ascii="Aptos" w:eastAsia="Times New Roman" w:hAnsi="Aptos" w:cs="Times New Roman"/>
          <w:sz w:val="21"/>
          <w:szCs w:val="21"/>
          <w:lang w:val="en-GB" w:eastAsia="en-GB"/>
        </w:rPr>
        <w:t>-</w:t>
      </w:r>
      <w:r w:rsidR="002638DE">
        <w:rPr>
          <w:rFonts w:ascii="Aptos" w:eastAsia="Times New Roman" w:hAnsi="Aptos" w:cs="Times New Roman"/>
          <w:sz w:val="21"/>
          <w:szCs w:val="21"/>
          <w:lang w:val="en-GB" w:eastAsia="en-GB"/>
        </w:rPr>
        <w:t xml:space="preserve">code </w:t>
      </w:r>
      <w:r w:rsidR="2CA428AB" w:rsidRPr="00112DD0">
        <w:rPr>
          <w:rFonts w:ascii="Aptos" w:eastAsia="Times New Roman" w:hAnsi="Aptos" w:cs="Times New Roman"/>
          <w:sz w:val="21"/>
          <w:szCs w:val="21"/>
          <w:lang w:val="en-GB" w:eastAsia="en-GB"/>
        </w:rPr>
        <w:t>agents</w:t>
      </w:r>
      <w:commentRangeEnd w:id="143"/>
      <w:r w:rsidR="00510F0D" w:rsidRPr="00112DD0">
        <w:rPr>
          <w:rStyle w:val="CommentReference"/>
          <w:rFonts w:ascii="Aptos" w:eastAsia="Times New Roman" w:hAnsi="Aptos" w:cs="Times New Roman"/>
          <w:sz w:val="21"/>
          <w:szCs w:val="21"/>
          <w:lang w:val="en-GB" w:eastAsia="en-GB"/>
        </w:rPr>
        <w:commentReference w:id="143"/>
      </w:r>
      <w:commentRangeEnd w:id="144"/>
      <w:r w:rsidR="008D4D3E" w:rsidRPr="00112DD0">
        <w:rPr>
          <w:rStyle w:val="CommentReference"/>
          <w:rFonts w:ascii="Aptos" w:eastAsia="Times New Roman" w:hAnsi="Aptos" w:cs="Times New Roman"/>
          <w:sz w:val="21"/>
          <w:szCs w:val="21"/>
          <w:lang w:val="en-GB" w:eastAsia="en-GB"/>
        </w:rPr>
        <w:commentReference w:id="144"/>
      </w:r>
      <w:commentRangeEnd w:id="145"/>
      <w:r w:rsidR="00074A00" w:rsidRPr="00112DD0">
        <w:rPr>
          <w:rStyle w:val="CommentReference"/>
          <w:rFonts w:ascii="Aptos" w:eastAsia="Times New Roman" w:hAnsi="Aptos" w:cs="Times New Roman"/>
          <w:sz w:val="21"/>
          <w:szCs w:val="21"/>
          <w:lang w:val="en-GB" w:eastAsia="en-GB"/>
        </w:rPr>
        <w:commentReference w:id="145"/>
      </w:r>
      <w:commentRangeEnd w:id="146"/>
      <w:r w:rsidRPr="00112DD0">
        <w:rPr>
          <w:rStyle w:val="CommentReference"/>
          <w:rFonts w:ascii="Aptos" w:eastAsia="Times New Roman" w:hAnsi="Aptos" w:cs="Times New Roman"/>
          <w:sz w:val="21"/>
          <w:szCs w:val="21"/>
          <w:lang w:val="en-GB" w:eastAsia="en-GB"/>
        </w:rPr>
        <w:commentReference w:id="146"/>
      </w:r>
      <w:commentRangeEnd w:id="147"/>
      <w:r w:rsidRPr="00112DD0">
        <w:rPr>
          <w:rStyle w:val="CommentReference"/>
          <w:rFonts w:ascii="Aptos" w:eastAsia="Times New Roman" w:hAnsi="Aptos" w:cs="Times New Roman"/>
          <w:sz w:val="21"/>
          <w:szCs w:val="21"/>
          <w:lang w:val="en-GB" w:eastAsia="en-GB"/>
        </w:rPr>
        <w:commentReference w:id="147"/>
      </w:r>
      <w:commentRangeEnd w:id="148"/>
      <w:r w:rsidR="431F1FE5" w:rsidRPr="00112DD0">
        <w:rPr>
          <w:rStyle w:val="CommentReference"/>
          <w:rFonts w:ascii="Aptos" w:eastAsia="Times New Roman" w:hAnsi="Aptos" w:cs="Times New Roman"/>
          <w:sz w:val="21"/>
          <w:szCs w:val="21"/>
          <w:lang w:val="en-GB" w:eastAsia="en-GB"/>
        </w:rPr>
        <w:commentReference w:id="148"/>
      </w:r>
      <w:commentRangeEnd w:id="141"/>
      <w:r w:rsidR="00886F79" w:rsidRPr="00112DD0">
        <w:rPr>
          <w:rStyle w:val="CommentReference"/>
          <w:rFonts w:ascii="Aptos" w:eastAsia="Times New Roman" w:hAnsi="Aptos" w:cs="Times New Roman"/>
          <w:sz w:val="21"/>
          <w:szCs w:val="21"/>
          <w:lang w:val="en-GB" w:eastAsia="en-GB"/>
        </w:rPr>
        <w:commentReference w:id="141"/>
      </w:r>
      <w:commentRangeEnd w:id="142"/>
      <w:r w:rsidR="00E93F78" w:rsidRPr="00112DD0">
        <w:rPr>
          <w:rStyle w:val="CommentReference"/>
          <w:rFonts w:ascii="Aptos" w:eastAsia="Times New Roman" w:hAnsi="Aptos" w:cs="Times New Roman"/>
          <w:sz w:val="21"/>
          <w:szCs w:val="21"/>
          <w:lang w:val="en-GB" w:eastAsia="en-GB"/>
        </w:rPr>
        <w:commentReference w:id="142"/>
      </w:r>
      <w:r w:rsidR="2CA428AB" w:rsidRPr="00112DD0">
        <w:rPr>
          <w:rFonts w:ascii="Aptos" w:eastAsia="Times New Roman" w:hAnsi="Aptos" w:cs="Times New Roman"/>
          <w:sz w:val="21"/>
          <w:szCs w:val="21"/>
          <w:lang w:val="en-GB" w:eastAsia="en-GB"/>
        </w:rPr>
        <w:t xml:space="preserve">. </w:t>
      </w:r>
      <w:r w:rsidR="31DB2990" w:rsidRPr="00112DD0">
        <w:rPr>
          <w:rFonts w:ascii="Aptos" w:eastAsia="Times New Roman" w:hAnsi="Aptos" w:cs="Times New Roman"/>
          <w:sz w:val="21"/>
          <w:szCs w:val="21"/>
          <w:lang w:val="en-GB" w:eastAsia="en-GB"/>
        </w:rPr>
        <w:t xml:space="preserve">Agents consume </w:t>
      </w:r>
      <w:r w:rsidR="00221D21">
        <w:rPr>
          <w:rFonts w:ascii="Aptos" w:eastAsia="Times New Roman" w:hAnsi="Aptos" w:cs="Times New Roman"/>
          <w:sz w:val="21"/>
          <w:szCs w:val="21"/>
          <w:lang w:val="en-GB" w:eastAsia="en-GB"/>
        </w:rPr>
        <w:t xml:space="preserve">SAP </w:t>
      </w:r>
      <w:r w:rsidR="31DB2990" w:rsidRPr="00112DD0">
        <w:rPr>
          <w:rFonts w:ascii="Aptos" w:eastAsia="Times New Roman" w:hAnsi="Aptos" w:cs="Times New Roman"/>
          <w:sz w:val="21"/>
          <w:szCs w:val="21"/>
          <w:lang w:val="en-GB" w:eastAsia="en-GB"/>
        </w:rPr>
        <w:t>BDC Data Products and API endpoints from Lines</w:t>
      </w:r>
      <w:r w:rsidR="00811613">
        <w:rPr>
          <w:rFonts w:ascii="Aptos" w:eastAsia="Times New Roman" w:hAnsi="Aptos" w:cs="Times New Roman"/>
          <w:sz w:val="21"/>
          <w:szCs w:val="21"/>
          <w:lang w:val="en-GB" w:eastAsia="en-GB"/>
        </w:rPr>
        <w:t>-</w:t>
      </w:r>
      <w:r w:rsidR="31DB2990" w:rsidRPr="00112DD0">
        <w:rPr>
          <w:rFonts w:ascii="Aptos" w:eastAsia="Times New Roman" w:hAnsi="Aptos" w:cs="Times New Roman"/>
          <w:sz w:val="21"/>
          <w:szCs w:val="21"/>
          <w:lang w:val="en-GB" w:eastAsia="en-GB"/>
        </w:rPr>
        <w:t>of</w:t>
      </w:r>
      <w:r w:rsidR="00811613">
        <w:rPr>
          <w:rFonts w:ascii="Aptos" w:eastAsia="Times New Roman" w:hAnsi="Aptos" w:cs="Times New Roman"/>
          <w:sz w:val="21"/>
          <w:szCs w:val="21"/>
          <w:lang w:val="en-GB" w:eastAsia="en-GB"/>
        </w:rPr>
        <w:t>-</w:t>
      </w:r>
      <w:r w:rsidR="31DB2990" w:rsidRPr="00112DD0">
        <w:rPr>
          <w:rFonts w:ascii="Aptos" w:eastAsia="Times New Roman" w:hAnsi="Aptos" w:cs="Times New Roman"/>
          <w:sz w:val="21"/>
          <w:szCs w:val="21"/>
          <w:lang w:val="en-GB" w:eastAsia="en-GB"/>
        </w:rPr>
        <w:t>Business</w:t>
      </w:r>
      <w:r w:rsidR="00811613">
        <w:rPr>
          <w:rFonts w:ascii="Aptos" w:eastAsia="Times New Roman" w:hAnsi="Aptos" w:cs="Times New Roman"/>
          <w:sz w:val="21"/>
          <w:szCs w:val="21"/>
          <w:lang w:val="en-GB" w:eastAsia="en-GB"/>
        </w:rPr>
        <w:t xml:space="preserve"> applications</w:t>
      </w:r>
      <w:r w:rsidR="31DB2990" w:rsidRPr="00112DD0">
        <w:rPr>
          <w:rFonts w:ascii="Aptos" w:eastAsia="Times New Roman" w:hAnsi="Aptos" w:cs="Times New Roman"/>
          <w:sz w:val="21"/>
          <w:szCs w:val="21"/>
          <w:lang w:val="en-GB" w:eastAsia="en-GB"/>
        </w:rPr>
        <w:t xml:space="preserve"> </w:t>
      </w:r>
      <w:r w:rsidR="00012417">
        <w:rPr>
          <w:rFonts w:ascii="Aptos" w:eastAsia="Times New Roman" w:hAnsi="Aptos" w:cs="Times New Roman"/>
          <w:sz w:val="21"/>
          <w:szCs w:val="21"/>
          <w:lang w:val="en-GB" w:eastAsia="en-GB"/>
        </w:rPr>
        <w:t>and</w:t>
      </w:r>
      <w:r w:rsidR="626BEF2B" w:rsidRPr="740A79BF">
        <w:rPr>
          <w:rFonts w:ascii="Aptos" w:eastAsia="Times New Roman" w:hAnsi="Aptos" w:cs="Times New Roman"/>
          <w:sz w:val="21"/>
          <w:szCs w:val="21"/>
          <w:lang w:val="en-GB" w:eastAsia="en-GB"/>
        </w:rPr>
        <w:t xml:space="preserve"> </w:t>
      </w:r>
      <w:r w:rsidR="31DB2990" w:rsidRPr="00112DD0">
        <w:rPr>
          <w:rFonts w:ascii="Aptos" w:eastAsia="Times New Roman" w:hAnsi="Aptos" w:cs="Times New Roman"/>
          <w:sz w:val="21"/>
          <w:szCs w:val="21"/>
          <w:lang w:val="en-GB" w:eastAsia="en-GB"/>
        </w:rPr>
        <w:t xml:space="preserve">publish metadata </w:t>
      </w:r>
      <w:r w:rsidR="001E5AA2" w:rsidRPr="00112DD0">
        <w:rPr>
          <w:rFonts w:ascii="Aptos" w:eastAsia="Times New Roman" w:hAnsi="Aptos" w:cs="Times New Roman"/>
          <w:sz w:val="21"/>
          <w:szCs w:val="21"/>
          <w:lang w:val="en-GB" w:eastAsia="en-GB"/>
        </w:rPr>
        <w:t xml:space="preserve">via </w:t>
      </w:r>
      <w:r w:rsidR="5D53FB65" w:rsidRPr="00112DD0">
        <w:rPr>
          <w:rFonts w:ascii="Aptos" w:eastAsia="Times New Roman" w:hAnsi="Aptos" w:cs="Times New Roman"/>
          <w:sz w:val="21"/>
          <w:szCs w:val="21"/>
          <w:lang w:val="en-GB" w:eastAsia="en-GB"/>
        </w:rPr>
        <w:t>the</w:t>
      </w:r>
      <w:r w:rsidR="31DB2990" w:rsidRPr="00112DD0">
        <w:rPr>
          <w:rFonts w:ascii="Aptos" w:eastAsia="Times New Roman" w:hAnsi="Aptos" w:cs="Times New Roman"/>
          <w:sz w:val="21"/>
          <w:szCs w:val="21"/>
          <w:lang w:val="en-GB" w:eastAsia="en-GB"/>
        </w:rPr>
        <w:t xml:space="preserve"> ORD</w:t>
      </w:r>
      <w:r w:rsidR="001E5AA2" w:rsidRPr="00112DD0">
        <w:rPr>
          <w:rFonts w:ascii="Aptos" w:eastAsia="Times New Roman" w:hAnsi="Aptos" w:cs="Times New Roman"/>
          <w:sz w:val="21"/>
          <w:szCs w:val="21"/>
          <w:lang w:val="en-GB" w:eastAsia="en-GB"/>
        </w:rPr>
        <w:t xml:space="preserve"> protocol</w:t>
      </w:r>
      <w:r w:rsidR="00012417">
        <w:rPr>
          <w:rFonts w:ascii="Aptos" w:eastAsia="Times New Roman" w:hAnsi="Aptos" w:cs="Times New Roman"/>
          <w:sz w:val="21"/>
          <w:szCs w:val="21"/>
          <w:lang w:val="en-GB" w:eastAsia="en-GB"/>
        </w:rPr>
        <w:t>,</w:t>
      </w:r>
      <w:r w:rsidR="004A3635" w:rsidRPr="00112DD0">
        <w:rPr>
          <w:rFonts w:ascii="Aptos" w:eastAsia="Times New Roman" w:hAnsi="Aptos" w:cs="Times New Roman"/>
          <w:sz w:val="21"/>
          <w:szCs w:val="21"/>
          <w:lang w:val="en-GB" w:eastAsia="en-GB"/>
        </w:rPr>
        <w:t xml:space="preserve"> </w:t>
      </w:r>
      <w:r w:rsidR="00277C99" w:rsidRPr="00112DD0">
        <w:rPr>
          <w:rFonts w:ascii="Aptos" w:eastAsia="Times New Roman" w:hAnsi="Aptos" w:cs="Times New Roman"/>
          <w:sz w:val="21"/>
          <w:szCs w:val="21"/>
          <w:lang w:val="en-GB" w:eastAsia="en-GB"/>
        </w:rPr>
        <w:t xml:space="preserve">which is </w:t>
      </w:r>
      <w:r w:rsidR="004A3635" w:rsidRPr="00112DD0">
        <w:rPr>
          <w:rFonts w:ascii="Aptos" w:eastAsia="Times New Roman" w:hAnsi="Aptos" w:cs="Times New Roman"/>
          <w:sz w:val="21"/>
          <w:szCs w:val="21"/>
          <w:lang w:val="en-GB" w:eastAsia="en-GB"/>
        </w:rPr>
        <w:t>aggregated by</w:t>
      </w:r>
      <w:r w:rsidR="31DB2990" w:rsidRPr="00112DD0">
        <w:rPr>
          <w:rFonts w:ascii="Aptos" w:eastAsia="Times New Roman" w:hAnsi="Aptos" w:cs="Times New Roman"/>
          <w:sz w:val="21"/>
          <w:szCs w:val="21"/>
          <w:lang w:val="en-GB" w:eastAsia="en-GB"/>
        </w:rPr>
        <w:t xml:space="preserve"> UMS for </w:t>
      </w:r>
      <w:r w:rsidR="001C2B37" w:rsidRPr="00112DD0">
        <w:rPr>
          <w:rFonts w:ascii="Aptos" w:eastAsia="Times New Roman" w:hAnsi="Aptos" w:cs="Times New Roman"/>
          <w:sz w:val="21"/>
          <w:szCs w:val="21"/>
          <w:lang w:val="en-GB" w:eastAsia="en-GB"/>
        </w:rPr>
        <w:t>discoverability</w:t>
      </w:r>
      <w:r w:rsidR="31DB2990" w:rsidRPr="00112DD0">
        <w:rPr>
          <w:rFonts w:ascii="Aptos" w:eastAsia="Times New Roman" w:hAnsi="Aptos" w:cs="Times New Roman"/>
          <w:sz w:val="21"/>
          <w:szCs w:val="21"/>
          <w:lang w:val="en-GB" w:eastAsia="en-GB"/>
        </w:rPr>
        <w:t xml:space="preserve"> </w:t>
      </w:r>
      <w:commentRangeStart w:id="153"/>
      <w:commentRangeStart w:id="154"/>
      <w:commentRangeEnd w:id="153"/>
      <w:r w:rsidR="001252ED" w:rsidRPr="008531CD">
        <w:rPr>
          <w:rStyle w:val="CommentReference"/>
          <w:rFonts w:ascii="Aptos" w:eastAsia="Times New Roman" w:hAnsi="Aptos" w:cs="Times New Roman"/>
          <w:sz w:val="21"/>
          <w:szCs w:val="21"/>
          <w:lang w:val="en-GB" w:eastAsia="en-GB"/>
        </w:rPr>
        <w:commentReference w:id="153"/>
      </w:r>
      <w:commentRangeEnd w:id="154"/>
      <w:r w:rsidR="00A830EB" w:rsidRPr="008531CD">
        <w:rPr>
          <w:rStyle w:val="CommentReference"/>
          <w:rFonts w:ascii="Aptos" w:eastAsia="Times New Roman" w:hAnsi="Aptos" w:cs="Times New Roman"/>
          <w:sz w:val="21"/>
          <w:szCs w:val="21"/>
          <w:lang w:val="en-GB" w:eastAsia="en-GB"/>
        </w:rPr>
        <w:commentReference w:id="154"/>
      </w:r>
      <w:r w:rsidR="31DB2990" w:rsidRPr="008531CD">
        <w:rPr>
          <w:rFonts w:ascii="Aptos" w:eastAsia="Times New Roman" w:hAnsi="Aptos" w:cs="Times New Roman"/>
          <w:sz w:val="21"/>
          <w:szCs w:val="21"/>
          <w:lang w:val="en-GB" w:eastAsia="en-GB"/>
        </w:rPr>
        <w:t xml:space="preserve">and </w:t>
      </w:r>
      <w:r w:rsidR="00012417">
        <w:rPr>
          <w:rFonts w:ascii="Aptos" w:eastAsia="Times New Roman" w:hAnsi="Aptos" w:cs="Times New Roman"/>
          <w:sz w:val="21"/>
          <w:szCs w:val="21"/>
          <w:lang w:val="en-GB" w:eastAsia="en-GB"/>
        </w:rPr>
        <w:t>for collaboration</w:t>
      </w:r>
      <w:r w:rsidR="31DB2990" w:rsidRPr="00112DD0">
        <w:rPr>
          <w:rFonts w:ascii="Aptos" w:eastAsia="Times New Roman" w:hAnsi="Aptos" w:cs="Times New Roman"/>
          <w:sz w:val="21"/>
          <w:szCs w:val="21"/>
          <w:lang w:val="en-GB" w:eastAsia="en-GB"/>
        </w:rPr>
        <w:t xml:space="preserve"> with other agents at runtime </w:t>
      </w:r>
      <w:commentRangeStart w:id="155"/>
      <w:commentRangeStart w:id="156"/>
      <w:r w:rsidR="31DB2990" w:rsidRPr="00112DD0">
        <w:rPr>
          <w:rFonts w:ascii="Aptos" w:eastAsia="Times New Roman" w:hAnsi="Aptos" w:cs="Times New Roman"/>
          <w:sz w:val="21"/>
          <w:szCs w:val="21"/>
          <w:lang w:val="en-GB" w:eastAsia="en-GB"/>
        </w:rPr>
        <w:t xml:space="preserve">through </w:t>
      </w:r>
      <w:commentRangeEnd w:id="155"/>
      <w:r w:rsidR="00820BDD">
        <w:rPr>
          <w:rStyle w:val="CommentReference"/>
          <w:rFonts w:ascii="Aptos" w:eastAsia="Times New Roman" w:hAnsi="Aptos" w:cs="Times New Roman"/>
          <w:sz w:val="21"/>
          <w:szCs w:val="21"/>
          <w:lang w:val="en-GB" w:eastAsia="en-GB"/>
        </w:rPr>
        <w:commentReference w:id="155"/>
      </w:r>
      <w:commentRangeEnd w:id="156"/>
      <w:r w:rsidR="00A41E6C">
        <w:rPr>
          <w:rStyle w:val="CommentReference"/>
          <w:rFonts w:ascii="Aptos" w:eastAsia="Times New Roman" w:hAnsi="Aptos" w:cs="Times New Roman"/>
          <w:sz w:val="21"/>
          <w:szCs w:val="21"/>
          <w:lang w:val="en-GB" w:eastAsia="en-GB"/>
        </w:rPr>
        <w:commentReference w:id="156"/>
      </w:r>
      <w:r w:rsidR="00012417">
        <w:rPr>
          <w:rFonts w:ascii="Aptos" w:eastAsia="Times New Roman" w:hAnsi="Aptos" w:cs="Times New Roman"/>
          <w:sz w:val="21"/>
          <w:szCs w:val="21"/>
          <w:lang w:val="en-GB" w:eastAsia="en-GB"/>
        </w:rPr>
        <w:t>the</w:t>
      </w:r>
      <w:r w:rsidR="626BEF2B" w:rsidRPr="740A79BF">
        <w:rPr>
          <w:rFonts w:ascii="Aptos" w:eastAsia="Times New Roman" w:hAnsi="Aptos" w:cs="Times New Roman"/>
          <w:sz w:val="21"/>
          <w:szCs w:val="21"/>
          <w:lang w:val="en-GB" w:eastAsia="en-GB"/>
        </w:rPr>
        <w:t xml:space="preserve"> </w:t>
      </w:r>
      <w:r w:rsidR="001F089D" w:rsidRPr="00112DD0">
        <w:rPr>
          <w:rFonts w:ascii="Aptos" w:eastAsia="Times New Roman" w:hAnsi="Aptos" w:cs="Times New Roman"/>
          <w:sz w:val="21"/>
          <w:szCs w:val="21"/>
          <w:lang w:val="en-GB" w:eastAsia="en-GB"/>
        </w:rPr>
        <w:t>A2A protocol</w:t>
      </w:r>
      <w:r w:rsidR="005A5596" w:rsidRPr="00112DD0">
        <w:rPr>
          <w:rFonts w:ascii="Aptos" w:eastAsia="Times New Roman" w:hAnsi="Aptos" w:cs="Times New Roman"/>
          <w:sz w:val="21"/>
          <w:szCs w:val="21"/>
          <w:lang w:val="en-GB" w:eastAsia="en-GB"/>
        </w:rPr>
        <w:t xml:space="preserve">. </w:t>
      </w:r>
      <w:r w:rsidR="0022384E" w:rsidRPr="00112DD0">
        <w:rPr>
          <w:rFonts w:ascii="Aptos" w:eastAsia="Times New Roman" w:hAnsi="Aptos" w:cs="Times New Roman"/>
          <w:sz w:val="21"/>
          <w:szCs w:val="21"/>
          <w:lang w:val="en-GB" w:eastAsia="en-GB"/>
        </w:rPr>
        <w:t xml:space="preserve">Their execution is managed </w:t>
      </w:r>
      <w:r w:rsidR="31DB2990" w:rsidRPr="00112DD0">
        <w:rPr>
          <w:rFonts w:ascii="Aptos" w:eastAsia="Times New Roman" w:hAnsi="Aptos" w:cs="Times New Roman"/>
          <w:sz w:val="21"/>
          <w:szCs w:val="21"/>
          <w:lang w:val="en-GB" w:eastAsia="en-GB"/>
        </w:rPr>
        <w:t xml:space="preserve">through </w:t>
      </w:r>
      <w:r w:rsidR="00EB0855">
        <w:rPr>
          <w:rFonts w:ascii="Aptos" w:eastAsia="Times New Roman" w:hAnsi="Aptos" w:cs="Times New Roman"/>
          <w:sz w:val="21"/>
          <w:szCs w:val="21"/>
          <w:lang w:val="en-GB" w:eastAsia="en-GB"/>
        </w:rPr>
        <w:t xml:space="preserve">SAP </w:t>
      </w:r>
      <w:r w:rsidR="31DB2990" w:rsidRPr="00112DD0">
        <w:rPr>
          <w:rFonts w:ascii="Aptos" w:eastAsia="Times New Roman" w:hAnsi="Aptos" w:cs="Times New Roman"/>
          <w:sz w:val="21"/>
          <w:szCs w:val="21"/>
          <w:lang w:val="en-GB" w:eastAsia="en-GB"/>
        </w:rPr>
        <w:t>BTP and AI Core</w:t>
      </w:r>
      <w:r w:rsidR="001C7393" w:rsidRPr="00112DD0">
        <w:rPr>
          <w:rFonts w:ascii="Aptos" w:eastAsia="Times New Roman" w:hAnsi="Aptos" w:cs="Times New Roman"/>
          <w:sz w:val="21"/>
          <w:szCs w:val="21"/>
          <w:lang w:val="en-GB" w:eastAsia="en-GB"/>
        </w:rPr>
        <w:t>, ensuring secure hosting,</w:t>
      </w:r>
      <w:r w:rsidR="0091698E" w:rsidRPr="00112DD0">
        <w:rPr>
          <w:rFonts w:ascii="Aptos" w:eastAsia="Times New Roman" w:hAnsi="Aptos" w:cs="Times New Roman"/>
          <w:sz w:val="21"/>
          <w:szCs w:val="21"/>
          <w:lang w:val="en-GB" w:eastAsia="en-GB"/>
        </w:rPr>
        <w:t xml:space="preserve"> monitoring</w:t>
      </w:r>
      <w:r w:rsidR="00012417">
        <w:rPr>
          <w:rFonts w:ascii="Aptos" w:eastAsia="Times New Roman" w:hAnsi="Aptos" w:cs="Times New Roman"/>
          <w:sz w:val="21"/>
          <w:szCs w:val="21"/>
          <w:lang w:val="en-GB" w:eastAsia="en-GB"/>
        </w:rPr>
        <w:t>,</w:t>
      </w:r>
      <w:r w:rsidR="0091698E" w:rsidRPr="00112DD0">
        <w:rPr>
          <w:rFonts w:ascii="Aptos" w:eastAsia="Times New Roman" w:hAnsi="Aptos" w:cs="Times New Roman"/>
          <w:sz w:val="21"/>
          <w:szCs w:val="21"/>
          <w:lang w:val="en-GB" w:eastAsia="en-GB"/>
        </w:rPr>
        <w:t xml:space="preserve"> and compliance</w:t>
      </w:r>
      <w:r w:rsidR="31DB2990" w:rsidRPr="00112DD0">
        <w:rPr>
          <w:rFonts w:ascii="Aptos" w:eastAsia="Times New Roman" w:hAnsi="Aptos" w:cs="Times New Roman"/>
          <w:sz w:val="21"/>
          <w:szCs w:val="21"/>
          <w:lang w:val="en-GB" w:eastAsia="en-GB"/>
        </w:rPr>
        <w:t xml:space="preserve"> This layer extends deterministic systems with adaptive reasoning, planning, and decision-making while preserving enterprise control.</w:t>
      </w:r>
    </w:p>
    <w:p w14:paraId="006418CD" w14:textId="17DF0EC5" w:rsidR="009F7693" w:rsidRPr="00112DD0" w:rsidRDefault="009F7693" w:rsidP="00594547">
      <w:pPr>
        <w:spacing w:before="0" w:line="240" w:lineRule="auto"/>
        <w:contextualSpacing/>
        <w:jc w:val="both"/>
        <w:rPr>
          <w:rFonts w:ascii="Aptos" w:hAnsi="Aptos"/>
          <w:sz w:val="21"/>
          <w:szCs w:val="21"/>
        </w:rPr>
      </w:pPr>
    </w:p>
    <w:p w14:paraId="52249E60" w14:textId="326720CD" w:rsidR="009F7693" w:rsidRPr="001C0FAC" w:rsidRDefault="31DB2990" w:rsidP="00594547">
      <w:pPr>
        <w:spacing w:before="0" w:line="240" w:lineRule="auto"/>
        <w:jc w:val="both"/>
        <w:rPr>
          <w:rFonts w:ascii="Aptos" w:eastAsia="Times New Roman" w:hAnsi="Aptos" w:cs="Times New Roman"/>
          <w:b/>
          <w:bCs/>
          <w:sz w:val="21"/>
          <w:szCs w:val="21"/>
          <w:lang w:eastAsia="en-GB"/>
        </w:rPr>
      </w:pPr>
      <w:r w:rsidRPr="001C0FAC">
        <w:rPr>
          <w:rFonts w:ascii="Aptos" w:eastAsia="Times New Roman" w:hAnsi="Aptos" w:cs="Times New Roman"/>
          <w:b/>
          <w:bCs/>
          <w:sz w:val="21"/>
          <w:szCs w:val="21"/>
          <w:lang w:eastAsia="en-GB"/>
        </w:rPr>
        <w:t xml:space="preserve">How It Will Evolve </w:t>
      </w:r>
    </w:p>
    <w:p w14:paraId="6C478C7C" w14:textId="48CDC25F" w:rsidR="002C47A2" w:rsidRDefault="31DB2990" w:rsidP="00F47FC3">
      <w:pPr>
        <w:spacing w:before="0" w:line="240" w:lineRule="auto"/>
        <w:jc w:val="both"/>
      </w:pPr>
      <w:r w:rsidRPr="00112DD0">
        <w:rPr>
          <w:rFonts w:ascii="Aptos" w:eastAsia="Times New Roman" w:hAnsi="Aptos" w:cs="Times New Roman"/>
          <w:sz w:val="21"/>
          <w:szCs w:val="21"/>
          <w:lang w:val="en-GB" w:eastAsia="en-GB"/>
        </w:rPr>
        <w:t>Future iterations of Joule Studio will introduce neuro-symbolic and policy-based extensions to improve reliability, explainability, and governance. Agents will gain the ability to decompose user intents into executable plans, validate outcomes using verifiers and policy engines, and combine probabilistic reasoning with rule-based logic to ensure compliance.</w:t>
      </w:r>
      <w:r w:rsidR="00161858"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The next evolution of this environment will be intent-based development, now being prototyped under </w:t>
      </w:r>
      <w:commentRangeStart w:id="157"/>
      <w:commentRangeStart w:id="158"/>
      <w:r w:rsidRPr="00112DD0">
        <w:rPr>
          <w:rFonts w:ascii="Aptos" w:eastAsia="Times New Roman" w:hAnsi="Aptos" w:cs="Times New Roman"/>
          <w:sz w:val="21"/>
          <w:szCs w:val="21"/>
          <w:lang w:val="en-GB" w:eastAsia="en-GB"/>
        </w:rPr>
        <w:t>Project Nova</w:t>
      </w:r>
      <w:commentRangeEnd w:id="157"/>
      <w:r w:rsidR="005B0F24" w:rsidRPr="00112DD0">
        <w:rPr>
          <w:rStyle w:val="CommentReference"/>
          <w:rFonts w:ascii="Aptos" w:eastAsia="Times New Roman" w:hAnsi="Aptos" w:cs="Times New Roman"/>
          <w:sz w:val="21"/>
          <w:szCs w:val="21"/>
          <w:lang w:val="en-GB" w:eastAsia="en-GB"/>
        </w:rPr>
        <w:commentReference w:id="157"/>
      </w:r>
      <w:commentRangeEnd w:id="158"/>
      <w:r w:rsidRPr="00112DD0">
        <w:rPr>
          <w:rStyle w:val="CommentReference"/>
          <w:rFonts w:ascii="Aptos" w:eastAsia="Times New Roman" w:hAnsi="Aptos" w:cs="Times New Roman"/>
          <w:sz w:val="21"/>
          <w:szCs w:val="21"/>
          <w:lang w:val="en-GB" w:eastAsia="en-GB"/>
        </w:rPr>
        <w:commentReference w:id="158"/>
      </w:r>
      <w:r w:rsidRPr="00112DD0">
        <w:rPr>
          <w:rFonts w:ascii="Aptos" w:eastAsia="Times New Roman" w:hAnsi="Aptos" w:cs="Times New Roman"/>
          <w:sz w:val="21"/>
          <w:szCs w:val="21"/>
          <w:lang w:val="en-GB" w:eastAsia="en-GB"/>
        </w:rPr>
        <w:t xml:space="preserve">. Here, AI-assisted virtual solution architects interpret natural-language business requirements and automatically translate them into technical designs. A described business need is converted into a product-requirements document, refined by humans in the loop, and expanded into the required extension components </w:t>
      </w:r>
      <w:r w:rsidR="3775A1A5" w:rsidRPr="00112DD0">
        <w:rPr>
          <w:rFonts w:ascii="Aptos" w:eastAsia="Times New Roman" w:hAnsi="Aptos" w:cs="Times New Roman"/>
          <w:sz w:val="21"/>
          <w:szCs w:val="21"/>
          <w:lang w:val="en-GB" w:eastAsia="en-GB"/>
        </w:rPr>
        <w:t xml:space="preserve">like </w:t>
      </w:r>
      <w:r w:rsidRPr="00112DD0">
        <w:rPr>
          <w:rFonts w:ascii="Aptos" w:eastAsia="Times New Roman" w:hAnsi="Aptos" w:cs="Times New Roman"/>
          <w:sz w:val="21"/>
          <w:szCs w:val="21"/>
          <w:lang w:val="en-GB" w:eastAsia="en-GB"/>
        </w:rPr>
        <w:t xml:space="preserve">CAP services, Fiori UIs, workflows, or </w:t>
      </w:r>
      <w:r w:rsidR="00161858" w:rsidRPr="00112DD0">
        <w:rPr>
          <w:rFonts w:ascii="Aptos" w:eastAsia="Times New Roman" w:hAnsi="Aptos" w:cs="Times New Roman"/>
          <w:sz w:val="21"/>
          <w:szCs w:val="21"/>
          <w:lang w:val="en-GB" w:eastAsia="en-GB"/>
        </w:rPr>
        <w:t>agents,</w:t>
      </w:r>
      <w:r w:rsidR="6016AAC7"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that </w:t>
      </w:r>
      <w:r w:rsidR="003655B3" w:rsidRPr="00112DD0">
        <w:rPr>
          <w:rFonts w:ascii="Aptos" w:eastAsia="Times New Roman" w:hAnsi="Aptos" w:cs="Times New Roman"/>
          <w:sz w:val="21"/>
          <w:szCs w:val="21"/>
          <w:lang w:val="en-GB" w:eastAsia="en-GB"/>
        </w:rPr>
        <w:t>fulfil</w:t>
      </w:r>
      <w:r w:rsidRPr="00112DD0">
        <w:rPr>
          <w:rFonts w:ascii="Aptos" w:eastAsia="Times New Roman" w:hAnsi="Aptos" w:cs="Times New Roman"/>
          <w:sz w:val="21"/>
          <w:szCs w:val="21"/>
          <w:lang w:val="en-GB" w:eastAsia="en-GB"/>
        </w:rPr>
        <w:t xml:space="preserve"> it.</w:t>
      </w:r>
      <w:r w:rsidR="00161858"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For example, a request such as “Create a custom leave-request application” could automatically generate a CAP </w:t>
      </w:r>
      <w:r w:rsidRPr="00112DD0">
        <w:rPr>
          <w:rFonts w:ascii="Aptos" w:eastAsia="Times New Roman" w:hAnsi="Aptos" w:cs="Times New Roman"/>
          <w:sz w:val="21"/>
          <w:szCs w:val="21"/>
          <w:lang w:val="en-GB" w:eastAsia="en-GB"/>
        </w:rPr>
        <w:lastRenderedPageBreak/>
        <w:t xml:space="preserve">and Fiori Elements app on </w:t>
      </w:r>
      <w:r w:rsidR="00953C1B" w:rsidRPr="00112DD0">
        <w:rPr>
          <w:rFonts w:ascii="Aptos" w:eastAsia="Times New Roman" w:hAnsi="Aptos" w:cs="Times New Roman"/>
          <w:sz w:val="21"/>
          <w:szCs w:val="21"/>
          <w:lang w:val="en-GB" w:eastAsia="en-GB"/>
        </w:rPr>
        <w:t xml:space="preserve">SAP </w:t>
      </w:r>
      <w:r w:rsidRPr="00112DD0">
        <w:rPr>
          <w:rFonts w:ascii="Aptos" w:eastAsia="Times New Roman" w:hAnsi="Aptos" w:cs="Times New Roman"/>
          <w:sz w:val="21"/>
          <w:szCs w:val="21"/>
          <w:lang w:val="en-GB" w:eastAsia="en-GB"/>
        </w:rPr>
        <w:t xml:space="preserve">BTP, a corresponding approval process in Build Process Automation, and synchronization through the </w:t>
      </w:r>
      <w:r w:rsidR="00EB0855">
        <w:rPr>
          <w:rFonts w:ascii="Aptos" w:eastAsia="Times New Roman" w:hAnsi="Aptos" w:cs="Times New Roman"/>
          <w:sz w:val="21"/>
          <w:szCs w:val="21"/>
          <w:lang w:val="en-GB" w:eastAsia="en-GB"/>
        </w:rPr>
        <w:t xml:space="preserve">SAP </w:t>
      </w:r>
      <w:r w:rsidRPr="00112DD0">
        <w:rPr>
          <w:rFonts w:ascii="Aptos" w:eastAsia="Times New Roman" w:hAnsi="Aptos" w:cs="Times New Roman"/>
          <w:sz w:val="21"/>
          <w:szCs w:val="21"/>
          <w:lang w:val="en-GB" w:eastAsia="en-GB"/>
        </w:rPr>
        <w:t>S/4HANA Cloud Timesheet API. These prototypes illustrate the shift toward intent-driven solution design</w:t>
      </w:r>
      <w:r w:rsidR="0EF9F403"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where developers collaborate with intelligent systems that understand, reason, and assemble complete enterprise extensions.</w:t>
      </w:r>
      <w:r w:rsidR="00BB0240">
        <w:tab/>
      </w:r>
      <w:r w:rsidR="00BB0240">
        <w:tab/>
      </w:r>
      <w:hyperlink w:anchor="TOC">
        <w:r w:rsidR="48D86FCA" w:rsidRPr="00112DD0">
          <w:rPr>
            <w:rStyle w:val="Hyperlink"/>
            <w:rFonts w:ascii="Aptos" w:eastAsia="Times New Roman" w:hAnsi="Aptos" w:cs="Times New Roman"/>
            <w:sz w:val="21"/>
            <w:szCs w:val="21"/>
            <w:lang w:eastAsia="en-GB"/>
          </w:rPr>
          <w:t xml:space="preserve">[Back to </w:t>
        </w:r>
        <w:r w:rsidR="00BB0240">
          <w:rPr>
            <w:rStyle w:val="Hyperlink"/>
            <w:rFonts w:ascii="Aptos" w:eastAsia="Times New Roman" w:hAnsi="Aptos" w:cs="Times New Roman"/>
            <w:sz w:val="21"/>
            <w:szCs w:val="21"/>
            <w:lang w:eastAsia="en-GB"/>
          </w:rPr>
          <w:t>TOC</w:t>
        </w:r>
        <w:r w:rsidR="48D86FCA" w:rsidRPr="00112DD0">
          <w:rPr>
            <w:rStyle w:val="Hyperlink"/>
            <w:rFonts w:ascii="Aptos" w:eastAsia="Times New Roman" w:hAnsi="Aptos" w:cs="Times New Roman"/>
            <w:sz w:val="21"/>
            <w:szCs w:val="21"/>
            <w:lang w:eastAsia="en-GB"/>
          </w:rPr>
          <w:t>]</w:t>
        </w:r>
      </w:hyperlink>
    </w:p>
    <w:p w14:paraId="7BAD3FF9" w14:textId="77777777" w:rsidR="00A162C3" w:rsidRPr="00F47FC3" w:rsidRDefault="00A162C3" w:rsidP="00F47FC3">
      <w:pPr>
        <w:spacing w:before="0" w:line="240" w:lineRule="auto"/>
        <w:jc w:val="both"/>
        <w:rPr>
          <w:rFonts w:ascii="Aptos" w:eastAsia="Times New Roman" w:hAnsi="Aptos" w:cs="Times New Roman"/>
          <w:sz w:val="21"/>
          <w:szCs w:val="21"/>
          <w:lang w:val="en-GB" w:eastAsia="en-GB"/>
        </w:rPr>
      </w:pPr>
    </w:p>
    <w:p w14:paraId="4DDF26F1" w14:textId="6303C26F" w:rsidR="00DB0220" w:rsidRPr="00112DD0" w:rsidRDefault="00A449DF" w:rsidP="00462E28">
      <w:pPr>
        <w:pStyle w:val="Heading2"/>
        <w:spacing w:before="0" w:after="0" w:line="240" w:lineRule="auto"/>
        <w:contextualSpacing/>
        <w:rPr>
          <w:rFonts w:ascii="Aptos" w:hAnsi="Aptos"/>
          <w:b/>
          <w:sz w:val="28"/>
          <w:szCs w:val="28"/>
        </w:rPr>
      </w:pPr>
      <w:bookmarkStart w:id="161" w:name="_Toc213792217"/>
      <w:r w:rsidRPr="00112DD0">
        <w:rPr>
          <w:rFonts w:ascii="Aptos" w:hAnsi="Aptos"/>
          <w:b/>
          <w:sz w:val="28"/>
          <w:szCs w:val="28"/>
        </w:rPr>
        <w:t xml:space="preserve">5. </w:t>
      </w:r>
      <w:r w:rsidR="00DB0220" w:rsidRPr="00112DD0">
        <w:rPr>
          <w:rFonts w:ascii="Aptos" w:hAnsi="Aptos"/>
          <w:b/>
          <w:sz w:val="28"/>
          <w:szCs w:val="28"/>
        </w:rPr>
        <w:t xml:space="preserve">FOUNDATION LAYER: THE INTELLIGENT CORE OF </w:t>
      </w:r>
      <w:r w:rsidR="007308E8" w:rsidRPr="00112DD0">
        <w:rPr>
          <w:rFonts w:ascii="Aptos" w:hAnsi="Aptos"/>
          <w:b/>
          <w:sz w:val="28"/>
          <w:szCs w:val="28"/>
        </w:rPr>
        <w:t xml:space="preserve">PROCESS AND </w:t>
      </w:r>
      <w:r w:rsidR="00DB0220" w:rsidRPr="00112DD0">
        <w:rPr>
          <w:rFonts w:ascii="Aptos" w:hAnsi="Aptos"/>
          <w:b/>
          <w:sz w:val="28"/>
          <w:szCs w:val="28"/>
        </w:rPr>
        <w:t>DATA</w:t>
      </w:r>
      <w:bookmarkEnd w:id="161"/>
      <w:r w:rsidR="00DB0220" w:rsidRPr="00112DD0">
        <w:rPr>
          <w:rFonts w:ascii="Aptos" w:hAnsi="Aptos"/>
          <w:b/>
          <w:sz w:val="28"/>
          <w:szCs w:val="28"/>
        </w:rPr>
        <w:t xml:space="preserve"> </w:t>
      </w:r>
    </w:p>
    <w:p w14:paraId="4BC2B467" w14:textId="77777777" w:rsidR="00816266" w:rsidRPr="00112DD0" w:rsidRDefault="00816266" w:rsidP="00462E28">
      <w:pPr>
        <w:spacing w:before="0" w:line="240" w:lineRule="auto"/>
        <w:contextualSpacing/>
        <w:rPr>
          <w:rFonts w:ascii="Aptos" w:hAnsi="Aptos"/>
        </w:rPr>
      </w:pPr>
    </w:p>
    <w:p w14:paraId="676CDB7C" w14:textId="1EB749C5" w:rsidR="007308E8" w:rsidRPr="00112DD0" w:rsidRDefault="007308E8" w:rsidP="007308E8">
      <w:pPr>
        <w:pStyle w:val="Heading3"/>
        <w:spacing w:before="0" w:after="0" w:line="240" w:lineRule="auto"/>
        <w:contextualSpacing/>
        <w:rPr>
          <w:rFonts w:ascii="Aptos" w:hAnsi="Aptos"/>
          <w:lang w:eastAsia="en-GB"/>
        </w:rPr>
      </w:pPr>
      <w:bookmarkStart w:id="162" w:name="_Toc213792218"/>
      <w:r w:rsidRPr="00112DD0">
        <w:rPr>
          <w:rFonts w:ascii="Aptos" w:hAnsi="Aptos"/>
        </w:rPr>
        <w:t xml:space="preserve">5.1 </w:t>
      </w:r>
      <w:r w:rsidRPr="00112DD0">
        <w:rPr>
          <w:rFonts w:ascii="Aptos" w:hAnsi="Aptos"/>
          <w:lang w:eastAsia="en-GB"/>
        </w:rPr>
        <w:t>AI Foundation</w:t>
      </w:r>
      <w:bookmarkEnd w:id="162"/>
    </w:p>
    <w:p w14:paraId="3FBBD970" w14:textId="09ECFE4D" w:rsidR="004E242C" w:rsidRPr="004E242C" w:rsidRDefault="004E242C" w:rsidP="004E242C">
      <w:pPr>
        <w:spacing w:before="0" w:line="240" w:lineRule="auto"/>
        <w:contextualSpacing/>
        <w:rPr>
          <w:rFonts w:ascii="Aptos" w:eastAsiaTheme="majorEastAsia" w:hAnsi="Aptos" w:cstheme="majorBidi"/>
          <w:b/>
          <w:bCs/>
          <w:color w:val="0F4761" w:themeColor="accent1" w:themeShade="BF"/>
          <w:sz w:val="28"/>
          <w:szCs w:val="28"/>
        </w:rPr>
      </w:pPr>
      <w:r w:rsidRPr="00112DD0">
        <w:rPr>
          <w:rFonts w:ascii="Aptos" w:eastAsia="Aptos" w:hAnsi="Aptos" w:cs="Aptos"/>
          <w:b/>
          <w:color w:val="1B90FF"/>
          <w:lang w:val="en-GB"/>
        </w:rPr>
        <w:t>Lead author</w:t>
      </w:r>
      <w:r w:rsidRPr="00112DD0">
        <w:rPr>
          <w:rFonts w:ascii="Aptos" w:eastAsia="Aptos" w:hAnsi="Aptos" w:cs="Aptos"/>
          <w:color w:val="1B90FF"/>
          <w:lang w:val="en-GB"/>
        </w:rPr>
        <w:t>: Frank Feiks (</w:t>
      </w:r>
      <w:r w:rsidRPr="00112DD0">
        <w:rPr>
          <w:rFonts w:ascii="Aptos" w:eastAsia="Aptos" w:hAnsi="Aptos" w:cs="Aptos"/>
          <w:b/>
          <w:color w:val="1B90FF"/>
          <w:lang w:val="en-GB"/>
        </w:rPr>
        <w:t>Contributors</w:t>
      </w:r>
      <w:r w:rsidRPr="00112DD0">
        <w:rPr>
          <w:rFonts w:ascii="Aptos" w:eastAsia="Aptos" w:hAnsi="Aptos" w:cs="Aptos"/>
          <w:color w:val="1B90FF"/>
          <w:lang w:val="en-GB"/>
        </w:rPr>
        <w:t>: Shashank Mohan Jain, Jan Dumke, Felix Sasaki, Robin Dunst, Alex Schaefer, Marcus Krug)</w:t>
      </w:r>
    </w:p>
    <w:p w14:paraId="11D65E00" w14:textId="6D6904AB" w:rsidR="007308E8" w:rsidRPr="00112DD0" w:rsidRDefault="001F3462" w:rsidP="007308E8">
      <w:pPr>
        <w:pStyle w:val="NormalWeb"/>
        <w:spacing w:before="0" w:beforeAutospacing="0" w:after="0" w:afterAutospacing="0"/>
        <w:contextualSpacing/>
        <w:rPr>
          <w:rFonts w:ascii="Aptos" w:hAnsi="Aptos"/>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iCs/>
          <w:color w:val="156082" w:themeColor="accent1"/>
          <w:sz w:val="21"/>
          <w:szCs w:val="21"/>
        </w:rPr>
        <w:t xml:space="preserve"> </w:t>
      </w:r>
      <w:r w:rsidR="007308E8" w:rsidRPr="00112DD0">
        <w:rPr>
          <w:rFonts w:ascii="Aptos" w:eastAsiaTheme="majorEastAsia" w:hAnsi="Aptos"/>
          <w:i/>
          <w:iCs/>
          <w:color w:val="156082" w:themeColor="accent1"/>
          <w:sz w:val="21"/>
          <w:szCs w:val="21"/>
        </w:rPr>
        <w:t xml:space="preserve">“AI is not an add-on; it is the operating system of the </w:t>
      </w:r>
      <w:r w:rsidR="00294B7A" w:rsidRPr="00112DD0">
        <w:rPr>
          <w:rFonts w:ascii="Aptos" w:eastAsiaTheme="majorEastAsia" w:hAnsi="Aptos"/>
          <w:i/>
          <w:iCs/>
          <w:color w:val="156082" w:themeColor="accent1"/>
          <w:sz w:val="21"/>
          <w:szCs w:val="21"/>
        </w:rPr>
        <w:t>Business Suite</w:t>
      </w:r>
      <w:r w:rsidR="007308E8" w:rsidRPr="00112DD0">
        <w:rPr>
          <w:rFonts w:ascii="Aptos" w:eastAsiaTheme="majorEastAsia" w:hAnsi="Aptos"/>
          <w:i/>
          <w:iCs/>
          <w:color w:val="156082" w:themeColor="accent1"/>
          <w:sz w:val="21"/>
          <w:szCs w:val="21"/>
        </w:rPr>
        <w:t>”</w:t>
      </w:r>
    </w:p>
    <w:p w14:paraId="67E0E636" w14:textId="77777777" w:rsidR="007308E8" w:rsidRPr="00112DD0" w:rsidRDefault="007308E8" w:rsidP="007308E8">
      <w:pPr>
        <w:spacing w:before="0" w:line="240" w:lineRule="auto"/>
        <w:contextualSpacing/>
        <w:jc w:val="both"/>
        <w:rPr>
          <w:rFonts w:ascii="Aptos" w:eastAsia="Times New Roman" w:hAnsi="Aptos" w:cs="Times New Roman"/>
          <w:b/>
          <w:bCs/>
          <w:sz w:val="21"/>
          <w:szCs w:val="21"/>
          <w:lang w:eastAsia="en-GB"/>
        </w:rPr>
      </w:pPr>
    </w:p>
    <w:p w14:paraId="39EC9902" w14:textId="77777777" w:rsidR="007308E8" w:rsidRPr="00112DD0" w:rsidRDefault="007308E8" w:rsidP="007308E8">
      <w:pPr>
        <w:spacing w:before="0" w:line="240" w:lineRule="auto"/>
        <w:contextualSpacing/>
        <w:jc w:val="both"/>
        <w:rPr>
          <w:rFonts w:ascii="Aptos" w:eastAsia="Times New Roman" w:hAnsi="Aptos" w:cs="Times New Roman"/>
          <w:b/>
          <w:bCs/>
          <w:sz w:val="21"/>
          <w:szCs w:val="21"/>
          <w:lang w:eastAsia="en-GB"/>
        </w:rPr>
      </w:pPr>
      <w:r w:rsidRPr="00112DD0">
        <w:rPr>
          <w:rFonts w:ascii="Aptos" w:eastAsia="Times New Roman" w:hAnsi="Aptos" w:cs="Times New Roman"/>
          <w:b/>
          <w:bCs/>
          <w:sz w:val="21"/>
          <w:szCs w:val="21"/>
          <w:lang w:eastAsia="en-GB"/>
        </w:rPr>
        <w:t>Why AI Foundation?</w:t>
      </w:r>
    </w:p>
    <w:p w14:paraId="0DDFD2D8" w14:textId="77777777" w:rsidR="008003B7" w:rsidRPr="0033036D" w:rsidRDefault="008003B7" w:rsidP="008003B7">
      <w:pPr>
        <w:spacing w:before="0" w:line="240" w:lineRule="auto"/>
        <w:jc w:val="both"/>
        <w:rPr>
          <w:rFonts w:ascii="Aptos" w:eastAsia="Times New Roman" w:hAnsi="Aptos" w:cs="Times New Roman"/>
          <w:sz w:val="21"/>
          <w:szCs w:val="21"/>
          <w:lang w:val="en-GB" w:eastAsia="en-GB"/>
        </w:rPr>
      </w:pPr>
      <w:r w:rsidRPr="09FB28D0">
        <w:rPr>
          <w:rFonts w:ascii="Aptos" w:hAnsi="Aptos"/>
          <w:sz w:val="21"/>
          <w:szCs w:val="21"/>
        </w:rPr>
        <w:t xml:space="preserve">Enterprise systems are evolving from systems of record to systems of intelligence. This requires a foundation that </w:t>
      </w:r>
      <w:r w:rsidRPr="09FB28D0" w:rsidDel="00DC6498">
        <w:rPr>
          <w:rFonts w:ascii="Aptos" w:hAnsi="Aptos"/>
          <w:sz w:val="21"/>
          <w:szCs w:val="21"/>
        </w:rPr>
        <w:t>treats</w:t>
      </w:r>
      <w:r w:rsidRPr="09FB28D0">
        <w:rPr>
          <w:rFonts w:ascii="Aptos" w:hAnsi="Aptos"/>
          <w:sz w:val="21"/>
          <w:szCs w:val="21"/>
        </w:rPr>
        <w:t xml:space="preserve"> reasoning, context, and adaptability as core capabilities, not add-ons. AI Foundation provides that base</w:t>
      </w:r>
      <w:r w:rsidRPr="09FB28D0">
        <w:rPr>
          <w:rFonts w:ascii="Aptos" w:eastAsia="Times New Roman" w:hAnsi="Aptos" w:cs="Times New Roman"/>
          <w:sz w:val="21"/>
          <w:szCs w:val="21"/>
          <w:lang w:val="en-GB" w:eastAsia="en-GB"/>
        </w:rPr>
        <w:t>, which orchestrates workflows, maintains shared context across agents and applications, and enables intelligent systems to operate natively inside enterprise processes with built-in guardrails for security, compliance, and governance.</w:t>
      </w:r>
      <w:r w:rsidRPr="09FB28D0">
        <w:rPr>
          <w:rFonts w:ascii="Aptos" w:hAnsi="Aptos"/>
          <w:sz w:val="21"/>
          <w:szCs w:val="21"/>
        </w:rPr>
        <w:t xml:space="preserve"> </w:t>
      </w:r>
      <w:r w:rsidRPr="09FB28D0">
        <w:rPr>
          <w:rFonts w:ascii="Aptos" w:eastAsia="Times New Roman" w:hAnsi="Aptos" w:cs="Times New Roman"/>
          <w:sz w:val="21"/>
          <w:szCs w:val="21"/>
          <w:lang w:val="en-GB" w:eastAsia="en-GB"/>
        </w:rPr>
        <w:t xml:space="preserve">By combining Joule orchestration with SAP’s AI Core, SAP HANA Database Vector Engine, and SAP Knowledge Graph, AI Foundation creates a consistent environment for SAP’s cognitive core.  </w:t>
      </w:r>
    </w:p>
    <w:p w14:paraId="2FB40D74" w14:textId="77777777" w:rsidR="007308E8" w:rsidRPr="00112DD0" w:rsidRDefault="007308E8" w:rsidP="007308E8">
      <w:pPr>
        <w:spacing w:before="0"/>
        <w:jc w:val="both"/>
        <w:rPr>
          <w:rFonts w:ascii="Aptos" w:hAnsi="Aptos"/>
          <w:sz w:val="21"/>
          <w:szCs w:val="21"/>
        </w:rPr>
      </w:pPr>
      <w:r w:rsidRPr="00112DD0">
        <w:rPr>
          <w:rFonts w:ascii="Aptos" w:eastAsia="Times New Roman" w:hAnsi="Aptos" w:cs="Times New Roman"/>
          <w:b/>
          <w:color w:val="000000" w:themeColor="text1"/>
          <w:sz w:val="21"/>
          <w:szCs w:val="21"/>
        </w:rPr>
        <w:t xml:space="preserve"> </w:t>
      </w:r>
    </w:p>
    <w:p w14:paraId="2974F608" w14:textId="26618DB6" w:rsidR="007308E8" w:rsidRPr="00112DD0" w:rsidRDefault="00AA36AF" w:rsidP="007308E8">
      <w:pPr>
        <w:spacing w:before="0" w:line="240" w:lineRule="auto"/>
        <w:jc w:val="both"/>
        <w:rPr>
          <w:rFonts w:ascii="Aptos" w:eastAsia="Times New Roman" w:hAnsi="Aptos" w:cs="Times New Roman"/>
          <w:b/>
          <w:bCs/>
          <w:sz w:val="21"/>
          <w:szCs w:val="21"/>
          <w:lang w:eastAsia="en-GB"/>
        </w:rPr>
      </w:pPr>
      <w:commentRangeStart w:id="163"/>
      <w:commentRangeStart w:id="164"/>
      <w:commentRangeStart w:id="165"/>
      <w:commentRangeStart w:id="166"/>
      <w:commentRangeStart w:id="167"/>
      <w:commentRangeStart w:id="168"/>
      <w:r w:rsidRPr="00112DD0">
        <w:rPr>
          <w:rFonts w:ascii="Aptos" w:eastAsia="Times New Roman" w:hAnsi="Aptos" w:cs="Times New Roman"/>
          <w:b/>
          <w:bCs/>
          <w:sz w:val="21"/>
          <w:szCs w:val="21"/>
          <w:lang w:eastAsia="en-GB"/>
        </w:rPr>
        <w:t>Current Capabilities</w:t>
      </w:r>
      <w:r w:rsidR="00B813F3">
        <w:rPr>
          <w:rFonts w:ascii="Aptos" w:eastAsia="Times New Roman" w:hAnsi="Aptos" w:cs="Times New Roman"/>
          <w:b/>
          <w:bCs/>
          <w:sz w:val="21"/>
          <w:szCs w:val="21"/>
          <w:lang w:eastAsia="en-GB"/>
        </w:rPr>
        <w:t xml:space="preserve"> in AI Foundation</w:t>
      </w:r>
      <w:r w:rsidRPr="00112DD0">
        <w:rPr>
          <w:rFonts w:ascii="Aptos" w:eastAsia="Times New Roman" w:hAnsi="Aptos" w:cs="Times New Roman"/>
          <w:b/>
          <w:bCs/>
          <w:sz w:val="21"/>
          <w:szCs w:val="21"/>
          <w:lang w:eastAsia="en-GB"/>
        </w:rPr>
        <w:t xml:space="preserve"> and Ongoing Development</w:t>
      </w:r>
      <w:r w:rsidR="007308E8" w:rsidRPr="00112DD0">
        <w:rPr>
          <w:rFonts w:ascii="Aptos" w:eastAsia="Times New Roman" w:hAnsi="Aptos" w:cs="Times New Roman"/>
          <w:b/>
          <w:bCs/>
          <w:sz w:val="21"/>
          <w:szCs w:val="21"/>
          <w:lang w:eastAsia="en-GB"/>
        </w:rPr>
        <w:t xml:space="preserve"> </w:t>
      </w:r>
      <w:commentRangeEnd w:id="163"/>
      <w:r w:rsidR="004E5847" w:rsidRPr="00112DD0">
        <w:rPr>
          <w:rStyle w:val="CommentReference"/>
          <w:rFonts w:ascii="Aptos" w:eastAsia="Times New Roman" w:hAnsi="Aptos" w:cs="Times New Roman"/>
          <w:b/>
          <w:bCs/>
          <w:sz w:val="21"/>
          <w:szCs w:val="21"/>
          <w:lang w:eastAsia="en-GB"/>
        </w:rPr>
        <w:commentReference w:id="163"/>
      </w:r>
      <w:commentRangeEnd w:id="164"/>
      <w:r w:rsidR="007308E8" w:rsidRPr="00112DD0">
        <w:rPr>
          <w:rStyle w:val="CommentReference"/>
          <w:rFonts w:ascii="Aptos" w:eastAsia="Times New Roman" w:hAnsi="Aptos" w:cs="Times New Roman"/>
          <w:b/>
          <w:bCs/>
          <w:sz w:val="21"/>
          <w:szCs w:val="21"/>
          <w:lang w:eastAsia="en-GB"/>
        </w:rPr>
        <w:commentReference w:id="164"/>
      </w:r>
      <w:commentRangeEnd w:id="165"/>
      <w:r w:rsidR="007308E8" w:rsidRPr="00112DD0">
        <w:rPr>
          <w:rStyle w:val="CommentReference"/>
          <w:rFonts w:ascii="Aptos" w:eastAsia="Times New Roman" w:hAnsi="Aptos" w:cs="Times New Roman"/>
          <w:b/>
          <w:bCs/>
          <w:sz w:val="21"/>
          <w:szCs w:val="21"/>
          <w:lang w:eastAsia="en-GB"/>
        </w:rPr>
        <w:commentReference w:id="165"/>
      </w:r>
      <w:commentRangeEnd w:id="166"/>
      <w:r w:rsidR="008E7390" w:rsidRPr="00112DD0">
        <w:rPr>
          <w:rStyle w:val="CommentReference"/>
          <w:rFonts w:ascii="Aptos" w:eastAsia="Times New Roman" w:hAnsi="Aptos" w:cs="Times New Roman"/>
          <w:b/>
          <w:bCs/>
          <w:sz w:val="21"/>
          <w:szCs w:val="21"/>
          <w:lang w:eastAsia="en-GB"/>
        </w:rPr>
        <w:commentReference w:id="166"/>
      </w:r>
      <w:commentRangeEnd w:id="167"/>
      <w:r w:rsidR="007308E8" w:rsidRPr="00112DD0">
        <w:rPr>
          <w:rStyle w:val="CommentReference"/>
          <w:rFonts w:ascii="Aptos" w:eastAsia="Times New Roman" w:hAnsi="Aptos" w:cs="Times New Roman"/>
          <w:b/>
          <w:bCs/>
          <w:sz w:val="21"/>
          <w:szCs w:val="21"/>
          <w:lang w:eastAsia="en-GB"/>
        </w:rPr>
        <w:commentReference w:id="167"/>
      </w:r>
      <w:commentRangeEnd w:id="168"/>
      <w:r w:rsidR="001B29C8" w:rsidRPr="00112DD0">
        <w:rPr>
          <w:rStyle w:val="CommentReference"/>
          <w:rFonts w:ascii="Aptos" w:eastAsia="Times New Roman" w:hAnsi="Aptos" w:cs="Times New Roman"/>
          <w:b/>
          <w:bCs/>
          <w:sz w:val="21"/>
          <w:szCs w:val="21"/>
          <w:lang w:eastAsia="en-GB"/>
        </w:rPr>
        <w:commentReference w:id="168"/>
      </w:r>
    </w:p>
    <w:p w14:paraId="0241B6D0" w14:textId="17C1FB15" w:rsidR="00E30743" w:rsidRPr="0033036D" w:rsidRDefault="00852D04" w:rsidP="0016357B">
      <w:pPr>
        <w:spacing w:before="0" w:line="240" w:lineRule="auto"/>
        <w:contextualSpacing/>
        <w:jc w:val="both"/>
        <w:rPr>
          <w:rFonts w:ascii="Aptos" w:eastAsia="Times New Roman" w:hAnsi="Aptos" w:cs="Times New Roman"/>
          <w:sz w:val="21"/>
          <w:szCs w:val="21"/>
          <w:lang w:val="en-GB" w:eastAsia="en-GB"/>
        </w:rPr>
      </w:pPr>
      <w:r w:rsidRPr="757466EC">
        <w:rPr>
          <w:rFonts w:ascii="Aptos" w:eastAsia="Times New Roman" w:hAnsi="Aptos" w:cs="Times New Roman"/>
          <w:sz w:val="21"/>
          <w:szCs w:val="21"/>
          <w:lang w:eastAsia="en-GB"/>
        </w:rPr>
        <w:t xml:space="preserve">AI Foundation </w:t>
      </w:r>
      <w:r w:rsidR="0016357B" w:rsidRPr="757466EC">
        <w:rPr>
          <w:rFonts w:ascii="Aptos" w:eastAsia="Times New Roman" w:hAnsi="Aptos" w:cs="Times New Roman"/>
          <w:sz w:val="21"/>
          <w:szCs w:val="21"/>
          <w:lang w:eastAsia="en-GB"/>
        </w:rPr>
        <w:t>powers SAP's</w:t>
      </w:r>
      <w:r w:rsidRPr="757466EC">
        <w:rPr>
          <w:rFonts w:ascii="Aptos" w:eastAsia="Times New Roman" w:hAnsi="Aptos" w:cs="Times New Roman"/>
          <w:sz w:val="21"/>
          <w:szCs w:val="21"/>
          <w:lang w:eastAsia="en-GB"/>
        </w:rPr>
        <w:t xml:space="preserve"> cognitive core through capabilities that exist </w:t>
      </w:r>
      <w:r w:rsidR="0016357B" w:rsidRPr="757466EC">
        <w:rPr>
          <w:rFonts w:ascii="Aptos" w:eastAsia="Times New Roman" w:hAnsi="Aptos" w:cs="Times New Roman"/>
          <w:sz w:val="21"/>
          <w:szCs w:val="21"/>
          <w:lang w:eastAsia="en-GB"/>
        </w:rPr>
        <w:t xml:space="preserve">today, </w:t>
      </w:r>
      <w:r w:rsidRPr="757466EC">
        <w:rPr>
          <w:rFonts w:ascii="Aptos" w:eastAsia="Times New Roman" w:hAnsi="Aptos" w:cs="Times New Roman"/>
          <w:sz w:val="21"/>
          <w:szCs w:val="21"/>
          <w:lang w:eastAsia="en-GB"/>
        </w:rPr>
        <w:t>and others still evolving</w:t>
      </w:r>
      <w:r w:rsidRPr="004C7399">
        <w:rPr>
          <w:rFonts w:ascii="Aptos" w:eastAsia="Times New Roman" w:hAnsi="Aptos" w:cs="Times New Roman"/>
          <w:sz w:val="21"/>
          <w:szCs w:val="21"/>
          <w:lang w:val="en-GB" w:eastAsia="en-GB"/>
        </w:rPr>
        <w:t>.</w:t>
      </w:r>
      <w:r w:rsidR="0016357B" w:rsidRPr="757466EC">
        <w:rPr>
          <w:rFonts w:ascii="Aptos" w:eastAsia="Times New Roman" w:hAnsi="Aptos" w:cs="Times New Roman"/>
          <w:sz w:val="21"/>
          <w:szCs w:val="21"/>
          <w:lang w:val="en-GB" w:eastAsia="en-GB"/>
        </w:rPr>
        <w:t xml:space="preserve"> It is expanding to integrate multiple layers and services: runtime, integration, semantic, reuse, and model services (LLMs). </w:t>
      </w:r>
    </w:p>
    <w:p w14:paraId="194F7C02" w14:textId="18BACCC6" w:rsidR="00852D04" w:rsidRPr="004C7399" w:rsidRDefault="00852D04" w:rsidP="00852D04">
      <w:pPr>
        <w:spacing w:before="0" w:line="240" w:lineRule="auto"/>
        <w:contextualSpacing/>
        <w:jc w:val="both"/>
        <w:rPr>
          <w:rFonts w:ascii="Aptos" w:eastAsia="Times New Roman" w:hAnsi="Aptos" w:cs="Times New Roman"/>
          <w:sz w:val="21"/>
          <w:szCs w:val="21"/>
          <w:lang w:val="en-GB" w:eastAsia="en-GB"/>
        </w:rPr>
      </w:pPr>
    </w:p>
    <w:p w14:paraId="62A6BDAE" w14:textId="717F3A68" w:rsidR="00AC177F" w:rsidRDefault="00AB677C" w:rsidP="00B45518">
      <w:pPr>
        <w:spacing w:before="0" w:line="240" w:lineRule="auto"/>
        <w:contextualSpacing/>
        <w:jc w:val="both"/>
        <w:rPr>
          <w:rFonts w:ascii="Aptos" w:eastAsia="Times New Roman" w:hAnsi="Aptos" w:cs="Times New Roman"/>
          <w:sz w:val="21"/>
          <w:szCs w:val="21"/>
          <w:lang w:val="en-GB" w:eastAsia="en-GB"/>
        </w:rPr>
      </w:pPr>
      <w:commentRangeStart w:id="173"/>
      <w:commentRangeStart w:id="174"/>
      <w:commentRangeEnd w:id="173"/>
      <w:r w:rsidRPr="004C7399">
        <w:rPr>
          <w:rStyle w:val="CommentReference"/>
          <w:rFonts w:ascii="Aptos" w:hAnsi="Aptos"/>
          <w:sz w:val="21"/>
          <w:szCs w:val="21"/>
          <w14:ligatures w14:val="standardContextual"/>
        </w:rPr>
        <w:commentReference w:id="173"/>
      </w:r>
      <w:commentRangeEnd w:id="174"/>
      <w:r w:rsidR="004116A8" w:rsidRPr="004C7399">
        <w:rPr>
          <w:rStyle w:val="CommentReference"/>
          <w:rFonts w:ascii="Aptos" w:hAnsi="Aptos"/>
          <w:sz w:val="21"/>
          <w:szCs w:val="21"/>
          <w14:ligatures w14:val="standardContextual"/>
        </w:rPr>
        <w:commentReference w:id="174"/>
      </w:r>
      <w:r w:rsidR="008B07DA" w:rsidRPr="004C7399">
        <w:rPr>
          <w:rFonts w:ascii="Aptos" w:hAnsi="Aptos"/>
          <w:sz w:val="21"/>
          <w:szCs w:val="21"/>
          <w14:ligatures w14:val="standardContextual"/>
        </w:rPr>
        <w:t xml:space="preserve"> </w:t>
      </w:r>
      <w:r w:rsidR="00B45518" w:rsidRPr="0033036D">
        <w:rPr>
          <w:rFonts w:ascii="Aptos" w:eastAsia="Times New Roman" w:hAnsi="Aptos" w:cs="Times New Roman"/>
          <w:sz w:val="21"/>
          <w:szCs w:val="21"/>
          <w:lang w:val="en-GB" w:eastAsia="en-GB"/>
        </w:rPr>
        <w:t xml:space="preserve">In the runtime, the </w:t>
      </w:r>
      <w:r w:rsidR="00B45518" w:rsidRPr="3FF47044">
        <w:rPr>
          <w:rFonts w:ascii="Aptos" w:eastAsia="Times New Roman" w:hAnsi="Aptos" w:cs="Times New Roman"/>
          <w:b/>
          <w:bCs/>
          <w:sz w:val="21"/>
          <w:szCs w:val="21"/>
          <w:lang w:val="en-GB" w:eastAsia="en-GB"/>
        </w:rPr>
        <w:t xml:space="preserve">Joule </w:t>
      </w:r>
      <w:r w:rsidR="00B45518" w:rsidRPr="3FF47044" w:rsidDel="00DC6498">
        <w:rPr>
          <w:rFonts w:ascii="Aptos" w:eastAsia="Times New Roman" w:hAnsi="Aptos" w:cs="Times New Roman"/>
          <w:b/>
          <w:bCs/>
          <w:sz w:val="21"/>
          <w:szCs w:val="21"/>
          <w:lang w:val="en-GB" w:eastAsia="en-GB"/>
        </w:rPr>
        <w:t>Orchestrator</w:t>
      </w:r>
      <w:r w:rsidR="00B45518" w:rsidRPr="0033036D">
        <w:rPr>
          <w:rFonts w:ascii="Aptos" w:eastAsia="Times New Roman" w:hAnsi="Aptos" w:cs="Times New Roman"/>
          <w:sz w:val="21"/>
          <w:szCs w:val="21"/>
          <w:lang w:val="en-GB" w:eastAsia="en-GB"/>
        </w:rPr>
        <w:t xml:space="preserve"> </w:t>
      </w:r>
      <w:r w:rsidR="00B45518" w:rsidRPr="5607901C">
        <w:rPr>
          <w:rFonts w:ascii="Aptos" w:eastAsia="Times New Roman" w:hAnsi="Aptos" w:cs="Times New Roman"/>
          <w:sz w:val="21"/>
          <w:szCs w:val="21"/>
          <w:lang w:val="en-GB" w:eastAsia="en-GB"/>
        </w:rPr>
        <w:t xml:space="preserve">assigns </w:t>
      </w:r>
      <w:r w:rsidR="00B45518" w:rsidRPr="45B09916">
        <w:rPr>
          <w:rFonts w:ascii="Aptos" w:eastAsia="Times New Roman" w:hAnsi="Aptos" w:cs="Times New Roman"/>
          <w:b/>
          <w:bCs/>
          <w:sz w:val="21"/>
          <w:szCs w:val="21"/>
          <w:lang w:val="en-GB" w:eastAsia="en-GB"/>
        </w:rPr>
        <w:t>agents</w:t>
      </w:r>
      <w:r w:rsidR="00B45518" w:rsidRPr="3C244958">
        <w:rPr>
          <w:rFonts w:ascii="Aptos" w:eastAsia="Times New Roman" w:hAnsi="Aptos" w:cs="Times New Roman"/>
          <w:sz w:val="21"/>
          <w:szCs w:val="21"/>
          <w:lang w:val="en-GB" w:eastAsia="en-GB"/>
        </w:rPr>
        <w:t xml:space="preserve"> and </w:t>
      </w:r>
      <w:r w:rsidR="00B45518" w:rsidRPr="7AC8E29D">
        <w:rPr>
          <w:rFonts w:ascii="Aptos" w:eastAsia="Times New Roman" w:hAnsi="Aptos" w:cs="Times New Roman"/>
          <w:sz w:val="21"/>
          <w:szCs w:val="21"/>
          <w:lang w:val="en-GB" w:eastAsia="en-GB"/>
        </w:rPr>
        <w:t xml:space="preserve">tools </w:t>
      </w:r>
      <w:r w:rsidR="00B45518" w:rsidRPr="0033036D">
        <w:rPr>
          <w:rFonts w:ascii="Aptos" w:eastAsia="Times New Roman" w:hAnsi="Aptos" w:cs="Times New Roman"/>
          <w:sz w:val="21"/>
          <w:szCs w:val="21"/>
          <w:lang w:val="en-GB" w:eastAsia="en-GB"/>
        </w:rPr>
        <w:t xml:space="preserve">to solve user </w:t>
      </w:r>
      <w:r w:rsidR="00B45518" w:rsidRPr="3ACFE6DD">
        <w:rPr>
          <w:rFonts w:ascii="Aptos" w:eastAsia="Times New Roman" w:hAnsi="Aptos" w:cs="Times New Roman"/>
          <w:sz w:val="21"/>
          <w:szCs w:val="21"/>
          <w:lang w:val="en-GB" w:eastAsia="en-GB"/>
        </w:rPr>
        <w:t>requests.</w:t>
      </w:r>
      <w:r w:rsidR="00B45518" w:rsidRPr="0033036D">
        <w:rPr>
          <w:rFonts w:ascii="Aptos" w:eastAsia="Times New Roman" w:hAnsi="Aptos" w:cs="Times New Roman"/>
          <w:sz w:val="21"/>
          <w:szCs w:val="21"/>
          <w:lang w:val="en-GB" w:eastAsia="en-GB"/>
        </w:rPr>
        <w:t xml:space="preserve"> The runtime manage</w:t>
      </w:r>
      <w:r w:rsidR="00B45518" w:rsidRPr="2036BBCF">
        <w:rPr>
          <w:rFonts w:ascii="Aptos" w:eastAsia="Times New Roman" w:hAnsi="Aptos" w:cs="Times New Roman"/>
          <w:sz w:val="21"/>
          <w:szCs w:val="21"/>
          <w:lang w:val="en-GB" w:eastAsia="en-GB"/>
        </w:rPr>
        <w:t>s</w:t>
      </w:r>
      <w:r w:rsidR="001D3CCE" w:rsidRPr="00112DD0">
        <w:rPr>
          <w:rFonts w:ascii="Aptos" w:eastAsia="Times New Roman" w:hAnsi="Aptos" w:cs="Times New Roman"/>
          <w:sz w:val="21"/>
          <w:szCs w:val="21"/>
          <w:lang w:val="en-GB" w:eastAsia="en-GB"/>
        </w:rPr>
        <w:t xml:space="preserve"> the lifecycle of </w:t>
      </w:r>
      <w:r w:rsidR="00B45518" w:rsidRPr="0033036D">
        <w:rPr>
          <w:rFonts w:ascii="Aptos" w:eastAsia="Times New Roman" w:hAnsi="Aptos" w:cs="Times New Roman"/>
          <w:sz w:val="21"/>
          <w:szCs w:val="21"/>
          <w:lang w:val="en-GB" w:eastAsia="en-GB"/>
        </w:rPr>
        <w:t xml:space="preserve">no-Code </w:t>
      </w:r>
      <w:r w:rsidR="001D3CCE" w:rsidRPr="00112DD0">
        <w:rPr>
          <w:rFonts w:ascii="Aptos" w:eastAsia="Times New Roman" w:hAnsi="Aptos" w:cs="Times New Roman"/>
          <w:sz w:val="21"/>
          <w:szCs w:val="21"/>
          <w:lang w:val="en-GB" w:eastAsia="en-GB"/>
        </w:rPr>
        <w:t xml:space="preserve">agents, schedule their actions, </w:t>
      </w:r>
      <w:r w:rsidR="00B45518" w:rsidRPr="28087FCD">
        <w:rPr>
          <w:rFonts w:ascii="Aptos" w:eastAsia="Times New Roman" w:hAnsi="Aptos" w:cs="Times New Roman"/>
          <w:sz w:val="21"/>
          <w:szCs w:val="21"/>
          <w:lang w:val="en-GB" w:eastAsia="en-GB"/>
        </w:rPr>
        <w:t>integrates pro-code agents,</w:t>
      </w:r>
      <w:r w:rsidR="00B45518" w:rsidRPr="0033036D">
        <w:rPr>
          <w:rFonts w:ascii="Aptos" w:eastAsia="Times New Roman" w:hAnsi="Aptos" w:cs="Times New Roman"/>
          <w:sz w:val="21"/>
          <w:szCs w:val="21"/>
          <w:lang w:val="en-GB" w:eastAsia="en-GB"/>
        </w:rPr>
        <w:t xml:space="preserve"> and </w:t>
      </w:r>
      <w:r w:rsidR="00B45518" w:rsidRPr="57D8B4F7">
        <w:rPr>
          <w:rFonts w:ascii="Aptos" w:eastAsia="Times New Roman" w:hAnsi="Aptos" w:cs="Times New Roman"/>
          <w:sz w:val="21"/>
          <w:szCs w:val="21"/>
          <w:lang w:val="en-GB" w:eastAsia="en-GB"/>
        </w:rPr>
        <w:t>aligns</w:t>
      </w:r>
      <w:r w:rsidR="001D3CCE" w:rsidRPr="00112DD0">
        <w:rPr>
          <w:rFonts w:ascii="Aptos" w:eastAsia="Times New Roman" w:hAnsi="Aptos" w:cs="Times New Roman"/>
          <w:sz w:val="21"/>
          <w:szCs w:val="21"/>
          <w:lang w:val="en-GB" w:eastAsia="en-GB"/>
        </w:rPr>
        <w:t xml:space="preserve"> execution with workflow goals, giving agents persistence and coordination.</w:t>
      </w:r>
      <w:r w:rsidR="00156217" w:rsidRPr="0056762A">
        <w:rPr>
          <w:rFonts w:ascii="Aptos" w:eastAsia="Times New Roman" w:hAnsi="Aptos" w:cs="Times New Roman"/>
          <w:noProof/>
          <w:sz w:val="21"/>
          <w:szCs w:val="21"/>
          <w:lang w:val="en-GB" w:eastAsia="en-GB"/>
        </w:rPr>
        <w:drawing>
          <wp:anchor distT="0" distB="0" distL="114300" distR="114300" simplePos="0" relativeHeight="251658250" behindDoc="1" locked="0" layoutInCell="1" allowOverlap="1" wp14:anchorId="5E0D2127" wp14:editId="48DA61DD">
            <wp:simplePos x="0" y="0"/>
            <wp:positionH relativeFrom="column">
              <wp:posOffset>0</wp:posOffset>
            </wp:positionH>
            <wp:positionV relativeFrom="paragraph">
              <wp:posOffset>163830</wp:posOffset>
            </wp:positionV>
            <wp:extent cx="3048000" cy="2810941"/>
            <wp:effectExtent l="0" t="0" r="0" b="0"/>
            <wp:wrapTight wrapText="bothSides">
              <wp:wrapPolygon edited="0">
                <wp:start x="0" y="0"/>
                <wp:lineTo x="0" y="21473"/>
                <wp:lineTo x="21510" y="21473"/>
                <wp:lineTo x="21510" y="0"/>
                <wp:lineTo x="0" y="0"/>
              </wp:wrapPolygon>
            </wp:wrapTight>
            <wp:docPr id="171039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9831"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48000" cy="2810941"/>
                    </a:xfrm>
                    <a:prstGeom prst="rect">
                      <a:avLst/>
                    </a:prstGeom>
                  </pic:spPr>
                </pic:pic>
              </a:graphicData>
            </a:graphic>
            <wp14:sizeRelH relativeFrom="page">
              <wp14:pctWidth>0</wp14:pctWidth>
            </wp14:sizeRelH>
            <wp14:sizeRelV relativeFrom="page">
              <wp14:pctHeight>0</wp14:pctHeight>
            </wp14:sizeRelV>
          </wp:anchor>
        </w:drawing>
      </w:r>
    </w:p>
    <w:p w14:paraId="51C07C3C" w14:textId="77777777" w:rsidR="00AC177F" w:rsidRDefault="00AC177F" w:rsidP="00991335">
      <w:pPr>
        <w:spacing w:before="0" w:line="240" w:lineRule="auto"/>
        <w:contextualSpacing/>
        <w:jc w:val="both"/>
        <w:rPr>
          <w:rFonts w:ascii="Aptos" w:eastAsia="Times New Roman" w:hAnsi="Aptos" w:cs="Times New Roman"/>
          <w:sz w:val="21"/>
          <w:szCs w:val="21"/>
          <w:lang w:val="en-GB" w:eastAsia="en-GB"/>
        </w:rPr>
      </w:pPr>
    </w:p>
    <w:p w14:paraId="280F8AD6" w14:textId="77777777" w:rsidR="00451536" w:rsidRPr="0033036D" w:rsidRDefault="00451536" w:rsidP="00451536">
      <w:pPr>
        <w:spacing w:before="0" w:line="240" w:lineRule="auto"/>
        <w:jc w:val="both"/>
        <w:rPr>
          <w:rFonts w:ascii="Aptos" w:eastAsia="Times New Roman" w:hAnsi="Aptos" w:cs="Times New Roman"/>
          <w:sz w:val="21"/>
          <w:szCs w:val="21"/>
          <w:lang w:val="en-GB" w:eastAsia="en-GB"/>
        </w:rPr>
      </w:pPr>
      <w:r w:rsidRPr="757466EC">
        <w:rPr>
          <w:rFonts w:ascii="Aptos" w:eastAsia="Times New Roman" w:hAnsi="Aptos" w:cs="Times New Roman"/>
          <w:sz w:val="21"/>
          <w:szCs w:val="21"/>
          <w:lang w:val="en-GB" w:eastAsia="en-GB"/>
        </w:rPr>
        <w:t>For integration</w:t>
      </w:r>
      <w:r w:rsidR="001D3CCE" w:rsidRPr="00112DD0">
        <w:rPr>
          <w:rFonts w:ascii="Aptos" w:eastAsia="Times New Roman" w:hAnsi="Aptos" w:cs="Times New Roman"/>
          <w:sz w:val="21"/>
          <w:szCs w:val="21"/>
          <w:lang w:val="en-GB" w:eastAsia="en-GB"/>
        </w:rPr>
        <w:t xml:space="preserve">, the </w:t>
      </w:r>
      <w:r w:rsidR="001D3CCE" w:rsidRPr="757466EC">
        <w:rPr>
          <w:rFonts w:ascii="Aptos" w:eastAsia="Times New Roman" w:hAnsi="Aptos" w:cs="Times New Roman"/>
          <w:b/>
          <w:bCs/>
          <w:sz w:val="21"/>
          <w:szCs w:val="21"/>
          <w:lang w:val="en-GB" w:eastAsia="en-GB"/>
        </w:rPr>
        <w:t>Agent and Tool Gateway</w:t>
      </w:r>
      <w:r w:rsidR="001D3CCE" w:rsidRPr="00112DD0">
        <w:rPr>
          <w:rFonts w:ascii="Aptos" w:eastAsia="Times New Roman" w:hAnsi="Aptos" w:cs="Times New Roman"/>
          <w:sz w:val="21"/>
          <w:szCs w:val="21"/>
          <w:lang w:val="en-GB" w:eastAsia="en-GB"/>
        </w:rPr>
        <w:t xml:space="preserve"> and MCP </w:t>
      </w:r>
      <w:r w:rsidRPr="757466EC">
        <w:rPr>
          <w:rFonts w:ascii="Aptos" w:eastAsia="Times New Roman" w:hAnsi="Aptos" w:cs="Times New Roman"/>
          <w:sz w:val="21"/>
          <w:szCs w:val="21"/>
          <w:lang w:val="en-GB" w:eastAsia="en-GB"/>
        </w:rPr>
        <w:t>Hub</w:t>
      </w:r>
      <w:r w:rsidR="001D3CCE" w:rsidRPr="00112DD0">
        <w:rPr>
          <w:rFonts w:ascii="Aptos" w:eastAsia="Times New Roman" w:hAnsi="Aptos" w:cs="Times New Roman"/>
          <w:sz w:val="21"/>
          <w:szCs w:val="21"/>
          <w:lang w:val="en-GB" w:eastAsia="en-GB"/>
        </w:rPr>
        <w:t xml:space="preserve"> are being extended to connect </w:t>
      </w:r>
      <w:r w:rsidRPr="757466EC">
        <w:rPr>
          <w:rFonts w:ascii="Aptos" w:eastAsia="Times New Roman" w:hAnsi="Aptos" w:cs="Times New Roman"/>
          <w:sz w:val="21"/>
          <w:szCs w:val="21"/>
          <w:lang w:val="en-GB" w:eastAsia="en-GB"/>
        </w:rPr>
        <w:t xml:space="preserve">AI </w:t>
      </w:r>
      <w:r w:rsidR="001D3CCE" w:rsidRPr="00112DD0">
        <w:rPr>
          <w:rFonts w:ascii="Aptos" w:eastAsia="Times New Roman" w:hAnsi="Aptos" w:cs="Times New Roman"/>
          <w:sz w:val="21"/>
          <w:szCs w:val="21"/>
          <w:lang w:val="en-GB" w:eastAsia="en-GB"/>
        </w:rPr>
        <w:t xml:space="preserve">agents securely to third-party or custom tools and provide governed access to SAP applications. </w:t>
      </w:r>
    </w:p>
    <w:p w14:paraId="774E01E4" w14:textId="77777777" w:rsidR="00451536" w:rsidRPr="0033036D" w:rsidRDefault="00451536" w:rsidP="00451536">
      <w:pPr>
        <w:spacing w:before="0" w:line="240" w:lineRule="auto"/>
        <w:jc w:val="both"/>
        <w:rPr>
          <w:rFonts w:ascii="Aptos" w:hAnsi="Aptos"/>
          <w:sz w:val="21"/>
          <w:szCs w:val="21"/>
          <w:lang w:val="en-GB" w:eastAsia="en-GB"/>
        </w:rPr>
      </w:pPr>
    </w:p>
    <w:p w14:paraId="753BD2F0" w14:textId="1E4A0E11" w:rsidR="001D3CCE" w:rsidRPr="00112DD0" w:rsidRDefault="00451536" w:rsidP="00451536">
      <w:pPr>
        <w:spacing w:before="0" w:line="240" w:lineRule="auto"/>
        <w:jc w:val="both"/>
        <w:rPr>
          <w:rFonts w:ascii="Aptos" w:eastAsia="Times New Roman" w:hAnsi="Aptos" w:cs="Times New Roman"/>
          <w:sz w:val="21"/>
          <w:szCs w:val="21"/>
          <w:lang w:val="en-GB" w:eastAsia="en-GB"/>
        </w:rPr>
      </w:pPr>
      <w:r w:rsidRPr="0033036D">
        <w:rPr>
          <w:rFonts w:ascii="Aptos" w:hAnsi="Aptos"/>
          <w:sz w:val="21"/>
          <w:szCs w:val="21"/>
          <w:lang w:val="en-GB" w:eastAsia="en-GB"/>
        </w:rPr>
        <w:t>For</w:t>
      </w:r>
      <w:r w:rsidR="001D3CCE" w:rsidRPr="0033036D">
        <w:rPr>
          <w:rFonts w:ascii="Aptos" w:hAnsi="Aptos"/>
          <w:sz w:val="21"/>
          <w:szCs w:val="21"/>
          <w:lang w:val="en-GB" w:eastAsia="en-GB"/>
        </w:rPr>
        <w:t xml:space="preserve"> the </w:t>
      </w:r>
      <w:r w:rsidR="00DF2108" w:rsidRPr="0033036D">
        <w:rPr>
          <w:rFonts w:ascii="Aptos" w:hAnsi="Aptos"/>
          <w:b/>
          <w:bCs/>
          <w:sz w:val="21"/>
          <w:szCs w:val="21"/>
          <w:lang w:val="en-GB" w:eastAsia="en-GB"/>
        </w:rPr>
        <w:t>S</w:t>
      </w:r>
      <w:r w:rsidR="001D3CCE" w:rsidRPr="0033036D">
        <w:rPr>
          <w:rFonts w:ascii="Aptos" w:hAnsi="Aptos"/>
          <w:b/>
          <w:bCs/>
          <w:sz w:val="21"/>
          <w:szCs w:val="21"/>
          <w:lang w:val="en-GB" w:eastAsia="en-GB"/>
        </w:rPr>
        <w:t xml:space="preserve">emantic </w:t>
      </w:r>
      <w:r w:rsidR="001D3CCE">
        <w:rPr>
          <w:rFonts w:ascii="Aptos" w:hAnsi="Aptos"/>
          <w:b/>
          <w:bCs/>
          <w:sz w:val="21"/>
          <w:szCs w:val="21"/>
          <w:lang w:val="en-GB" w:eastAsia="en-GB"/>
        </w:rPr>
        <w:t>layer</w:t>
      </w:r>
      <w:r w:rsidR="001D3CCE" w:rsidRPr="0033036D">
        <w:rPr>
          <w:rFonts w:ascii="Aptos" w:hAnsi="Aptos"/>
          <w:sz w:val="21"/>
          <w:szCs w:val="21"/>
          <w:lang w:val="en-GB" w:eastAsia="en-GB"/>
        </w:rPr>
        <w:t xml:space="preserve">, </w:t>
      </w:r>
      <w:r w:rsidRPr="0033036D">
        <w:rPr>
          <w:rFonts w:ascii="Aptos" w:hAnsi="Aptos"/>
          <w:sz w:val="21"/>
          <w:szCs w:val="21"/>
          <w:lang w:val="en-GB" w:eastAsia="en-GB"/>
        </w:rPr>
        <w:t>SAP</w:t>
      </w:r>
      <w:r w:rsidR="001D3CCE" w:rsidRPr="0033036D">
        <w:rPr>
          <w:rFonts w:ascii="Aptos" w:hAnsi="Aptos"/>
          <w:sz w:val="21"/>
          <w:szCs w:val="21"/>
          <w:lang w:val="en-GB" w:eastAsia="en-GB"/>
        </w:rPr>
        <w:t xml:space="preserve"> </w:t>
      </w:r>
      <w:hyperlink r:id="rId43" w:history="1">
        <w:r w:rsidR="00040435" w:rsidRPr="00040435">
          <w:rPr>
            <w:rStyle w:val="Hyperlink"/>
            <w:rFonts w:ascii="Aptos" w:eastAsia="Times New Roman" w:hAnsi="Aptos" w:cs="Times New Roman"/>
            <w:sz w:val="21"/>
            <w:szCs w:val="21"/>
            <w:lang w:val="en-GB" w:eastAsia="en-GB"/>
          </w:rPr>
          <w:t>Knowledge Graph</w:t>
        </w:r>
      </w:hyperlink>
      <w:r w:rsidR="00040435">
        <w:rPr>
          <w:rFonts w:ascii="Aptos" w:eastAsia="Times New Roman" w:hAnsi="Aptos" w:cs="Times New Roman"/>
          <w:sz w:val="21"/>
          <w:szCs w:val="21"/>
          <w:lang w:val="en-GB" w:eastAsia="en-GB"/>
        </w:rPr>
        <w:t xml:space="preserve"> </w:t>
      </w:r>
      <w:r w:rsidR="001D3CCE" w:rsidRPr="00112DD0">
        <w:rPr>
          <w:rFonts w:ascii="Aptos" w:eastAsia="Times New Roman" w:hAnsi="Aptos" w:cs="Times New Roman"/>
          <w:sz w:val="21"/>
          <w:szCs w:val="21"/>
          <w:lang w:val="en-GB" w:eastAsia="en-GB"/>
        </w:rPr>
        <w:t xml:space="preserve">and </w:t>
      </w:r>
      <w:r w:rsidR="00540F08" w:rsidRPr="004C7399">
        <w:rPr>
          <w:rFonts w:ascii="Aptos" w:eastAsia="Times New Roman" w:hAnsi="Aptos" w:cs="Times New Roman"/>
          <w:sz w:val="21"/>
          <w:szCs w:val="21"/>
          <w:lang w:val="en-GB" w:eastAsia="en-GB"/>
        </w:rPr>
        <w:t xml:space="preserve">SAP </w:t>
      </w:r>
      <w:r w:rsidR="001D3CCE" w:rsidRPr="004C7399">
        <w:rPr>
          <w:rFonts w:ascii="Aptos" w:eastAsia="Times New Roman" w:hAnsi="Aptos" w:cs="Times New Roman"/>
          <w:sz w:val="21"/>
          <w:szCs w:val="21"/>
          <w:lang w:val="en-GB" w:eastAsia="en-GB"/>
        </w:rPr>
        <w:t>HANA</w:t>
      </w:r>
      <w:r w:rsidR="00540F08" w:rsidRPr="004C7399">
        <w:rPr>
          <w:rFonts w:ascii="Aptos" w:eastAsia="Times New Roman" w:hAnsi="Aptos" w:cs="Times New Roman"/>
          <w:sz w:val="21"/>
          <w:szCs w:val="21"/>
          <w:lang w:val="en-GB" w:eastAsia="en-GB"/>
        </w:rPr>
        <w:t xml:space="preserve"> Database</w:t>
      </w:r>
      <w:r w:rsidR="001D3CCE" w:rsidRPr="00112DD0">
        <w:rPr>
          <w:rFonts w:ascii="Aptos" w:eastAsia="Times New Roman" w:hAnsi="Aptos" w:cs="Times New Roman"/>
          <w:sz w:val="21"/>
          <w:szCs w:val="21"/>
          <w:lang w:val="en-GB" w:eastAsia="en-GB"/>
        </w:rPr>
        <w:t xml:space="preserve"> Vector Engine continue to advance in unifying structured data from systems such as </w:t>
      </w:r>
      <w:r w:rsidR="00540F08" w:rsidRPr="004C7399">
        <w:rPr>
          <w:rFonts w:ascii="Aptos" w:eastAsia="Times New Roman" w:hAnsi="Aptos" w:cs="Times New Roman"/>
          <w:sz w:val="21"/>
          <w:szCs w:val="21"/>
          <w:lang w:val="en-GB" w:eastAsia="en-GB"/>
        </w:rPr>
        <w:t xml:space="preserve">SAP </w:t>
      </w:r>
      <w:r w:rsidR="001D3CCE" w:rsidRPr="00112DD0">
        <w:rPr>
          <w:rFonts w:ascii="Aptos" w:eastAsia="Times New Roman" w:hAnsi="Aptos" w:cs="Times New Roman"/>
          <w:sz w:val="21"/>
          <w:szCs w:val="21"/>
          <w:lang w:val="en-GB" w:eastAsia="en-GB"/>
        </w:rPr>
        <w:t xml:space="preserve">S/4HANA, </w:t>
      </w:r>
      <w:r w:rsidR="00540F08" w:rsidRPr="004C7399">
        <w:rPr>
          <w:rFonts w:ascii="Aptos" w:eastAsia="Times New Roman" w:hAnsi="Aptos" w:cs="Times New Roman"/>
          <w:sz w:val="21"/>
          <w:szCs w:val="21"/>
          <w:lang w:val="en-GB" w:eastAsia="en-GB"/>
        </w:rPr>
        <w:t xml:space="preserve">SAP </w:t>
      </w:r>
      <w:r w:rsidR="001D3CCE" w:rsidRPr="00112DD0">
        <w:rPr>
          <w:rFonts w:ascii="Aptos" w:eastAsia="Times New Roman" w:hAnsi="Aptos" w:cs="Times New Roman"/>
          <w:sz w:val="21"/>
          <w:szCs w:val="21"/>
          <w:lang w:val="en-GB" w:eastAsia="en-GB"/>
        </w:rPr>
        <w:t xml:space="preserve">SuccessFactors, </w:t>
      </w:r>
      <w:r w:rsidR="00540F08" w:rsidRPr="004C7399">
        <w:rPr>
          <w:rFonts w:ascii="Aptos" w:eastAsia="Times New Roman" w:hAnsi="Aptos" w:cs="Times New Roman"/>
          <w:sz w:val="21"/>
          <w:szCs w:val="21"/>
          <w:lang w:val="en-GB" w:eastAsia="en-GB"/>
        </w:rPr>
        <w:t xml:space="preserve">SAP </w:t>
      </w:r>
      <w:r w:rsidR="001D3CCE" w:rsidRPr="00112DD0">
        <w:rPr>
          <w:rFonts w:ascii="Aptos" w:eastAsia="Times New Roman" w:hAnsi="Aptos" w:cs="Times New Roman"/>
          <w:sz w:val="21"/>
          <w:szCs w:val="21"/>
          <w:lang w:val="en-GB" w:eastAsia="en-GB"/>
        </w:rPr>
        <w:t xml:space="preserve">Concur, and </w:t>
      </w:r>
      <w:r w:rsidR="00540F08" w:rsidRPr="004C7399">
        <w:rPr>
          <w:rFonts w:ascii="Aptos" w:eastAsia="Times New Roman" w:hAnsi="Aptos" w:cs="Times New Roman"/>
          <w:sz w:val="21"/>
          <w:szCs w:val="21"/>
          <w:lang w:val="en-GB" w:eastAsia="en-GB"/>
        </w:rPr>
        <w:t xml:space="preserve">SAP </w:t>
      </w:r>
      <w:r w:rsidR="001D3CCE" w:rsidRPr="00112DD0">
        <w:rPr>
          <w:rFonts w:ascii="Aptos" w:eastAsia="Times New Roman" w:hAnsi="Aptos" w:cs="Times New Roman"/>
          <w:sz w:val="21"/>
          <w:szCs w:val="21"/>
          <w:lang w:val="en-GB" w:eastAsia="en-GB"/>
        </w:rPr>
        <w:t>Customer Experience with unstructured content, creating a harmonized context for reasoning.</w:t>
      </w:r>
    </w:p>
    <w:p w14:paraId="2AC076B4" w14:textId="77777777" w:rsidR="00CF3240" w:rsidRDefault="00CF3240" w:rsidP="001D3CCE">
      <w:pPr>
        <w:spacing w:before="0" w:line="240" w:lineRule="auto"/>
        <w:jc w:val="both"/>
        <w:rPr>
          <w:rFonts w:ascii="Aptos" w:eastAsia="Times New Roman" w:hAnsi="Aptos" w:cs="Times New Roman"/>
          <w:sz w:val="21"/>
          <w:szCs w:val="21"/>
          <w:lang w:val="en-GB" w:eastAsia="en-GB"/>
        </w:rPr>
      </w:pPr>
    </w:p>
    <w:p w14:paraId="1DD7C074" w14:textId="0D1CD12A" w:rsidR="00815984" w:rsidRPr="0033036D" w:rsidRDefault="00F433D8" w:rsidP="00815984">
      <w:pPr>
        <w:spacing w:before="0" w:line="240" w:lineRule="auto"/>
        <w:jc w:val="both"/>
        <w:rPr>
          <w:rFonts w:ascii="Aptos" w:hAnsi="Aptos"/>
          <w:sz w:val="21"/>
          <w:szCs w:val="21"/>
          <w:lang w:val="en-GB" w:eastAsia="en-GB"/>
        </w:rPr>
      </w:pPr>
      <w:commentRangeStart w:id="178"/>
      <w:r>
        <w:rPr>
          <w:rFonts w:ascii="Aptos" w:eastAsia="Times New Roman" w:hAnsi="Aptos" w:cs="Times New Roman"/>
          <w:sz w:val="21"/>
          <w:szCs w:val="21"/>
          <w:lang w:val="en-GB" w:eastAsia="en-GB"/>
        </w:rPr>
        <w:t>For</w:t>
      </w:r>
      <w:r w:rsidRPr="00112DD0">
        <w:rPr>
          <w:rFonts w:ascii="Aptos" w:eastAsia="Times New Roman" w:hAnsi="Aptos" w:cs="Times New Roman"/>
          <w:sz w:val="21"/>
          <w:szCs w:val="21"/>
          <w:lang w:val="en-GB" w:eastAsia="en-GB"/>
        </w:rPr>
        <w:t xml:space="preserve"> </w:t>
      </w:r>
      <w:r w:rsidR="001D3CCE" w:rsidRPr="00112DD0">
        <w:rPr>
          <w:rFonts w:ascii="Aptos" w:eastAsia="Times New Roman" w:hAnsi="Aptos" w:cs="Times New Roman"/>
          <w:sz w:val="21"/>
          <w:szCs w:val="21"/>
          <w:lang w:val="en-GB" w:eastAsia="en-GB"/>
        </w:rPr>
        <w:t xml:space="preserve">the </w:t>
      </w:r>
      <w:r w:rsidR="000C22F8">
        <w:rPr>
          <w:rFonts w:ascii="Aptos" w:eastAsia="Times New Roman" w:hAnsi="Aptos" w:cs="Times New Roman"/>
          <w:b/>
          <w:bCs/>
          <w:sz w:val="21"/>
          <w:szCs w:val="21"/>
          <w:lang w:val="en-GB" w:eastAsia="en-GB"/>
        </w:rPr>
        <w:t xml:space="preserve">Model </w:t>
      </w:r>
      <w:r w:rsidR="009B0D21">
        <w:rPr>
          <w:rFonts w:ascii="Aptos" w:eastAsia="Times New Roman" w:hAnsi="Aptos" w:cs="Times New Roman"/>
          <w:b/>
          <w:bCs/>
          <w:sz w:val="21"/>
          <w:szCs w:val="21"/>
          <w:lang w:val="en-GB" w:eastAsia="en-GB"/>
        </w:rPr>
        <w:t>Services (LLMs)</w:t>
      </w:r>
      <w:r w:rsidR="00156217">
        <w:rPr>
          <w:rFonts w:ascii="Aptos" w:eastAsia="Times New Roman" w:hAnsi="Aptos" w:cs="Times New Roman"/>
          <w:b/>
          <w:bCs/>
          <w:sz w:val="21"/>
          <w:szCs w:val="21"/>
          <w:lang w:val="en-GB" w:eastAsia="en-GB"/>
        </w:rPr>
        <w:t xml:space="preserve"> layer</w:t>
      </w:r>
      <w:commentRangeEnd w:id="178"/>
      <w:r w:rsidR="001D3CCE" w:rsidRPr="00112DD0">
        <w:rPr>
          <w:rStyle w:val="CommentReference"/>
          <w:rFonts w:ascii="Aptos" w:eastAsia="Times New Roman" w:hAnsi="Aptos" w:cs="Times New Roman"/>
          <w:sz w:val="21"/>
          <w:szCs w:val="21"/>
          <w:lang w:val="en-GB" w:eastAsia="en-GB"/>
        </w:rPr>
        <w:commentReference w:id="178"/>
      </w:r>
      <w:r w:rsidR="001D3CCE" w:rsidRPr="00112DD0">
        <w:rPr>
          <w:rFonts w:ascii="Aptos" w:eastAsia="Times New Roman" w:hAnsi="Aptos" w:cs="Times New Roman"/>
          <w:sz w:val="21"/>
          <w:szCs w:val="21"/>
          <w:lang w:val="en-GB" w:eastAsia="en-GB"/>
        </w:rPr>
        <w:t xml:space="preserve">, </w:t>
      </w:r>
      <w:r w:rsidR="00815984" w:rsidRPr="757466EC">
        <w:rPr>
          <w:rFonts w:ascii="Aptos" w:hAnsi="Aptos"/>
          <w:sz w:val="21"/>
          <w:szCs w:val="21"/>
          <w:lang w:val="en-GB" w:eastAsia="en-GB"/>
        </w:rPr>
        <w:t>the generative AI hub in AI Core gives agents access to a suite of AI models and technologies, model training and grounding in customer data, to SAP-hosted language models, and to models in domains such as ABAP and tabular AI, which provides access to SAP Foundation Model (</w:t>
      </w:r>
      <w:r w:rsidR="00815984" w:rsidRPr="757466EC">
        <w:rPr>
          <w:rFonts w:ascii="Aptos" w:hAnsi="Aptos"/>
          <w:b/>
          <w:bCs/>
          <w:sz w:val="21"/>
          <w:szCs w:val="21"/>
          <w:lang w:val="en-GB" w:eastAsia="en-GB"/>
        </w:rPr>
        <w:t>SAP RPT-1</w:t>
      </w:r>
      <w:r w:rsidR="00815984" w:rsidRPr="757466EC">
        <w:rPr>
          <w:rFonts w:ascii="Aptos" w:hAnsi="Aptos"/>
          <w:sz w:val="21"/>
          <w:szCs w:val="21"/>
          <w:lang w:val="en-GB" w:eastAsia="en-GB"/>
        </w:rPr>
        <w:t xml:space="preserve">). It also provides grounding services and fine-tuning adapters that </w:t>
      </w:r>
      <w:r w:rsidR="00815984" w:rsidRPr="757466EC">
        <w:rPr>
          <w:rFonts w:ascii="Aptos" w:hAnsi="Aptos"/>
          <w:sz w:val="21"/>
          <w:szCs w:val="21"/>
          <w:lang w:val="en-GB" w:eastAsia="en-GB"/>
        </w:rPr>
        <w:lastRenderedPageBreak/>
        <w:t xml:space="preserve">enable agents to reason and adapt within enterprise guardrails. These capabilities provide advanced optimization methods including </w:t>
      </w:r>
      <w:hyperlink r:id="rId44">
        <w:r w:rsidR="00B6311E" w:rsidRPr="43C8B8F1">
          <w:rPr>
            <w:rStyle w:val="Hyperlink"/>
            <w:rFonts w:ascii="Aptos" w:eastAsia="Times New Roman" w:hAnsi="Aptos" w:cs="Times New Roman"/>
            <w:sz w:val="21"/>
            <w:szCs w:val="21"/>
            <w:lang w:val="en-GB" w:eastAsia="en-GB"/>
          </w:rPr>
          <w:t>prompt optimization</w:t>
        </w:r>
      </w:hyperlink>
      <w:r w:rsidR="001D3CCE" w:rsidRPr="004C7399">
        <w:rPr>
          <w:rFonts w:ascii="Aptos" w:hAnsi="Aptos"/>
          <w:sz w:val="21"/>
          <w:szCs w:val="21"/>
        </w:rPr>
        <w:t xml:space="preserve"> </w:t>
      </w:r>
      <w:r w:rsidR="001D3CCE" w:rsidRPr="757466EC">
        <w:rPr>
          <w:rFonts w:ascii="Aptos" w:hAnsi="Aptos"/>
          <w:sz w:val="21"/>
          <w:szCs w:val="21"/>
          <w:lang w:val="en-GB" w:eastAsia="en-GB"/>
        </w:rPr>
        <w:t xml:space="preserve">or </w:t>
      </w:r>
      <w:hyperlink r:id="rId45">
        <w:r w:rsidR="001E0DCC" w:rsidRPr="43C8B8F1">
          <w:rPr>
            <w:rStyle w:val="Hyperlink"/>
            <w:rFonts w:ascii="Aptos" w:eastAsia="Times New Roman" w:hAnsi="Aptos" w:cs="Times New Roman"/>
            <w:sz w:val="21"/>
            <w:szCs w:val="21"/>
            <w:lang w:val="en-GB" w:eastAsia="en-GB"/>
          </w:rPr>
          <w:t>speculative decoding</w:t>
        </w:r>
      </w:hyperlink>
      <w:r w:rsidR="001E0DCC" w:rsidRPr="004C7399">
        <w:rPr>
          <w:rFonts w:ascii="Aptos" w:hAnsi="Aptos"/>
          <w:sz w:val="21"/>
          <w:szCs w:val="21"/>
        </w:rPr>
        <w:t xml:space="preserve"> </w:t>
      </w:r>
      <w:r w:rsidR="001D3CCE" w:rsidRPr="757466EC">
        <w:rPr>
          <w:rFonts w:ascii="Aptos" w:hAnsi="Aptos"/>
          <w:sz w:val="21"/>
          <w:szCs w:val="21"/>
          <w:lang w:val="en-GB" w:eastAsia="en-GB"/>
        </w:rPr>
        <w:t xml:space="preserve">on self-hosted LLMs to align responses with enterprise semantics, </w:t>
      </w:r>
      <w:hyperlink r:id="rId46">
        <w:r w:rsidR="00662E18" w:rsidRPr="43C8B8F1">
          <w:rPr>
            <w:rStyle w:val="Hyperlink"/>
            <w:rFonts w:ascii="Aptos" w:eastAsia="Times New Roman" w:hAnsi="Aptos" w:cs="Times New Roman"/>
            <w:sz w:val="21"/>
            <w:szCs w:val="21"/>
            <w:lang w:val="en-GB" w:eastAsia="en-GB"/>
          </w:rPr>
          <w:t>test-time scaling</w:t>
        </w:r>
      </w:hyperlink>
      <w:r w:rsidR="00815984" w:rsidRPr="757466EC">
        <w:rPr>
          <w:rFonts w:ascii="Aptos" w:hAnsi="Aptos"/>
          <w:sz w:val="21"/>
          <w:szCs w:val="21"/>
          <w:lang w:val="en-GB" w:eastAsia="en-GB"/>
        </w:rPr>
        <w:t xml:space="preserve"> to balance speed with depth of reasoning, and neural-guided search to keep exploration aligned with enterprise policies. </w:t>
      </w:r>
    </w:p>
    <w:p w14:paraId="78FED324" w14:textId="77777777" w:rsidR="00815984" w:rsidRPr="0033036D" w:rsidRDefault="00815984" w:rsidP="00815984">
      <w:pPr>
        <w:spacing w:before="0" w:line="240" w:lineRule="auto"/>
        <w:jc w:val="both"/>
        <w:rPr>
          <w:rFonts w:ascii="Aptos" w:eastAsia="Times New Roman" w:hAnsi="Aptos" w:cs="Times New Roman"/>
          <w:sz w:val="21"/>
          <w:szCs w:val="21"/>
          <w:lang w:val="en-GB" w:eastAsia="en-GB"/>
        </w:rPr>
      </w:pPr>
    </w:p>
    <w:p w14:paraId="62F70456" w14:textId="77777777" w:rsidR="00815984" w:rsidRPr="0033036D" w:rsidRDefault="00815984" w:rsidP="00815984">
      <w:pPr>
        <w:spacing w:before="0" w:line="240" w:lineRule="auto"/>
        <w:jc w:val="both"/>
        <w:rPr>
          <w:rFonts w:ascii="Aptos" w:eastAsia="Times New Roman" w:hAnsi="Aptos" w:cs="Times New Roman"/>
          <w:sz w:val="21"/>
          <w:szCs w:val="21"/>
          <w:lang w:val="en-GB" w:eastAsia="en-GB"/>
        </w:rPr>
      </w:pPr>
      <w:r w:rsidRPr="757466EC">
        <w:rPr>
          <w:rFonts w:ascii="Aptos" w:eastAsia="Times New Roman" w:hAnsi="Aptos" w:cs="Times New Roman"/>
          <w:b/>
          <w:bCs/>
          <w:sz w:val="21"/>
          <w:szCs w:val="21"/>
          <w:lang w:val="en-GB" w:eastAsia="en-GB"/>
        </w:rPr>
        <w:t>Reuse layer</w:t>
      </w:r>
      <w:r w:rsidRPr="757466EC">
        <w:rPr>
          <w:rFonts w:ascii="Aptos" w:eastAsia="Times New Roman" w:hAnsi="Aptos" w:cs="Times New Roman"/>
          <w:sz w:val="21"/>
          <w:szCs w:val="21"/>
          <w:lang w:val="en-GB" w:eastAsia="en-GB"/>
        </w:rPr>
        <w:t>, which standardizes and exposes reusable intelligence skills across the enterprise. This layer ensures that core cognitive capabilities like document understanding, tabular analysis, and visual inspection are implemented once and reused everywhere. Together, these layers form the AI-native foundation, where AI agents evolve beyond isolated transactions to operate with continuity, planning, and governance.</w:t>
      </w:r>
    </w:p>
    <w:p w14:paraId="52E7C37F" w14:textId="77777777" w:rsidR="008B07DA" w:rsidRDefault="008B07DA" w:rsidP="007308E8">
      <w:pPr>
        <w:spacing w:before="0" w:line="240" w:lineRule="auto"/>
        <w:jc w:val="both"/>
        <w:rPr>
          <w:rFonts w:ascii="Aptos" w:eastAsia="Times New Roman" w:hAnsi="Aptos" w:cs="Times New Roman"/>
          <w:b/>
          <w:bCs/>
          <w:sz w:val="21"/>
          <w:szCs w:val="21"/>
          <w:lang w:eastAsia="en-GB"/>
        </w:rPr>
      </w:pPr>
    </w:p>
    <w:p w14:paraId="44D466EB" w14:textId="1C03A543" w:rsidR="007308E8" w:rsidRPr="00112DD0" w:rsidRDefault="007308E8" w:rsidP="00BA54BF">
      <w:pPr>
        <w:spacing w:before="0" w:line="240" w:lineRule="auto"/>
        <w:contextualSpacing/>
        <w:jc w:val="both"/>
        <w:rPr>
          <w:rFonts w:ascii="Aptos" w:eastAsia="Times New Roman" w:hAnsi="Aptos" w:cs="Times New Roman"/>
          <w:sz w:val="21"/>
          <w:szCs w:val="21"/>
          <w:lang w:val="en-GB" w:eastAsia="en-GB"/>
        </w:rPr>
      </w:pPr>
      <w:r w:rsidRPr="00BA54BF">
        <w:rPr>
          <w:rFonts w:ascii="Aptos" w:eastAsia="Times New Roman" w:hAnsi="Aptos" w:cs="Times New Roman"/>
          <w:b/>
          <w:bCs/>
          <w:sz w:val="21"/>
          <w:szCs w:val="21"/>
          <w:lang w:eastAsia="en-GB"/>
        </w:rPr>
        <w:t xml:space="preserve">How AI Foundation Architects Intelligence </w:t>
      </w:r>
    </w:p>
    <w:p w14:paraId="000C7513" w14:textId="5C19E4D6" w:rsidR="009D0E81" w:rsidRPr="00112DD0" w:rsidRDefault="007308E8" w:rsidP="007308E8">
      <w:pPr>
        <w:spacing w:before="0" w:line="240" w:lineRule="auto"/>
        <w:contextualSpacing/>
        <w:jc w:val="both"/>
        <w:rPr>
          <w:rFonts w:ascii="Aptos" w:eastAsia="Times New Roman" w:hAnsi="Aptos" w:cs="Times New Roman"/>
          <w:sz w:val="21"/>
          <w:szCs w:val="21"/>
          <w:lang w:val="en-GB" w:eastAsia="en-GB"/>
        </w:rPr>
      </w:pPr>
      <w:r w:rsidRPr="00112DD0">
        <w:rPr>
          <w:rFonts w:ascii="Aptos" w:eastAsia="Times New Roman" w:hAnsi="Aptos" w:cs="Times New Roman"/>
          <w:sz w:val="21"/>
          <w:szCs w:val="21"/>
          <w:lang w:val="en-GB" w:eastAsia="en-GB"/>
        </w:rPr>
        <w:t xml:space="preserve">AI Foundation embeds </w:t>
      </w:r>
      <w:r w:rsidR="475AE30C" w:rsidRPr="1AF6DA09">
        <w:rPr>
          <w:rFonts w:ascii="Aptos" w:eastAsia="Times New Roman" w:hAnsi="Aptos" w:cs="Times New Roman"/>
          <w:sz w:val="21"/>
          <w:szCs w:val="21"/>
          <w:lang w:val="en-GB" w:eastAsia="en-GB"/>
        </w:rPr>
        <w:t>intelligence</w:t>
      </w:r>
      <w:r w:rsidR="00A74C92">
        <w:rPr>
          <w:rFonts w:ascii="Aptos" w:eastAsia="Times New Roman" w:hAnsi="Aptos" w:cs="Times New Roman"/>
          <w:sz w:val="21"/>
          <w:szCs w:val="21"/>
          <w:lang w:val="en-GB" w:eastAsia="en-GB"/>
        </w:rPr>
        <w:t xml:space="preserve"> </w:t>
      </w:r>
      <w:commentRangeStart w:id="179"/>
      <w:commentRangeStart w:id="180"/>
      <w:commentRangeEnd w:id="179"/>
      <w:r w:rsidR="007077E3" w:rsidRPr="00112DD0">
        <w:rPr>
          <w:rStyle w:val="CommentReference"/>
          <w:rFonts w:ascii="Aptos" w:eastAsia="Times New Roman" w:hAnsi="Aptos" w:cs="Times New Roman"/>
          <w:sz w:val="21"/>
          <w:szCs w:val="21"/>
          <w:lang w:val="en-GB" w:eastAsia="en-GB"/>
        </w:rPr>
        <w:commentReference w:id="179"/>
      </w:r>
      <w:commentRangeEnd w:id="180"/>
      <w:r w:rsidRPr="00112DD0">
        <w:rPr>
          <w:rStyle w:val="CommentReference"/>
          <w:rFonts w:ascii="Aptos" w:eastAsia="Times New Roman" w:hAnsi="Aptos" w:cs="Times New Roman"/>
          <w:sz w:val="21"/>
          <w:szCs w:val="21"/>
          <w:lang w:val="en-GB" w:eastAsia="en-GB"/>
        </w:rPr>
        <w:commentReference w:id="180"/>
      </w:r>
      <w:r w:rsidRPr="00112DD0">
        <w:rPr>
          <w:rFonts w:ascii="Aptos" w:eastAsia="Times New Roman" w:hAnsi="Aptos" w:cs="Times New Roman"/>
          <w:sz w:val="21"/>
          <w:szCs w:val="21"/>
          <w:lang w:val="en-GB" w:eastAsia="en-GB"/>
        </w:rPr>
        <w:t>into enterprise systems through five core architectural responsibilities that ensure intelligence operates within the structure, safety, and reliability of SAP’s enterprise environment.</w:t>
      </w:r>
    </w:p>
    <w:p w14:paraId="01005840" w14:textId="55EA63CD" w:rsidR="009D0E81" w:rsidRPr="00BA54BF" w:rsidRDefault="009D0E81" w:rsidP="007308E8">
      <w:pPr>
        <w:spacing w:before="0" w:line="240" w:lineRule="auto"/>
        <w:contextualSpacing/>
        <w:jc w:val="both"/>
        <w:rPr>
          <w:rFonts w:ascii="Aptos" w:eastAsia="Times New Roman" w:hAnsi="Aptos" w:cs="Times New Roman"/>
          <w:b/>
          <w:bCs/>
          <w:sz w:val="21"/>
          <w:szCs w:val="21"/>
          <w:lang w:eastAsia="en-GB"/>
        </w:rPr>
      </w:pPr>
    </w:p>
    <w:p w14:paraId="7B155731" w14:textId="313C43E3" w:rsidR="009D0E81" w:rsidRPr="00BA54BF" w:rsidRDefault="007308E8" w:rsidP="007308E8">
      <w:pPr>
        <w:spacing w:before="0" w:line="240" w:lineRule="auto"/>
        <w:contextualSpacing/>
        <w:jc w:val="both"/>
        <w:rPr>
          <w:rFonts w:ascii="Aptos" w:eastAsia="Times New Roman" w:hAnsi="Aptos" w:cs="Times New Roman"/>
          <w:b/>
          <w:bCs/>
          <w:sz w:val="21"/>
          <w:szCs w:val="21"/>
          <w:lang w:eastAsia="en-GB"/>
        </w:rPr>
      </w:pPr>
      <w:r w:rsidRPr="00BA54BF">
        <w:rPr>
          <w:rFonts w:ascii="Aptos" w:eastAsia="Times New Roman" w:hAnsi="Aptos" w:cs="Times New Roman"/>
          <w:b/>
          <w:bCs/>
          <w:sz w:val="21"/>
          <w:szCs w:val="21"/>
          <w:lang w:eastAsia="en-GB"/>
        </w:rPr>
        <w:t>Coordinating Intelligent Agents</w:t>
      </w:r>
      <w:r w:rsidRPr="00BA54BF">
        <w:rPr>
          <w:rFonts w:ascii="Aptos" w:eastAsia="Times New Roman" w:hAnsi="Aptos" w:cs="Times New Roman"/>
          <w:b/>
          <w:bCs/>
          <w:sz w:val="21"/>
          <w:szCs w:val="21"/>
          <w:lang w:val="en-GB" w:eastAsia="en-GB"/>
        </w:rPr>
        <w:t xml:space="preserve">: </w:t>
      </w:r>
      <w:r w:rsidRPr="00112DD0">
        <w:rPr>
          <w:rFonts w:ascii="Aptos" w:eastAsia="Times New Roman" w:hAnsi="Aptos" w:cs="Times New Roman"/>
          <w:sz w:val="21"/>
          <w:szCs w:val="21"/>
          <w:lang w:val="en-GB" w:eastAsia="en-GB"/>
        </w:rPr>
        <w:t xml:space="preserve">The architecture ensures that agents function as goal-directed participants in workflows rather than isolated scripts. </w:t>
      </w:r>
      <w:commentRangeStart w:id="182"/>
      <w:commentRangeStart w:id="183"/>
      <w:commentRangeStart w:id="184"/>
      <w:commentRangeStart w:id="185"/>
      <w:commentRangeStart w:id="186"/>
      <w:r w:rsidRPr="00112DD0">
        <w:rPr>
          <w:rFonts w:ascii="Aptos" w:eastAsia="Times New Roman" w:hAnsi="Aptos" w:cs="Times New Roman"/>
          <w:sz w:val="21"/>
          <w:szCs w:val="21"/>
          <w:lang w:val="en-GB" w:eastAsia="en-GB"/>
        </w:rPr>
        <w:t xml:space="preserve">It manages their </w:t>
      </w:r>
      <w:r w:rsidR="00583A5A">
        <w:rPr>
          <w:rFonts w:ascii="Aptos" w:eastAsia="Times New Roman" w:hAnsi="Aptos" w:cs="Times New Roman"/>
          <w:sz w:val="21"/>
          <w:szCs w:val="21"/>
          <w:lang w:val="en-GB" w:eastAsia="en-GB"/>
        </w:rPr>
        <w:t>integration</w:t>
      </w:r>
      <w:r w:rsidRPr="00112DD0">
        <w:rPr>
          <w:rFonts w:ascii="Aptos" w:eastAsia="Times New Roman" w:hAnsi="Aptos" w:cs="Times New Roman"/>
          <w:sz w:val="21"/>
          <w:szCs w:val="21"/>
          <w:lang w:val="en-GB" w:eastAsia="en-GB"/>
        </w:rPr>
        <w:t xml:space="preserve">, schedules their actions, and </w:t>
      </w:r>
      <w:r w:rsidRPr="00BA54BF">
        <w:rPr>
          <w:rFonts w:ascii="Aptos" w:eastAsia="Times New Roman" w:hAnsi="Aptos" w:cs="Times New Roman"/>
          <w:sz w:val="21"/>
          <w:szCs w:val="21"/>
          <w:lang w:val="en-GB" w:eastAsia="en-GB"/>
        </w:rPr>
        <w:t>align</w:t>
      </w:r>
      <w:r w:rsidR="003C50EE" w:rsidRPr="00BA54BF">
        <w:rPr>
          <w:rFonts w:ascii="Aptos" w:eastAsia="Times New Roman" w:hAnsi="Aptos" w:cs="Times New Roman"/>
          <w:sz w:val="21"/>
          <w:szCs w:val="21"/>
          <w:lang w:val="en-GB" w:eastAsia="en-GB"/>
        </w:rPr>
        <w:t>s</w:t>
      </w:r>
      <w:r w:rsidRPr="00112DD0">
        <w:rPr>
          <w:rFonts w:ascii="Aptos" w:eastAsia="Times New Roman" w:hAnsi="Aptos" w:cs="Times New Roman"/>
          <w:sz w:val="21"/>
          <w:szCs w:val="21"/>
          <w:lang w:val="en-GB" w:eastAsia="en-GB"/>
        </w:rPr>
        <w:t xml:space="preserve"> execution with enterprise process models such as approvals, escalations, and dependency rules</w:t>
      </w:r>
      <w:commentRangeEnd w:id="182"/>
      <w:r w:rsidR="0049387D">
        <w:rPr>
          <w:rStyle w:val="CommentReference"/>
          <w:rFonts w:ascii="Aptos" w:eastAsia="Times New Roman" w:hAnsi="Aptos" w:cs="Times New Roman"/>
          <w:sz w:val="21"/>
          <w:szCs w:val="21"/>
          <w:lang w:val="en-GB" w:eastAsia="en-GB"/>
        </w:rPr>
        <w:commentReference w:id="182"/>
      </w:r>
      <w:commentRangeEnd w:id="183"/>
      <w:r w:rsidR="0048247B">
        <w:rPr>
          <w:rStyle w:val="CommentReference"/>
          <w:rFonts w:ascii="Aptos" w:eastAsia="Times New Roman" w:hAnsi="Aptos" w:cs="Times New Roman"/>
          <w:sz w:val="21"/>
          <w:szCs w:val="21"/>
          <w:lang w:val="en-GB" w:eastAsia="en-GB"/>
        </w:rPr>
        <w:commentReference w:id="183"/>
      </w:r>
      <w:commentRangeEnd w:id="184"/>
      <w:r>
        <w:rPr>
          <w:rStyle w:val="CommentReference"/>
          <w:rFonts w:ascii="Aptos" w:eastAsia="Times New Roman" w:hAnsi="Aptos" w:cs="Times New Roman"/>
          <w:sz w:val="21"/>
          <w:szCs w:val="21"/>
          <w:lang w:val="en-GB" w:eastAsia="en-GB"/>
        </w:rPr>
        <w:commentReference w:id="184"/>
      </w:r>
      <w:commentRangeEnd w:id="185"/>
      <w:r w:rsidR="008E7390">
        <w:rPr>
          <w:rStyle w:val="CommentReference"/>
          <w:rFonts w:ascii="Aptos" w:eastAsia="Times New Roman" w:hAnsi="Aptos" w:cs="Times New Roman"/>
          <w:sz w:val="21"/>
          <w:szCs w:val="21"/>
          <w:lang w:val="en-GB" w:eastAsia="en-GB"/>
        </w:rPr>
        <w:commentReference w:id="185"/>
      </w:r>
      <w:commentRangeEnd w:id="186"/>
      <w:r>
        <w:rPr>
          <w:rStyle w:val="CommentReference"/>
          <w:rFonts w:ascii="Aptos" w:eastAsia="Times New Roman" w:hAnsi="Aptos" w:cs="Times New Roman"/>
          <w:sz w:val="21"/>
          <w:szCs w:val="21"/>
          <w:lang w:val="en-GB" w:eastAsia="en-GB"/>
        </w:rPr>
        <w:commentReference w:id="186"/>
      </w:r>
      <w:r w:rsidR="00F66873">
        <w:rPr>
          <w:rFonts w:ascii="Aptos" w:eastAsia="Times New Roman" w:hAnsi="Aptos" w:cs="Times New Roman"/>
          <w:sz w:val="21"/>
          <w:szCs w:val="21"/>
          <w:lang w:val="en-GB" w:eastAsia="en-GB"/>
        </w:rPr>
        <w:t>:</w:t>
      </w:r>
      <w:r w:rsidRPr="00112DD0">
        <w:rPr>
          <w:rFonts w:ascii="Aptos" w:eastAsia="Times New Roman" w:hAnsi="Aptos" w:cs="Times New Roman"/>
          <w:sz w:val="21"/>
          <w:szCs w:val="21"/>
          <w:lang w:val="en-GB" w:eastAsia="en-GB"/>
        </w:rPr>
        <w:t xml:space="preserve"> always under governance constraints like</w:t>
      </w:r>
      <w:r w:rsidRPr="00112DD0" w:rsidDel="7BAA22ED">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authorization, thresholds, and audit requirements.</w:t>
      </w:r>
      <w:r w:rsidRPr="00BA54BF">
        <w:rPr>
          <w:rFonts w:ascii="Aptos" w:eastAsia="Times New Roman" w:hAnsi="Aptos" w:cs="Times New Roman"/>
          <w:b/>
          <w:bCs/>
          <w:sz w:val="21"/>
          <w:szCs w:val="21"/>
          <w:lang w:eastAsia="en-GB"/>
        </w:rPr>
        <w:t xml:space="preserve"> </w:t>
      </w:r>
    </w:p>
    <w:p w14:paraId="79BD29E3" w14:textId="3085E7F1" w:rsidR="007308E8" w:rsidRPr="00112DD0" w:rsidRDefault="007308E8" w:rsidP="009D0E81">
      <w:pPr>
        <w:spacing w:before="0" w:line="240" w:lineRule="auto"/>
        <w:contextualSpacing/>
        <w:jc w:val="both"/>
        <w:rPr>
          <w:rFonts w:ascii="Aptos" w:eastAsia="Times New Roman" w:hAnsi="Aptos" w:cs="Times New Roman"/>
          <w:sz w:val="21"/>
          <w:szCs w:val="21"/>
          <w:lang w:val="en-GB" w:eastAsia="en-GB"/>
        </w:rPr>
      </w:pPr>
      <w:r w:rsidRPr="00BA54BF">
        <w:rPr>
          <w:rFonts w:ascii="Aptos" w:hAnsi="Aptos"/>
          <w:sz w:val="21"/>
          <w:szCs w:val="21"/>
        </w:rPr>
        <w:br/>
      </w:r>
      <w:r w:rsidRPr="00BA54BF">
        <w:rPr>
          <w:rFonts w:ascii="Aptos" w:eastAsia="Times New Roman" w:hAnsi="Aptos" w:cs="Times New Roman"/>
          <w:b/>
          <w:bCs/>
          <w:sz w:val="21"/>
          <w:szCs w:val="21"/>
          <w:lang w:eastAsia="en-GB"/>
        </w:rPr>
        <w:t xml:space="preserve">Engineering Context for Cognition: </w:t>
      </w:r>
      <w:r w:rsidRPr="00112DD0">
        <w:rPr>
          <w:rFonts w:ascii="Aptos" w:eastAsia="Times New Roman" w:hAnsi="Aptos" w:cs="Times New Roman"/>
          <w:sz w:val="21"/>
          <w:szCs w:val="21"/>
          <w:lang w:val="en-GB" w:eastAsia="en-GB"/>
        </w:rPr>
        <w:t xml:space="preserve">Large </w:t>
      </w:r>
      <w:r w:rsidR="006A1E95" w:rsidRPr="00112DD0">
        <w:rPr>
          <w:rFonts w:ascii="Aptos" w:eastAsia="Times New Roman" w:hAnsi="Aptos" w:cs="Times New Roman"/>
          <w:sz w:val="21"/>
          <w:szCs w:val="21"/>
          <w:lang w:val="en-GB" w:eastAsia="en-GB"/>
        </w:rPr>
        <w:t>L</w:t>
      </w:r>
      <w:r w:rsidRPr="00112DD0">
        <w:rPr>
          <w:rFonts w:ascii="Aptos" w:eastAsia="Times New Roman" w:hAnsi="Aptos" w:cs="Times New Roman"/>
          <w:sz w:val="21"/>
          <w:szCs w:val="21"/>
          <w:lang w:val="en-GB" w:eastAsia="en-GB"/>
        </w:rPr>
        <w:t xml:space="preserve">anguage </w:t>
      </w:r>
      <w:r w:rsidR="006A1E95" w:rsidRPr="00112DD0">
        <w:rPr>
          <w:rFonts w:ascii="Aptos" w:eastAsia="Times New Roman" w:hAnsi="Aptos" w:cs="Times New Roman"/>
          <w:sz w:val="21"/>
          <w:szCs w:val="21"/>
          <w:lang w:val="en-GB" w:eastAsia="en-GB"/>
        </w:rPr>
        <w:t>M</w:t>
      </w:r>
      <w:r w:rsidRPr="00112DD0">
        <w:rPr>
          <w:rFonts w:ascii="Aptos" w:eastAsia="Times New Roman" w:hAnsi="Aptos" w:cs="Times New Roman"/>
          <w:sz w:val="21"/>
          <w:szCs w:val="21"/>
          <w:lang w:val="en-GB" w:eastAsia="en-GB"/>
        </w:rPr>
        <w:t>odels</w:t>
      </w:r>
      <w:r w:rsidR="00D40844">
        <w:rPr>
          <w:rFonts w:ascii="Aptos" w:eastAsia="Times New Roman" w:hAnsi="Aptos" w:cs="Times New Roman"/>
          <w:sz w:val="21"/>
          <w:szCs w:val="21"/>
          <w:lang w:val="en-GB" w:eastAsia="en-GB"/>
        </w:rPr>
        <w:t xml:space="preserve"> </w:t>
      </w:r>
      <w:r w:rsidR="003C50EE" w:rsidRPr="00BA54BF">
        <w:rPr>
          <w:rFonts w:ascii="Aptos" w:eastAsia="Times New Roman" w:hAnsi="Aptos" w:cs="Times New Roman"/>
          <w:sz w:val="21"/>
          <w:szCs w:val="21"/>
          <w:lang w:val="en-GB" w:eastAsia="en-GB"/>
        </w:rPr>
        <w:t>(LLMs)</w:t>
      </w:r>
      <w:r w:rsidRPr="00112DD0">
        <w:rPr>
          <w:rFonts w:ascii="Aptos" w:eastAsia="Times New Roman" w:hAnsi="Aptos" w:cs="Times New Roman"/>
          <w:sz w:val="21"/>
          <w:szCs w:val="21"/>
          <w:lang w:val="en-GB" w:eastAsia="en-GB"/>
        </w:rPr>
        <w:t xml:space="preserve"> are stateless and</w:t>
      </w:r>
      <w:r w:rsidR="00BE6B46" w:rsidRPr="00112DD0">
        <w:rPr>
          <w:rFonts w:ascii="Aptos" w:eastAsia="Times New Roman" w:hAnsi="Aptos" w:cs="Times New Roman"/>
          <w:sz w:val="21"/>
          <w:szCs w:val="21"/>
          <w:lang w:val="en-GB" w:eastAsia="en-GB"/>
        </w:rPr>
        <w:t xml:space="preserve"> need relevant context</w:t>
      </w:r>
      <w:r w:rsidR="00205605" w:rsidRPr="00112DD0">
        <w:rPr>
          <w:rFonts w:ascii="Aptos" w:eastAsia="Times New Roman" w:hAnsi="Aptos" w:cs="Times New Roman"/>
          <w:sz w:val="21"/>
          <w:szCs w:val="21"/>
          <w:lang w:val="en-GB" w:eastAsia="en-GB"/>
        </w:rPr>
        <w:t xml:space="preserve"> for optimal </w:t>
      </w:r>
      <w:r w:rsidR="00BF3CE3" w:rsidRPr="00112DD0">
        <w:rPr>
          <w:rFonts w:ascii="Aptos" w:eastAsia="Times New Roman" w:hAnsi="Aptos" w:cs="Times New Roman"/>
          <w:sz w:val="21"/>
          <w:szCs w:val="21"/>
          <w:lang w:val="en-GB" w:eastAsia="en-GB"/>
        </w:rPr>
        <w:t>output</w:t>
      </w:r>
      <w:r w:rsidR="000A5ACD" w:rsidRPr="00112DD0">
        <w:rPr>
          <w:rFonts w:ascii="Aptos" w:eastAsia="Times New Roman" w:hAnsi="Aptos" w:cs="Times New Roman"/>
          <w:sz w:val="21"/>
          <w:szCs w:val="21"/>
          <w:lang w:val="en-GB" w:eastAsia="en-GB"/>
        </w:rPr>
        <w:t xml:space="preserve">. This turns </w:t>
      </w:r>
      <w:r w:rsidR="003C50EE" w:rsidRPr="00BA54BF">
        <w:rPr>
          <w:rFonts w:ascii="Aptos" w:eastAsia="Times New Roman" w:hAnsi="Aptos" w:cs="Times New Roman"/>
          <w:sz w:val="21"/>
          <w:szCs w:val="21"/>
          <w:lang w:val="en-GB" w:eastAsia="en-GB"/>
        </w:rPr>
        <w:t>c</w:t>
      </w:r>
      <w:r w:rsidR="000A5ACD" w:rsidRPr="00BA54BF">
        <w:rPr>
          <w:rFonts w:ascii="Aptos" w:eastAsia="Times New Roman" w:hAnsi="Aptos" w:cs="Times New Roman"/>
          <w:sz w:val="21"/>
          <w:szCs w:val="21"/>
          <w:lang w:val="en-GB" w:eastAsia="en-GB"/>
        </w:rPr>
        <w:t xml:space="preserve">ontext </w:t>
      </w:r>
      <w:r w:rsidR="00AA3AB6" w:rsidRPr="00BA54BF">
        <w:rPr>
          <w:rFonts w:ascii="Aptos" w:eastAsia="Times New Roman" w:hAnsi="Aptos" w:cs="Times New Roman"/>
          <w:sz w:val="21"/>
          <w:szCs w:val="21"/>
          <w:lang w:val="en-GB" w:eastAsia="en-GB"/>
        </w:rPr>
        <w:t>e</w:t>
      </w:r>
      <w:r w:rsidR="007A5D07" w:rsidRPr="00BA54BF">
        <w:rPr>
          <w:rFonts w:ascii="Aptos" w:eastAsia="Times New Roman" w:hAnsi="Aptos" w:cs="Times New Roman"/>
          <w:sz w:val="21"/>
          <w:szCs w:val="21"/>
          <w:lang w:val="en-GB" w:eastAsia="en-GB"/>
        </w:rPr>
        <w:t>ngineering</w:t>
      </w:r>
      <w:r w:rsidR="000A5ACD" w:rsidRPr="00112DD0">
        <w:rPr>
          <w:rFonts w:ascii="Aptos" w:eastAsia="Times New Roman" w:hAnsi="Aptos" w:cs="Times New Roman"/>
          <w:sz w:val="21"/>
          <w:szCs w:val="21"/>
          <w:lang w:val="en-GB" w:eastAsia="en-GB"/>
        </w:rPr>
        <w:t xml:space="preserve"> into a</w:t>
      </w:r>
      <w:r w:rsidR="00402E5E" w:rsidRPr="00112DD0">
        <w:rPr>
          <w:rFonts w:ascii="Aptos" w:eastAsia="Times New Roman" w:hAnsi="Aptos" w:cs="Times New Roman"/>
          <w:sz w:val="21"/>
          <w:szCs w:val="21"/>
          <w:lang w:val="en-GB" w:eastAsia="en-GB"/>
        </w:rPr>
        <w:t>n optimization problem</w:t>
      </w:r>
      <w:r w:rsidR="007A5D07" w:rsidRPr="00112DD0">
        <w:rPr>
          <w:rFonts w:ascii="Aptos" w:eastAsia="Times New Roman" w:hAnsi="Aptos" w:cs="Times New Roman"/>
          <w:sz w:val="21"/>
          <w:szCs w:val="21"/>
          <w:lang w:val="en-GB" w:eastAsia="en-GB"/>
        </w:rPr>
        <w:t>.</w:t>
      </w:r>
      <w:r w:rsidRPr="00112DD0">
        <w:rPr>
          <w:rFonts w:ascii="Aptos" w:eastAsia="Times New Roman" w:hAnsi="Aptos" w:cs="Times New Roman"/>
          <w:sz w:val="21"/>
          <w:szCs w:val="21"/>
          <w:lang w:val="en-GB" w:eastAsia="en-GB"/>
        </w:rPr>
        <w:t xml:space="preserve"> </w:t>
      </w:r>
      <w:r w:rsidR="00F062DB">
        <w:rPr>
          <w:rFonts w:ascii="Aptos" w:eastAsia="Times New Roman" w:hAnsi="Aptos" w:cs="Times New Roman"/>
          <w:sz w:val="21"/>
          <w:szCs w:val="21"/>
          <w:lang w:val="en-GB" w:eastAsia="en-GB"/>
        </w:rPr>
        <w:t>AI Foundation</w:t>
      </w:r>
      <w:r w:rsidRPr="00112DD0">
        <w:rPr>
          <w:rFonts w:ascii="Aptos" w:eastAsia="Times New Roman" w:hAnsi="Aptos" w:cs="Times New Roman"/>
          <w:sz w:val="21"/>
          <w:szCs w:val="21"/>
          <w:lang w:val="en-GB" w:eastAsia="en-GB"/>
        </w:rPr>
        <w:t xml:space="preserve"> addresses this through context engineering</w:t>
      </w:r>
      <w:r w:rsidR="00D06F9C">
        <w:rPr>
          <w:rFonts w:ascii="Aptos" w:eastAsia="Times New Roman" w:hAnsi="Aptos" w:cs="Times New Roman"/>
          <w:sz w:val="21"/>
          <w:szCs w:val="21"/>
          <w:lang w:val="en-GB" w:eastAsia="en-GB"/>
        </w:rPr>
        <w:t>:</w:t>
      </w:r>
      <w:r w:rsidR="00B41E08" w:rsidRPr="00BA54BF">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assembling the right slice of enterprise information for each interaction. That means pulling in what’s relevant from prior exchanges, business semantics, and user roles- while filtering out redundant, outdated, or unauthorized data.</w:t>
      </w:r>
      <w:r w:rsidRPr="00112DD0">
        <w:rPr>
          <w:rFonts w:ascii="Aptos" w:eastAsia="Aptos" w:hAnsi="Aptos" w:cs="Aptos"/>
          <w:color w:val="000000" w:themeColor="text1"/>
          <w:sz w:val="21"/>
          <w:szCs w:val="21"/>
          <w:lang w:val="en-GB"/>
        </w:rPr>
        <w:t xml:space="preserve"> Context engineering ensures that agents work with information that is accurate, sufficient, and compliant with enterprise rules.</w:t>
      </w:r>
    </w:p>
    <w:p w14:paraId="68FCE4DF" w14:textId="77777777" w:rsidR="007308E8" w:rsidRPr="00112DD0" w:rsidRDefault="007308E8" w:rsidP="007308E8">
      <w:pPr>
        <w:spacing w:before="0" w:line="240" w:lineRule="auto"/>
        <w:contextualSpacing/>
        <w:jc w:val="both"/>
        <w:rPr>
          <w:rFonts w:ascii="Aptos" w:eastAsia="Times New Roman" w:hAnsi="Aptos" w:cs="Times New Roman"/>
          <w:sz w:val="21"/>
          <w:szCs w:val="21"/>
          <w:lang w:val="en-GB" w:eastAsia="en-GB"/>
        </w:rPr>
      </w:pPr>
    </w:p>
    <w:p w14:paraId="18E8AA02" w14:textId="79D12793" w:rsidR="007308E8" w:rsidRPr="00112DD0" w:rsidRDefault="007308E8" w:rsidP="007308E8">
      <w:pPr>
        <w:spacing w:before="0" w:line="240" w:lineRule="auto"/>
        <w:contextualSpacing/>
        <w:jc w:val="both"/>
        <w:rPr>
          <w:rFonts w:ascii="Aptos" w:eastAsia="Times New Roman" w:hAnsi="Aptos" w:cs="Times New Roman"/>
          <w:sz w:val="21"/>
          <w:szCs w:val="21"/>
          <w:lang w:val="en-GB" w:eastAsia="en-GB"/>
        </w:rPr>
      </w:pPr>
      <w:r w:rsidRPr="00BA54BF">
        <w:rPr>
          <w:rFonts w:ascii="Aptos" w:eastAsia="Times New Roman" w:hAnsi="Aptos" w:cs="Times New Roman"/>
          <w:b/>
          <w:bCs/>
          <w:sz w:val="21"/>
          <w:szCs w:val="21"/>
          <w:lang w:eastAsia="en-GB"/>
        </w:rPr>
        <w:t>Grounding Decisions in Enterprise Semantics</w:t>
      </w:r>
      <w:r w:rsidR="00602EE4" w:rsidRPr="00112DD0">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AI Foundation constrains retrieval and reasoning to SAP’s business semantics and data models. </w:t>
      </w:r>
      <w:r w:rsidR="00940518">
        <w:rPr>
          <w:rFonts w:ascii="Aptos" w:eastAsia="Times New Roman" w:hAnsi="Aptos" w:cs="Times New Roman"/>
          <w:sz w:val="21"/>
          <w:szCs w:val="21"/>
          <w:lang w:val="en-GB" w:eastAsia="en-GB"/>
        </w:rPr>
        <w:t>AI Foundation</w:t>
      </w:r>
      <w:commentRangeStart w:id="189"/>
      <w:commentRangeStart w:id="190"/>
      <w:commentRangeStart w:id="191"/>
      <w:commentRangeStart w:id="192"/>
      <w:commentRangeStart w:id="193"/>
      <w:commentRangeStart w:id="194"/>
      <w:commentRangeStart w:id="195"/>
      <w:r w:rsidRPr="00112DD0">
        <w:rPr>
          <w:rFonts w:ascii="Aptos" w:eastAsia="Times New Roman" w:hAnsi="Aptos" w:cs="Times New Roman"/>
          <w:sz w:val="21"/>
          <w:szCs w:val="21"/>
          <w:lang w:val="en-GB" w:eastAsia="en-GB"/>
        </w:rPr>
        <w:t xml:space="preserve"> extends retrieval-augmented generation </w:t>
      </w:r>
      <w:r w:rsidR="00BD595C" w:rsidRPr="00BA54BF">
        <w:rPr>
          <w:rFonts w:ascii="Aptos" w:eastAsia="Times New Roman" w:hAnsi="Aptos" w:cs="Times New Roman"/>
          <w:sz w:val="21"/>
          <w:szCs w:val="21"/>
          <w:lang w:val="en-GB" w:eastAsia="en-GB"/>
        </w:rPr>
        <w:t>(RAG)</w:t>
      </w:r>
      <w:r w:rsidRPr="00BA54BF">
        <w:rPr>
          <w:rFonts w:ascii="Aptos" w:eastAsia="Times New Roman" w:hAnsi="Aptos" w:cs="Times New Roman"/>
          <w:sz w:val="21"/>
          <w:szCs w:val="21"/>
          <w:lang w:val="en-GB" w:eastAsia="en-GB"/>
        </w:rPr>
        <w:t xml:space="preserve"> </w:t>
      </w:r>
      <w:r w:rsidRPr="00112DD0">
        <w:rPr>
          <w:rFonts w:ascii="Aptos" w:eastAsia="Times New Roman" w:hAnsi="Aptos" w:cs="Times New Roman"/>
          <w:sz w:val="21"/>
          <w:szCs w:val="21"/>
          <w:lang w:val="en-GB" w:eastAsia="en-GB"/>
        </w:rPr>
        <w:t xml:space="preserve">into Agentic RAG, enabling agents to determine what to retrieve, when it is relevant, and how to apply it. </w:t>
      </w:r>
      <w:commentRangeEnd w:id="189"/>
      <w:r w:rsidR="00EB3551" w:rsidRPr="00112DD0">
        <w:rPr>
          <w:rStyle w:val="CommentReference"/>
          <w:rFonts w:ascii="Aptos" w:eastAsia="Times New Roman" w:hAnsi="Aptos" w:cs="Times New Roman"/>
          <w:sz w:val="21"/>
          <w:szCs w:val="21"/>
          <w:lang w:val="en-GB" w:eastAsia="en-GB"/>
        </w:rPr>
        <w:commentReference w:id="189"/>
      </w:r>
      <w:commentRangeEnd w:id="190"/>
      <w:r w:rsidR="00AB1F4E" w:rsidRPr="00112DD0">
        <w:rPr>
          <w:rStyle w:val="CommentReference"/>
          <w:rFonts w:ascii="Aptos" w:eastAsia="Times New Roman" w:hAnsi="Aptos" w:cs="Times New Roman"/>
          <w:sz w:val="21"/>
          <w:szCs w:val="21"/>
          <w:lang w:val="en-GB" w:eastAsia="en-GB"/>
        </w:rPr>
        <w:commentReference w:id="190"/>
      </w:r>
      <w:commentRangeEnd w:id="191"/>
      <w:r w:rsidR="003E6A30" w:rsidRPr="00112DD0">
        <w:rPr>
          <w:rStyle w:val="CommentReference"/>
          <w:rFonts w:ascii="Aptos" w:eastAsia="Times New Roman" w:hAnsi="Aptos" w:cs="Times New Roman"/>
          <w:sz w:val="21"/>
          <w:szCs w:val="21"/>
          <w:lang w:val="en-GB" w:eastAsia="en-GB"/>
        </w:rPr>
        <w:commentReference w:id="191"/>
      </w:r>
      <w:commentRangeEnd w:id="192"/>
      <w:r w:rsidR="000C53AC" w:rsidRPr="00112DD0">
        <w:rPr>
          <w:rStyle w:val="CommentReference"/>
          <w:rFonts w:ascii="Aptos" w:eastAsia="Times New Roman" w:hAnsi="Aptos" w:cs="Times New Roman"/>
          <w:sz w:val="21"/>
          <w:szCs w:val="21"/>
          <w:lang w:val="en-GB" w:eastAsia="en-GB"/>
        </w:rPr>
        <w:commentReference w:id="192"/>
      </w:r>
      <w:commentRangeEnd w:id="193"/>
      <w:r w:rsidR="003A7A18" w:rsidRPr="00112DD0">
        <w:rPr>
          <w:rStyle w:val="CommentReference"/>
          <w:rFonts w:ascii="Aptos" w:eastAsia="Times New Roman" w:hAnsi="Aptos" w:cs="Times New Roman"/>
          <w:sz w:val="21"/>
          <w:szCs w:val="21"/>
          <w:lang w:val="en-GB" w:eastAsia="en-GB"/>
        </w:rPr>
        <w:commentReference w:id="193"/>
      </w:r>
      <w:commentRangeEnd w:id="194"/>
      <w:r w:rsidRPr="00112DD0">
        <w:rPr>
          <w:rStyle w:val="CommentReference"/>
          <w:rFonts w:ascii="Aptos" w:eastAsia="Times New Roman" w:hAnsi="Aptos" w:cs="Times New Roman"/>
          <w:sz w:val="21"/>
          <w:szCs w:val="21"/>
          <w:lang w:val="en-GB" w:eastAsia="en-GB"/>
        </w:rPr>
        <w:commentReference w:id="194"/>
      </w:r>
      <w:commentRangeEnd w:id="195"/>
      <w:r w:rsidR="00DF36C7" w:rsidRPr="00112DD0">
        <w:rPr>
          <w:rStyle w:val="CommentReference"/>
          <w:rFonts w:ascii="Aptos" w:eastAsia="Times New Roman" w:hAnsi="Aptos" w:cs="Times New Roman"/>
          <w:sz w:val="21"/>
          <w:szCs w:val="21"/>
          <w:lang w:val="en-GB" w:eastAsia="en-GB"/>
        </w:rPr>
        <w:commentReference w:id="195"/>
      </w:r>
      <w:r w:rsidRPr="00112DD0">
        <w:rPr>
          <w:rFonts w:ascii="Aptos" w:eastAsia="Times New Roman" w:hAnsi="Aptos" w:cs="Times New Roman"/>
          <w:sz w:val="21"/>
          <w:szCs w:val="21"/>
          <w:lang w:val="en-GB" w:eastAsia="en-GB"/>
        </w:rPr>
        <w:t xml:space="preserve">This focuses reasoning on enterprise-consistent objects </w:t>
      </w:r>
      <w:r w:rsidR="00B40969">
        <w:rPr>
          <w:rFonts w:ascii="Aptos" w:eastAsia="Times New Roman" w:hAnsi="Aptos" w:cs="Times New Roman"/>
          <w:sz w:val="21"/>
          <w:szCs w:val="21"/>
          <w:lang w:val="en-GB" w:eastAsia="en-GB"/>
        </w:rPr>
        <w:t>like</w:t>
      </w:r>
      <w:r w:rsidRPr="00112DD0">
        <w:rPr>
          <w:rFonts w:ascii="Aptos" w:eastAsia="Times New Roman" w:hAnsi="Aptos" w:cs="Times New Roman"/>
          <w:sz w:val="21"/>
          <w:szCs w:val="21"/>
          <w:lang w:val="en-GB" w:eastAsia="en-GB"/>
        </w:rPr>
        <w:t xml:space="preserve"> ledgers, orders, or employee records and enforces governed rules like approval limits, policies, and compliance checks.</w:t>
      </w:r>
      <w:r w:rsidR="002B7EF7" w:rsidRPr="00112DD0">
        <w:rPr>
          <w:rFonts w:ascii="Aptos" w:eastAsia="Times New Roman" w:hAnsi="Aptos" w:cs="Times New Roman"/>
          <w:sz w:val="21"/>
          <w:szCs w:val="21"/>
          <w:lang w:val="en-GB" w:eastAsia="en-GB"/>
        </w:rPr>
        <w:t xml:space="preserve"> </w:t>
      </w:r>
      <w:hyperlink r:id="rId47">
        <w:r w:rsidR="2BEF4027" w:rsidRPr="00112DD0">
          <w:rPr>
            <w:rFonts w:ascii="Aptos" w:eastAsia="Times New Roman" w:hAnsi="Aptos" w:cs="Times New Roman"/>
            <w:sz w:val="21"/>
            <w:szCs w:val="21"/>
            <w:lang w:val="en-GB" w:eastAsia="en-GB"/>
          </w:rPr>
          <w:t>Robotic semantics</w:t>
        </w:r>
      </w:hyperlink>
      <w:r w:rsidR="2BEF4027" w:rsidRPr="00112DD0">
        <w:rPr>
          <w:rFonts w:ascii="Aptos" w:eastAsia="Times New Roman" w:hAnsi="Aptos" w:cs="Times New Roman"/>
          <w:sz w:val="21"/>
          <w:szCs w:val="21"/>
          <w:lang w:val="en-GB" w:eastAsia="en-GB"/>
        </w:rPr>
        <w:t xml:space="preserve"> provide embodied AI agents </w:t>
      </w:r>
      <w:r w:rsidR="006A3CCF" w:rsidRPr="00BA54BF">
        <w:rPr>
          <w:rFonts w:ascii="Aptos" w:eastAsia="Times New Roman" w:hAnsi="Aptos" w:cs="Times New Roman"/>
          <w:sz w:val="21"/>
          <w:szCs w:val="21"/>
          <w:lang w:val="en-GB" w:eastAsia="en-GB"/>
        </w:rPr>
        <w:t>with</w:t>
      </w:r>
      <w:r w:rsidR="2BEF4027" w:rsidRPr="00BA54BF">
        <w:rPr>
          <w:rFonts w:ascii="Aptos" w:eastAsia="Times New Roman" w:hAnsi="Aptos" w:cs="Times New Roman"/>
          <w:sz w:val="21"/>
          <w:szCs w:val="21"/>
          <w:lang w:val="en-GB" w:eastAsia="en-GB"/>
        </w:rPr>
        <w:t xml:space="preserve"> </w:t>
      </w:r>
      <w:r w:rsidR="2BEF4027" w:rsidRPr="00112DD0">
        <w:rPr>
          <w:rFonts w:ascii="Aptos" w:eastAsia="Times New Roman" w:hAnsi="Aptos" w:cs="Times New Roman"/>
          <w:sz w:val="21"/>
          <w:szCs w:val="21"/>
          <w:lang w:val="en-GB" w:eastAsia="en-GB"/>
        </w:rPr>
        <w:t>ability to understand the right physical actions to perform to achieve the business goals</w:t>
      </w:r>
      <w:r w:rsidR="00EC391B">
        <w:rPr>
          <w:rFonts w:ascii="Aptos" w:eastAsia="Times New Roman" w:hAnsi="Aptos" w:cs="Times New Roman"/>
          <w:sz w:val="21"/>
          <w:szCs w:val="21"/>
          <w:lang w:val="en-GB" w:eastAsia="en-GB"/>
        </w:rPr>
        <w:t>.</w:t>
      </w:r>
    </w:p>
    <w:p w14:paraId="30CEC0DB" w14:textId="77777777" w:rsidR="007308E8" w:rsidRPr="00112DD0" w:rsidRDefault="007308E8" w:rsidP="007308E8">
      <w:pPr>
        <w:spacing w:before="0" w:line="240" w:lineRule="auto"/>
        <w:contextualSpacing/>
        <w:jc w:val="both"/>
        <w:rPr>
          <w:rFonts w:ascii="Aptos" w:eastAsia="Times New Roman" w:hAnsi="Aptos" w:cs="Times New Roman"/>
          <w:sz w:val="21"/>
          <w:szCs w:val="21"/>
          <w:lang w:eastAsia="en-GB"/>
        </w:rPr>
      </w:pPr>
    </w:p>
    <w:p w14:paraId="7563F9AB" w14:textId="0BE156E2" w:rsidR="007308E8" w:rsidRPr="00112DD0" w:rsidRDefault="007308E8" w:rsidP="007308E8">
      <w:pPr>
        <w:spacing w:before="0" w:line="240" w:lineRule="auto"/>
        <w:contextualSpacing/>
        <w:jc w:val="both"/>
        <w:rPr>
          <w:rFonts w:ascii="Aptos" w:eastAsia="Times New Roman" w:hAnsi="Aptos" w:cs="Times New Roman"/>
          <w:sz w:val="21"/>
          <w:szCs w:val="21"/>
          <w:lang w:val="en-GB" w:eastAsia="en-GB"/>
        </w:rPr>
      </w:pPr>
      <w:r w:rsidRPr="00BA54BF">
        <w:rPr>
          <w:rFonts w:ascii="Aptos" w:eastAsia="Times New Roman" w:hAnsi="Aptos" w:cs="Times New Roman"/>
          <w:b/>
          <w:bCs/>
          <w:sz w:val="21"/>
          <w:szCs w:val="21"/>
          <w:lang w:eastAsia="en-GB"/>
        </w:rPr>
        <w:t>Ensuring Alignment and Safety</w:t>
      </w:r>
      <w:r w:rsidR="00D34923" w:rsidRPr="00112DD0">
        <w:rPr>
          <w:rFonts w:ascii="Aptos" w:eastAsia="Times New Roman" w:hAnsi="Aptos" w:cs="Times New Roman"/>
          <w:sz w:val="21"/>
          <w:szCs w:val="21"/>
          <w:lang w:val="en-GB" w:eastAsia="en-GB"/>
        </w:rPr>
        <w:t xml:space="preserve">: </w:t>
      </w:r>
      <w:commentRangeStart w:id="197"/>
      <w:commentRangeStart w:id="198"/>
      <w:commentRangeStart w:id="199"/>
      <w:commentRangeStart w:id="200"/>
      <w:commentRangeStart w:id="201"/>
      <w:commentRangeStart w:id="202"/>
      <w:r w:rsidRPr="00112DD0">
        <w:rPr>
          <w:rFonts w:ascii="Aptos" w:eastAsia="Times New Roman" w:hAnsi="Aptos" w:cs="Times New Roman"/>
          <w:sz w:val="21"/>
          <w:szCs w:val="21"/>
          <w:lang w:val="en-GB" w:eastAsia="en-GB"/>
        </w:rPr>
        <w:t xml:space="preserve">The architecture guarantees agent </w:t>
      </w:r>
      <w:r w:rsidR="44276853" w:rsidRPr="6E23A6EE">
        <w:rPr>
          <w:rFonts w:ascii="Aptos" w:eastAsia="Times New Roman" w:hAnsi="Aptos" w:cs="Times New Roman"/>
          <w:sz w:val="21"/>
          <w:szCs w:val="21"/>
          <w:lang w:val="en-GB" w:eastAsia="en-GB"/>
        </w:rPr>
        <w:t>behaviour</w:t>
      </w:r>
      <w:r w:rsidRPr="00112DD0">
        <w:rPr>
          <w:rFonts w:ascii="Aptos" w:eastAsia="Times New Roman" w:hAnsi="Aptos" w:cs="Times New Roman"/>
          <w:sz w:val="21"/>
          <w:szCs w:val="21"/>
          <w:lang w:val="en-GB" w:eastAsia="en-GB"/>
        </w:rPr>
        <w:t xml:space="preserve"> remains aligned </w:t>
      </w:r>
      <w:r w:rsidR="00884289">
        <w:rPr>
          <w:rFonts w:ascii="Aptos" w:eastAsia="Times New Roman" w:hAnsi="Aptos" w:cs="Times New Roman"/>
          <w:sz w:val="21"/>
          <w:szCs w:val="21"/>
          <w:lang w:val="en-GB" w:eastAsia="en-GB"/>
        </w:rPr>
        <w:t xml:space="preserve">and governed </w:t>
      </w:r>
      <w:r w:rsidRPr="00112DD0">
        <w:rPr>
          <w:rFonts w:ascii="Aptos" w:eastAsia="Times New Roman" w:hAnsi="Aptos" w:cs="Times New Roman"/>
          <w:sz w:val="21"/>
          <w:szCs w:val="21"/>
          <w:lang w:val="en-GB" w:eastAsia="en-GB"/>
        </w:rPr>
        <w:t>with enterprise goals.</w:t>
      </w:r>
      <w:commentRangeEnd w:id="197"/>
      <w:r w:rsidR="009D5343" w:rsidRPr="00112DD0">
        <w:rPr>
          <w:rStyle w:val="CommentReference"/>
          <w:rFonts w:ascii="Aptos" w:eastAsia="Times New Roman" w:hAnsi="Aptos" w:cs="Times New Roman"/>
          <w:sz w:val="21"/>
          <w:szCs w:val="21"/>
          <w:lang w:val="en-GB" w:eastAsia="en-GB"/>
        </w:rPr>
        <w:commentReference w:id="197"/>
      </w:r>
      <w:commentRangeEnd w:id="198"/>
      <w:r w:rsidR="006A7214" w:rsidRPr="00112DD0">
        <w:rPr>
          <w:rStyle w:val="CommentReference"/>
          <w:rFonts w:ascii="Aptos" w:eastAsia="Times New Roman" w:hAnsi="Aptos" w:cs="Times New Roman"/>
          <w:sz w:val="21"/>
          <w:szCs w:val="21"/>
          <w:lang w:val="en-GB" w:eastAsia="en-GB"/>
        </w:rPr>
        <w:commentReference w:id="198"/>
      </w:r>
      <w:commentRangeEnd w:id="199"/>
      <w:r w:rsidRPr="00112DD0">
        <w:rPr>
          <w:rStyle w:val="CommentReference"/>
          <w:rFonts w:ascii="Aptos" w:eastAsia="Times New Roman" w:hAnsi="Aptos" w:cs="Times New Roman"/>
          <w:sz w:val="21"/>
          <w:szCs w:val="21"/>
          <w:lang w:val="en-GB" w:eastAsia="en-GB"/>
        </w:rPr>
        <w:commentReference w:id="199"/>
      </w:r>
      <w:commentRangeEnd w:id="200"/>
      <w:r w:rsidR="00D8608D" w:rsidRPr="00112DD0">
        <w:rPr>
          <w:rStyle w:val="CommentReference"/>
          <w:rFonts w:ascii="Aptos" w:eastAsia="Times New Roman" w:hAnsi="Aptos" w:cs="Times New Roman"/>
          <w:sz w:val="21"/>
          <w:szCs w:val="21"/>
          <w:lang w:val="en-GB" w:eastAsia="en-GB"/>
        </w:rPr>
        <w:commentReference w:id="200"/>
      </w:r>
      <w:commentRangeEnd w:id="201"/>
      <w:r w:rsidRPr="00112DD0">
        <w:rPr>
          <w:rStyle w:val="CommentReference"/>
          <w:rFonts w:ascii="Aptos" w:eastAsia="Times New Roman" w:hAnsi="Aptos" w:cs="Times New Roman"/>
          <w:sz w:val="21"/>
          <w:szCs w:val="21"/>
          <w:lang w:val="en-GB" w:eastAsia="en-GB"/>
        </w:rPr>
        <w:commentReference w:id="201"/>
      </w:r>
      <w:commentRangeEnd w:id="202"/>
      <w:r w:rsidR="002D1FA5" w:rsidRPr="00112DD0">
        <w:rPr>
          <w:rStyle w:val="CommentReference"/>
          <w:rFonts w:ascii="Aptos" w:eastAsia="Times New Roman" w:hAnsi="Aptos" w:cs="Times New Roman"/>
          <w:sz w:val="21"/>
          <w:szCs w:val="21"/>
          <w:lang w:val="en-GB" w:eastAsia="en-GB"/>
        </w:rPr>
        <w:commentReference w:id="202"/>
      </w:r>
      <w:r w:rsidRPr="00112DD0">
        <w:rPr>
          <w:rFonts w:ascii="Aptos" w:eastAsia="Times New Roman" w:hAnsi="Aptos" w:cs="Times New Roman"/>
          <w:sz w:val="21"/>
          <w:szCs w:val="21"/>
          <w:lang w:val="en-GB" w:eastAsia="en-GB"/>
        </w:rPr>
        <w:t xml:space="preserve"> Decisions are limited to approved business rules, with embedded compliance checks at every step and fallback paths that handle uncertainty. As </w:t>
      </w:r>
      <w:r w:rsidR="00204451">
        <w:rPr>
          <w:rFonts w:ascii="Aptos" w:eastAsia="Times New Roman" w:hAnsi="Aptos" w:cs="Times New Roman"/>
          <w:sz w:val="21"/>
          <w:szCs w:val="21"/>
          <w:lang w:val="en-GB" w:eastAsia="en-GB"/>
        </w:rPr>
        <w:t>AI</w:t>
      </w:r>
      <w:r w:rsidRPr="00112DD0">
        <w:rPr>
          <w:rFonts w:ascii="Aptos" w:eastAsia="Times New Roman" w:hAnsi="Aptos" w:cs="Times New Roman"/>
          <w:sz w:val="21"/>
          <w:szCs w:val="21"/>
          <w:lang w:val="en-GB" w:eastAsia="en-GB"/>
        </w:rPr>
        <w:t xml:space="preserve"> agents gain autonomy, safety mechanisms scale alongside them, ensuring every action is traceable to its source and maintaining control, accountability, and trust.</w:t>
      </w:r>
    </w:p>
    <w:p w14:paraId="31E2CAB3" w14:textId="1C0D9B1C" w:rsidR="00167D68" w:rsidRDefault="007308E8" w:rsidP="007308E8">
      <w:pPr>
        <w:spacing w:before="0" w:line="240" w:lineRule="auto"/>
        <w:contextualSpacing/>
        <w:jc w:val="both"/>
        <w:rPr>
          <w:rFonts w:ascii="Aptos" w:eastAsia="Aptos" w:hAnsi="Aptos" w:cs="Aptos"/>
          <w:color w:val="000000" w:themeColor="text1"/>
          <w:sz w:val="21"/>
          <w:szCs w:val="21"/>
        </w:rPr>
      </w:pPr>
      <w:r w:rsidRPr="00BA54BF">
        <w:rPr>
          <w:rFonts w:ascii="Aptos" w:hAnsi="Aptos"/>
          <w:sz w:val="21"/>
          <w:szCs w:val="21"/>
        </w:rPr>
        <w:br/>
      </w:r>
      <w:r w:rsidRPr="00BA54BF">
        <w:rPr>
          <w:rFonts w:ascii="Aptos" w:eastAsia="Times New Roman" w:hAnsi="Aptos" w:cs="Times New Roman"/>
          <w:b/>
          <w:bCs/>
          <w:sz w:val="21"/>
          <w:szCs w:val="21"/>
          <w:lang w:eastAsia="en-GB"/>
        </w:rPr>
        <w:t>Providing Reusable Intelligence Services</w:t>
      </w:r>
      <w:r w:rsidR="00CF4079" w:rsidRPr="00BA54BF">
        <w:rPr>
          <w:rFonts w:ascii="Aptos" w:eastAsia="Times New Roman" w:hAnsi="Aptos" w:cs="Times New Roman"/>
          <w:b/>
          <w:bCs/>
          <w:sz w:val="21"/>
          <w:szCs w:val="21"/>
          <w:lang w:eastAsia="en-GB"/>
        </w:rPr>
        <w:t>:</w:t>
      </w:r>
      <w:r w:rsidR="00922183" w:rsidRPr="00BA54BF">
        <w:rPr>
          <w:rFonts w:ascii="Aptos" w:eastAsia="Times New Roman" w:hAnsi="Aptos" w:cs="Times New Roman"/>
          <w:b/>
          <w:bCs/>
          <w:sz w:val="21"/>
          <w:szCs w:val="21"/>
          <w:lang w:eastAsia="en-GB"/>
        </w:rPr>
        <w:t xml:space="preserve"> </w:t>
      </w:r>
      <w:r w:rsidRPr="00112DD0">
        <w:rPr>
          <w:rFonts w:ascii="Aptos" w:eastAsia="Times New Roman" w:hAnsi="Aptos" w:cs="Times New Roman"/>
          <w:sz w:val="21"/>
          <w:szCs w:val="21"/>
          <w:lang w:val="en-GB" w:eastAsia="en-GB"/>
        </w:rPr>
        <w:t>To avoid fragmentation, the architecture exposes shared intelligence services such as document understanding, tabular analysis, and visual inspection as composable skills. Standardized access through a common layer ensures consistent outcomes, reduces duplication, and makes intelligence reusable across applications.</w:t>
      </w:r>
      <w:r w:rsidRPr="00112DD0">
        <w:rPr>
          <w:rFonts w:ascii="Aptos" w:eastAsia="Aptos" w:hAnsi="Aptos" w:cs="Aptos"/>
          <w:color w:val="000000" w:themeColor="text1"/>
          <w:sz w:val="21"/>
          <w:szCs w:val="21"/>
        </w:rPr>
        <w:t xml:space="preserve">The architecture follows proven operating system principles: </w:t>
      </w:r>
      <w:r w:rsidR="00DC27FC">
        <w:rPr>
          <w:rFonts w:ascii="Aptos" w:eastAsia="Aptos" w:hAnsi="Aptos" w:cs="Aptos"/>
          <w:color w:val="000000" w:themeColor="text1"/>
          <w:sz w:val="21"/>
          <w:szCs w:val="21"/>
        </w:rPr>
        <w:t xml:space="preserve">AI </w:t>
      </w:r>
      <w:r w:rsidR="00BA54BF" w:rsidRPr="00BA54BF">
        <w:rPr>
          <w:rFonts w:ascii="Aptos" w:eastAsia="Aptos" w:hAnsi="Aptos" w:cs="Aptos"/>
          <w:color w:val="000000" w:themeColor="text1"/>
          <w:sz w:val="21"/>
          <w:szCs w:val="21"/>
        </w:rPr>
        <w:t>A</w:t>
      </w:r>
      <w:r w:rsidRPr="00BA54BF">
        <w:rPr>
          <w:rFonts w:ascii="Aptos" w:eastAsia="Aptos" w:hAnsi="Aptos" w:cs="Aptos"/>
          <w:color w:val="000000" w:themeColor="text1"/>
          <w:sz w:val="21"/>
          <w:szCs w:val="21"/>
        </w:rPr>
        <w:t>gents</w:t>
      </w:r>
      <w:r w:rsidRPr="00112DD0">
        <w:rPr>
          <w:rFonts w:ascii="Aptos" w:eastAsia="Aptos" w:hAnsi="Aptos" w:cs="Aptos"/>
          <w:color w:val="000000" w:themeColor="text1"/>
          <w:sz w:val="21"/>
          <w:szCs w:val="21"/>
        </w:rPr>
        <w:t xml:space="preserve"> function like processes, skills like libraries, orchestration like the scheduler, memory like shared address space, and gateways like device drivers. The unit of work shifts from processing transactions to executing reasoning steps.</w:t>
      </w:r>
    </w:p>
    <w:p w14:paraId="1B5CBC8C" w14:textId="088BCD42" w:rsidR="007308E8" w:rsidRPr="00BA54BF" w:rsidRDefault="007308E8" w:rsidP="00BA54BF">
      <w:pPr>
        <w:spacing w:before="0" w:line="240" w:lineRule="auto"/>
        <w:contextualSpacing/>
        <w:jc w:val="both"/>
        <w:rPr>
          <w:rFonts w:ascii="Aptos" w:eastAsia="Times New Roman" w:hAnsi="Aptos" w:cs="Times New Roman"/>
          <w:b/>
          <w:bCs/>
          <w:sz w:val="21"/>
          <w:szCs w:val="21"/>
          <w:lang w:eastAsia="en-GB"/>
        </w:rPr>
      </w:pPr>
      <w:r w:rsidRPr="00BA54BF">
        <w:rPr>
          <w:rFonts w:ascii="Aptos" w:hAnsi="Aptos"/>
          <w:sz w:val="21"/>
          <w:szCs w:val="21"/>
        </w:rPr>
        <w:br/>
      </w:r>
      <w:r w:rsidR="004501D6">
        <w:rPr>
          <w:rFonts w:ascii="Aptos" w:eastAsia="Times New Roman" w:hAnsi="Aptos" w:cs="Times New Roman"/>
          <w:b/>
          <w:bCs/>
          <w:sz w:val="21"/>
          <w:szCs w:val="21"/>
          <w:lang w:eastAsia="en-GB"/>
        </w:rPr>
        <w:t>Evolution</w:t>
      </w:r>
    </w:p>
    <w:p w14:paraId="50D3C657" w14:textId="235C0C30" w:rsidR="007308E8" w:rsidRPr="00112DD0" w:rsidRDefault="007308E8" w:rsidP="00751892">
      <w:pPr>
        <w:spacing w:before="0" w:line="240" w:lineRule="auto"/>
        <w:jc w:val="both"/>
        <w:rPr>
          <w:rFonts w:ascii="Aptos" w:hAnsi="Aptos"/>
        </w:rPr>
      </w:pPr>
      <w:r w:rsidRPr="00112DD0">
        <w:rPr>
          <w:rFonts w:ascii="Aptos" w:eastAsia="Times New Roman" w:hAnsi="Aptos" w:cs="Times New Roman"/>
          <w:sz w:val="21"/>
          <w:szCs w:val="21"/>
          <w:lang w:val="en-GB" w:eastAsia="en-GB"/>
        </w:rPr>
        <w:lastRenderedPageBreak/>
        <w:t xml:space="preserve">The path forward extends beyond reinforcement learning. </w:t>
      </w:r>
      <w:r w:rsidR="00B669AE">
        <w:t>﷟</w:t>
      </w:r>
      <w:r w:rsidRPr="00112DD0">
        <w:rPr>
          <w:rFonts w:ascii="Aptos" w:eastAsia="Times New Roman" w:hAnsi="Aptos" w:cs="Times New Roman"/>
          <w:sz w:val="21"/>
          <w:szCs w:val="21"/>
          <w:lang w:val="en-GB" w:eastAsia="en-GB"/>
        </w:rPr>
        <w:t xml:space="preserve">Meta-learning will enable agents to refine not just outputs but their own methods of learning. Together, these advances move toward what DeepMind calls the </w:t>
      </w:r>
      <w:hyperlink r:id="rId48">
        <w:r w:rsidRPr="00112DD0">
          <w:rPr>
            <w:rStyle w:val="Hyperlink"/>
            <w:rFonts w:ascii="Aptos" w:eastAsia="Times New Roman" w:hAnsi="Aptos" w:cs="Times New Roman"/>
            <w:sz w:val="21"/>
            <w:szCs w:val="21"/>
            <w:lang w:val="en-GB" w:eastAsia="en-GB"/>
          </w:rPr>
          <w:t>Era of Experience</w:t>
        </w:r>
      </w:hyperlink>
      <w:r w:rsidR="00B669AE" w:rsidRPr="757466EC">
        <w:rPr>
          <w:rFonts w:ascii="Aptos" w:hAnsi="Aptos"/>
        </w:rPr>
        <w:t xml:space="preserve">; </w:t>
      </w:r>
      <w:r w:rsidR="00B669AE" w:rsidRPr="757466EC">
        <w:rPr>
          <w:rFonts w:ascii="Aptos" w:hAnsi="Aptos"/>
          <w:sz w:val="21"/>
          <w:szCs w:val="21"/>
        </w:rPr>
        <w:t>meaning</w:t>
      </w:r>
      <w:r w:rsidRPr="00112DD0">
        <w:rPr>
          <w:rFonts w:ascii="Aptos" w:eastAsia="Times New Roman" w:hAnsi="Aptos" w:cs="Times New Roman"/>
          <w:sz w:val="21"/>
          <w:szCs w:val="21"/>
          <w:lang w:val="en-GB" w:eastAsia="en-GB"/>
        </w:rPr>
        <w:t xml:space="preserve"> systems that evolve through ongoing interaction, turning workflows into cumulative assets that grow stronger with every cycle. This is also reflected in the work </w:t>
      </w:r>
      <w:hyperlink r:id="rId49">
        <w:r w:rsidRPr="00112DD0">
          <w:rPr>
            <w:rStyle w:val="Hyperlink"/>
            <w:rFonts w:ascii="Aptos" w:eastAsia="Times New Roman" w:hAnsi="Aptos" w:cs="Times New Roman"/>
            <w:sz w:val="21"/>
            <w:szCs w:val="21"/>
            <w:lang w:val="en-GB" w:eastAsia="en-GB"/>
          </w:rPr>
          <w:t>Meta is proposing</w:t>
        </w:r>
      </w:hyperlink>
      <w:r w:rsidRPr="00112DD0">
        <w:rPr>
          <w:rFonts w:ascii="Aptos" w:eastAsia="Times New Roman" w:hAnsi="Aptos" w:cs="Times New Roman"/>
          <w:sz w:val="21"/>
          <w:szCs w:val="21"/>
          <w:lang w:val="en-GB" w:eastAsia="en-GB"/>
        </w:rPr>
        <w:t xml:space="preserve"> for </w:t>
      </w:r>
      <w:r w:rsidR="00B669AE" w:rsidRPr="757466EC">
        <w:rPr>
          <w:rFonts w:ascii="Aptos" w:eastAsia="Times New Roman" w:hAnsi="Aptos" w:cs="Times New Roman"/>
          <w:sz w:val="21"/>
          <w:szCs w:val="21"/>
          <w:lang w:val="en-GB" w:eastAsia="en-GB"/>
        </w:rPr>
        <w:t xml:space="preserve">AI </w:t>
      </w:r>
      <w:r w:rsidRPr="00112DD0">
        <w:rPr>
          <w:rFonts w:ascii="Aptos" w:eastAsia="Times New Roman" w:hAnsi="Aptos" w:cs="Times New Roman"/>
          <w:sz w:val="21"/>
          <w:szCs w:val="21"/>
          <w:lang w:val="en-GB" w:eastAsia="en-GB"/>
        </w:rPr>
        <w:t>agents.</w:t>
      </w:r>
      <w:r w:rsidR="00751892" w:rsidRPr="00112DD0">
        <w:rPr>
          <w:rFonts w:ascii="Aptos" w:hAnsi="Aptos"/>
        </w:rPr>
        <w:t xml:space="preserve"> </w:t>
      </w:r>
      <w:r w:rsidRPr="00112DD0">
        <w:rPr>
          <w:rFonts w:ascii="Aptos" w:eastAsia="Times New Roman" w:hAnsi="Aptos" w:cs="Times New Roman"/>
          <w:sz w:val="21"/>
          <w:szCs w:val="21"/>
          <w:lang w:val="en-GB" w:eastAsia="en-GB"/>
        </w:rPr>
        <w:t>.</w:t>
      </w:r>
      <w:r w:rsidR="00751892" w:rsidRPr="00112DD0">
        <w:rPr>
          <w:rFonts w:ascii="Aptos" w:hAnsi="Aptos"/>
        </w:rPr>
        <w:t xml:space="preserve"> </w:t>
      </w:r>
      <w:hyperlink w:anchor="TOC">
        <w:r w:rsidR="00751892" w:rsidRPr="00112DD0">
          <w:rPr>
            <w:rStyle w:val="Hyperlink"/>
            <w:rFonts w:ascii="Aptos" w:eastAsia="Times New Roman" w:hAnsi="Aptos" w:cs="Times New Roman"/>
            <w:sz w:val="21"/>
            <w:szCs w:val="21"/>
            <w:lang w:eastAsia="en-GB"/>
          </w:rPr>
          <w:t>[Back to TOC]</w:t>
        </w:r>
      </w:hyperlink>
    </w:p>
    <w:p w14:paraId="3F09F08C" w14:textId="77777777" w:rsidR="00751892" w:rsidRPr="00112DD0" w:rsidRDefault="00751892" w:rsidP="00035152">
      <w:pPr>
        <w:spacing w:before="0" w:line="240" w:lineRule="auto"/>
        <w:jc w:val="both"/>
        <w:rPr>
          <w:rFonts w:ascii="Aptos" w:hAnsi="Aptos"/>
        </w:rPr>
      </w:pPr>
    </w:p>
    <w:p w14:paraId="53C1BBC1" w14:textId="7EF638E9" w:rsidR="00462E28" w:rsidRPr="00112DD0" w:rsidRDefault="00A449DF" w:rsidP="00447970">
      <w:pPr>
        <w:pStyle w:val="Heading3"/>
        <w:spacing w:before="0" w:after="0" w:line="240" w:lineRule="auto"/>
        <w:contextualSpacing/>
        <w:rPr>
          <w:rFonts w:ascii="Aptos" w:hAnsi="Aptos"/>
        </w:rPr>
      </w:pPr>
      <w:bookmarkStart w:id="206" w:name="_Toc213792219"/>
      <w:r w:rsidRPr="00112DD0">
        <w:rPr>
          <w:rFonts w:ascii="Aptos" w:hAnsi="Aptos"/>
        </w:rPr>
        <w:t>5.</w:t>
      </w:r>
      <w:r w:rsidR="007308E8" w:rsidRPr="00112DD0">
        <w:rPr>
          <w:rFonts w:ascii="Aptos" w:hAnsi="Aptos"/>
        </w:rPr>
        <w:t>2</w:t>
      </w:r>
      <w:r w:rsidRPr="00112DD0">
        <w:rPr>
          <w:rFonts w:ascii="Aptos" w:hAnsi="Aptos"/>
        </w:rPr>
        <w:t xml:space="preserve"> </w:t>
      </w:r>
      <w:r w:rsidR="00DB0220" w:rsidRPr="00112DD0">
        <w:rPr>
          <w:rFonts w:ascii="Aptos" w:hAnsi="Aptos"/>
        </w:rPr>
        <w:t>Data &amp; Knowledge</w:t>
      </w:r>
      <w:bookmarkEnd w:id="206"/>
      <w:commentRangeStart w:id="207"/>
      <w:commentRangeStart w:id="208"/>
      <w:commentRangeEnd w:id="207"/>
      <w:r w:rsidR="00BC0BCA" w:rsidRPr="00112DD0">
        <w:rPr>
          <w:rStyle w:val="CommentReference"/>
          <w:rFonts w:ascii="Aptos" w:hAnsi="Aptos"/>
          <w:sz w:val="28"/>
          <w:szCs w:val="28"/>
        </w:rPr>
        <w:commentReference w:id="207"/>
      </w:r>
      <w:commentRangeEnd w:id="208"/>
      <w:r w:rsidR="00562859" w:rsidRPr="00112DD0">
        <w:rPr>
          <w:rStyle w:val="CommentReference"/>
          <w:rFonts w:ascii="Aptos" w:hAnsi="Aptos"/>
          <w:sz w:val="28"/>
          <w:szCs w:val="28"/>
        </w:rPr>
        <w:commentReference w:id="208"/>
      </w:r>
    </w:p>
    <w:p w14:paraId="1F8BD939" w14:textId="1F07465E" w:rsidR="00447970" w:rsidRPr="00112DD0" w:rsidRDefault="00DB0220" w:rsidP="00462E28">
      <w:pPr>
        <w:spacing w:before="0" w:line="240" w:lineRule="auto"/>
        <w:contextualSpacing/>
        <w:rPr>
          <w:rFonts w:ascii="Aptos" w:eastAsia="Aptos" w:hAnsi="Aptos" w:cs="Aptos"/>
          <w:color w:val="1B90FF"/>
          <w:lang w:val="en-GB"/>
        </w:rPr>
      </w:pPr>
      <w:r w:rsidRPr="00112DD0">
        <w:rPr>
          <w:rFonts w:ascii="Aptos" w:eastAsia="Aptos" w:hAnsi="Aptos" w:cs="Aptos"/>
          <w:b/>
          <w:color w:val="1B90FF"/>
          <w:lang w:val="en-GB"/>
        </w:rPr>
        <w:t xml:space="preserve">Lead author: </w:t>
      </w:r>
      <w:r w:rsidRPr="00112DD0">
        <w:rPr>
          <w:rFonts w:ascii="Aptos" w:eastAsia="Aptos" w:hAnsi="Aptos" w:cs="Aptos"/>
          <w:color w:val="1B90FF"/>
          <w:lang w:val="en-GB"/>
        </w:rPr>
        <w:t xml:space="preserve">Bernd </w:t>
      </w:r>
      <w:r w:rsidR="005C3368" w:rsidRPr="00112DD0">
        <w:rPr>
          <w:rFonts w:ascii="Aptos" w:eastAsia="Aptos" w:hAnsi="Aptos" w:cs="Aptos"/>
          <w:color w:val="1B90FF"/>
          <w:lang w:val="en-GB"/>
        </w:rPr>
        <w:t>Kr</w:t>
      </w:r>
      <w:r w:rsidR="003B417E" w:rsidRPr="00112DD0">
        <w:rPr>
          <w:rFonts w:ascii="Aptos" w:eastAsia="Aptos" w:hAnsi="Aptos" w:cs="Aptos"/>
          <w:color w:val="1B90FF"/>
          <w:lang w:val="en-GB"/>
        </w:rPr>
        <w:t>annich</w:t>
      </w:r>
      <w:r w:rsidRPr="00112DD0">
        <w:rPr>
          <w:rFonts w:ascii="Aptos" w:eastAsia="Aptos" w:hAnsi="Aptos" w:cs="Aptos"/>
          <w:color w:val="1B90FF"/>
          <w:lang w:val="en-GB"/>
        </w:rPr>
        <w:t xml:space="preserve"> (Contributors: Shashank Mohan Jain, </w:t>
      </w:r>
      <w:r w:rsidR="007944BB" w:rsidRPr="00112DD0">
        <w:rPr>
          <w:rFonts w:ascii="Aptos" w:eastAsia="Aptos" w:hAnsi="Aptos" w:cs="Aptos"/>
          <w:color w:val="1B90FF"/>
          <w:lang w:val="en-GB"/>
        </w:rPr>
        <w:t>Marcus Krug, Jeff Wootton, Felix Sasaki</w:t>
      </w:r>
      <w:r w:rsidR="00563415" w:rsidRPr="00112DD0">
        <w:rPr>
          <w:rFonts w:ascii="Aptos" w:eastAsia="Aptos" w:hAnsi="Aptos" w:cs="Aptos"/>
          <w:color w:val="1B90FF"/>
          <w:lang w:val="en-GB"/>
        </w:rPr>
        <w:t>, Christoph Morgen</w:t>
      </w:r>
      <w:r w:rsidR="0073132D" w:rsidRPr="00112DD0">
        <w:rPr>
          <w:rFonts w:ascii="Aptos" w:eastAsia="Aptos" w:hAnsi="Aptos" w:cs="Aptos"/>
          <w:color w:val="1B90FF"/>
          <w:lang w:val="en-GB"/>
        </w:rPr>
        <w:t>, Sivakumar N</w:t>
      </w:r>
      <w:r w:rsidR="001D5FE4" w:rsidRPr="00112DD0">
        <w:rPr>
          <w:rFonts w:ascii="Aptos" w:eastAsia="Aptos" w:hAnsi="Aptos" w:cs="Aptos"/>
          <w:color w:val="1B90FF"/>
          <w:lang w:val="en-GB"/>
        </w:rPr>
        <w:t>, Priyanka Porwal</w:t>
      </w:r>
      <w:r w:rsidRPr="00112DD0">
        <w:rPr>
          <w:rFonts w:ascii="Aptos" w:eastAsia="Aptos" w:hAnsi="Aptos" w:cs="Aptos"/>
          <w:color w:val="1B90FF"/>
          <w:lang w:val="en-GB"/>
        </w:rPr>
        <w:t>)</w:t>
      </w:r>
    </w:p>
    <w:p w14:paraId="08FE0A54" w14:textId="160421D9" w:rsidR="00447970" w:rsidRPr="00112DD0" w:rsidRDefault="007F5D58" w:rsidP="006E012F">
      <w:pPr>
        <w:pStyle w:val="NormalWeb"/>
        <w:spacing w:before="0" w:beforeAutospacing="0" w:after="0" w:afterAutospacing="0"/>
        <w:contextualSpacing/>
        <w:rPr>
          <w:rFonts w:ascii="Aptos" w:eastAsiaTheme="majorEastAsia" w:hAnsi="Aptos"/>
          <w:i/>
          <w:iCs/>
          <w:color w:val="156082" w:themeColor="accent1"/>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iCs/>
          <w:color w:val="156082" w:themeColor="accent1"/>
          <w:sz w:val="21"/>
          <w:szCs w:val="21"/>
        </w:rPr>
        <w:t xml:space="preserve"> </w:t>
      </w:r>
      <w:r w:rsidR="006E012F" w:rsidRPr="00112DD0">
        <w:rPr>
          <w:rFonts w:ascii="Aptos" w:eastAsiaTheme="majorEastAsia" w:hAnsi="Aptos"/>
          <w:i/>
          <w:iCs/>
          <w:color w:val="156082" w:themeColor="accent1"/>
          <w:sz w:val="21"/>
          <w:szCs w:val="21"/>
        </w:rPr>
        <w:t>“When data connects through context, cognition emerges”</w:t>
      </w:r>
    </w:p>
    <w:p w14:paraId="3EA26F24" w14:textId="77777777" w:rsidR="008073B0" w:rsidRPr="00112DD0" w:rsidRDefault="008073B0" w:rsidP="008073B0">
      <w:pPr>
        <w:spacing w:line="240" w:lineRule="auto"/>
        <w:contextualSpacing/>
        <w:rPr>
          <w:rFonts w:ascii="Aptos" w:hAnsi="Aptos"/>
          <w:b/>
          <w:sz w:val="21"/>
        </w:rPr>
      </w:pPr>
      <w:r w:rsidRPr="00112DD0">
        <w:rPr>
          <w:rFonts w:ascii="Aptos" w:hAnsi="Aptos"/>
          <w:b/>
          <w:sz w:val="21"/>
        </w:rPr>
        <w:t>Why the Data &amp; Knowledge Layer Is the Basis for SAP’s Data Architecture</w:t>
      </w:r>
    </w:p>
    <w:p w14:paraId="788E863A" w14:textId="54BE3618" w:rsidR="008073B0" w:rsidRPr="00112DD0" w:rsidRDefault="008073B0" w:rsidP="008073B0">
      <w:pPr>
        <w:spacing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sz w:val="21"/>
          <w:szCs w:val="21"/>
          <w:lang w:eastAsia="en-GB"/>
        </w:rPr>
        <w:t xml:space="preserve">Intelligent behavior requires both data and context. </w:t>
      </w:r>
      <w:hyperlink r:id="rId50">
        <w:r w:rsidRPr="00112DD0">
          <w:rPr>
            <w:rStyle w:val="Hyperlink"/>
            <w:rFonts w:ascii="Aptos" w:hAnsi="Aptos"/>
            <w:sz w:val="21"/>
            <w:szCs w:val="21"/>
          </w:rPr>
          <w:t>TG20</w:t>
        </w:r>
      </w:hyperlink>
      <w:r w:rsidRPr="00112DD0">
        <w:rPr>
          <w:rFonts w:ascii="Aptos" w:hAnsi="Aptos"/>
          <w:sz w:val="21"/>
          <w:szCs w:val="21"/>
        </w:rPr>
        <w:t xml:space="preserve"> </w:t>
      </w:r>
      <w:r w:rsidRPr="00112DD0">
        <w:rPr>
          <w:rFonts w:ascii="Aptos" w:eastAsia="Times New Roman" w:hAnsi="Aptos" w:cs="Times New Roman"/>
          <w:sz w:val="21"/>
          <w:szCs w:val="21"/>
          <w:lang w:eastAsia="en-GB"/>
        </w:rPr>
        <w:t xml:space="preserve">defines the boundary for SAP’s data architecture by standardizing on SAP HANA Cloud as the database technology and </w:t>
      </w:r>
      <w:hyperlink r:id="rId51">
        <w:r w:rsidRPr="00112DD0">
          <w:rPr>
            <w:rStyle w:val="Hyperlink"/>
            <w:rFonts w:ascii="Aptos" w:hAnsi="Aptos"/>
            <w:sz w:val="21"/>
            <w:szCs w:val="21"/>
          </w:rPr>
          <w:t>SAP Business Data Cloud</w:t>
        </w:r>
      </w:hyperlink>
      <w:r w:rsidRPr="00112DD0">
        <w:rPr>
          <w:rFonts w:ascii="Aptos" w:eastAsia="Times New Roman" w:hAnsi="Aptos" w:cs="Times New Roman"/>
          <w:sz w:val="21"/>
          <w:szCs w:val="21"/>
          <w:lang w:eastAsia="en-GB"/>
        </w:rPr>
        <w:t xml:space="preserve"> (</w:t>
      </w:r>
      <w:r w:rsidR="005B2B82">
        <w:rPr>
          <w:rFonts w:ascii="Aptos" w:eastAsia="Times New Roman" w:hAnsi="Aptos" w:cs="Times New Roman"/>
          <w:sz w:val="21"/>
          <w:szCs w:val="21"/>
          <w:lang w:eastAsia="en-GB"/>
        </w:rPr>
        <w:t xml:space="preserve">SAP </w:t>
      </w:r>
      <w:r w:rsidRPr="00112DD0">
        <w:rPr>
          <w:rFonts w:ascii="Aptos" w:eastAsia="Times New Roman" w:hAnsi="Aptos" w:cs="Times New Roman"/>
          <w:sz w:val="21"/>
          <w:szCs w:val="21"/>
          <w:lang w:eastAsia="en-GB"/>
        </w:rPr>
        <w:t xml:space="preserve">BDC) as the common data-sharing platform. Through </w:t>
      </w:r>
      <w:hyperlink r:id="rId52">
        <w:r w:rsidRPr="00112DD0">
          <w:rPr>
            <w:rStyle w:val="Hyperlink"/>
            <w:rFonts w:ascii="Aptos" w:hAnsi="Aptos"/>
            <w:sz w:val="21"/>
            <w:szCs w:val="21"/>
          </w:rPr>
          <w:t>Data Products</w:t>
        </w:r>
      </w:hyperlink>
      <w:r w:rsidRPr="00112DD0">
        <w:rPr>
          <w:rFonts w:ascii="Aptos" w:eastAsia="Times New Roman" w:hAnsi="Aptos" w:cs="Times New Roman"/>
          <w:sz w:val="21"/>
          <w:szCs w:val="21"/>
          <w:lang w:eastAsia="en-GB"/>
        </w:rPr>
        <w:t xml:space="preserve">, curated and governed datasets described </w:t>
      </w:r>
      <w:r w:rsidR="005B2B82">
        <w:rPr>
          <w:rFonts w:ascii="Aptos" w:eastAsia="Times New Roman" w:hAnsi="Aptos" w:cs="Times New Roman"/>
          <w:sz w:val="21"/>
          <w:szCs w:val="21"/>
          <w:lang w:eastAsia="en-GB"/>
        </w:rPr>
        <w:t xml:space="preserve">using </w:t>
      </w:r>
      <w:r w:rsidRPr="00112DD0">
        <w:rPr>
          <w:rFonts w:ascii="Aptos" w:eastAsia="Times New Roman" w:hAnsi="Aptos" w:cs="Times New Roman"/>
          <w:sz w:val="21"/>
          <w:szCs w:val="21"/>
          <w:lang w:eastAsia="en-GB"/>
        </w:rPr>
        <w:t xml:space="preserve"> </w:t>
      </w:r>
      <w:hyperlink r:id="rId53">
        <w:r w:rsidR="077E240A" w:rsidRPr="00112DD0">
          <w:rPr>
            <w:rStyle w:val="Hyperlink"/>
            <w:rFonts w:ascii="Aptos" w:hAnsi="Aptos"/>
            <w:sz w:val="21"/>
            <w:szCs w:val="21"/>
          </w:rPr>
          <w:t>Open Resource Discovery (ORD)</w:t>
        </w:r>
      </w:hyperlink>
      <w:r w:rsidRPr="00112DD0">
        <w:rPr>
          <w:rFonts w:ascii="Aptos" w:eastAsia="Times New Roman" w:hAnsi="Aptos" w:cs="Times New Roman"/>
          <w:sz w:val="21"/>
          <w:szCs w:val="21"/>
          <w:lang w:eastAsia="en-GB"/>
        </w:rPr>
        <w:t xml:space="preserve">, </w:t>
      </w:r>
      <w:r w:rsidR="00F221A9">
        <w:rPr>
          <w:rFonts w:ascii="Aptos" w:eastAsia="Times New Roman" w:hAnsi="Aptos" w:cs="Times New Roman"/>
          <w:sz w:val="21"/>
          <w:szCs w:val="21"/>
          <w:lang w:eastAsia="en-GB"/>
        </w:rPr>
        <w:t xml:space="preserve">SAP </w:t>
      </w:r>
      <w:r w:rsidRPr="00112DD0">
        <w:rPr>
          <w:rFonts w:ascii="Aptos" w:eastAsia="Times New Roman" w:hAnsi="Aptos" w:cs="Times New Roman"/>
          <w:sz w:val="21"/>
          <w:szCs w:val="21"/>
          <w:lang w:eastAsia="en-GB"/>
        </w:rPr>
        <w:t xml:space="preserve">BDC enables SAP, partners, and customers to share and consume business data securely and consistently. These </w:t>
      </w:r>
      <w:r w:rsidR="0039066A">
        <w:rPr>
          <w:rFonts w:ascii="Aptos" w:eastAsia="Times New Roman" w:hAnsi="Aptos" w:cs="Times New Roman"/>
          <w:sz w:val="21"/>
          <w:szCs w:val="21"/>
          <w:lang w:eastAsia="en-GB"/>
        </w:rPr>
        <w:t>d</w:t>
      </w:r>
      <w:r w:rsidRPr="00112DD0">
        <w:rPr>
          <w:rFonts w:ascii="Aptos" w:eastAsia="Times New Roman" w:hAnsi="Aptos" w:cs="Times New Roman"/>
          <w:sz w:val="21"/>
          <w:szCs w:val="21"/>
          <w:lang w:eastAsia="en-GB"/>
        </w:rPr>
        <w:t xml:space="preserve">ata </w:t>
      </w:r>
      <w:r w:rsidR="0039066A">
        <w:rPr>
          <w:rFonts w:ascii="Aptos" w:eastAsia="Times New Roman" w:hAnsi="Aptos" w:cs="Times New Roman"/>
          <w:sz w:val="21"/>
          <w:szCs w:val="21"/>
          <w:lang w:eastAsia="en-GB"/>
        </w:rPr>
        <w:t>p</w:t>
      </w:r>
      <w:r w:rsidRPr="00112DD0">
        <w:rPr>
          <w:rFonts w:ascii="Aptos" w:eastAsia="Times New Roman" w:hAnsi="Aptos" w:cs="Times New Roman"/>
          <w:sz w:val="21"/>
          <w:szCs w:val="21"/>
          <w:lang w:eastAsia="en-GB"/>
        </w:rPr>
        <w:t xml:space="preserve">roducts are served through the </w:t>
      </w:r>
      <w:hyperlink r:id="rId54">
        <w:r w:rsidR="077E240A" w:rsidRPr="00112DD0">
          <w:rPr>
            <w:rStyle w:val="Hyperlink"/>
            <w:rFonts w:ascii="Aptos" w:hAnsi="Aptos"/>
            <w:sz w:val="21"/>
            <w:szCs w:val="21"/>
          </w:rPr>
          <w:t>Delta Sharing Protocol</w:t>
        </w:r>
      </w:hyperlink>
      <w:r w:rsidRPr="00112DD0">
        <w:rPr>
          <w:rFonts w:ascii="Aptos" w:hAnsi="Aptos"/>
          <w:sz w:val="21"/>
          <w:szCs w:val="21"/>
        </w:rPr>
        <w:t xml:space="preserve"> </w:t>
      </w:r>
      <w:r w:rsidRPr="00112DD0">
        <w:rPr>
          <w:rFonts w:ascii="Aptos" w:eastAsia="Times New Roman" w:hAnsi="Aptos" w:cs="Times New Roman"/>
          <w:sz w:val="21"/>
          <w:szCs w:val="21"/>
          <w:lang w:eastAsia="en-GB"/>
        </w:rPr>
        <w:t xml:space="preserve">and, in </w:t>
      </w:r>
      <w:r w:rsidR="00A57B4A">
        <w:rPr>
          <w:rFonts w:ascii="Aptos" w:eastAsia="Times New Roman" w:hAnsi="Aptos" w:cs="Times New Roman"/>
          <w:sz w:val="21"/>
          <w:szCs w:val="21"/>
          <w:lang w:eastAsia="en-GB"/>
        </w:rPr>
        <w:t>the</w:t>
      </w:r>
      <w:r w:rsidRPr="00112DD0">
        <w:rPr>
          <w:rFonts w:ascii="Aptos" w:eastAsia="Times New Roman" w:hAnsi="Aptos" w:cs="Times New Roman"/>
          <w:sz w:val="21"/>
          <w:szCs w:val="21"/>
          <w:lang w:eastAsia="en-GB"/>
        </w:rPr>
        <w:t xml:space="preserve"> future, SQL APIs on a serverless compute layer</w:t>
      </w:r>
      <w:r w:rsidR="00684C98">
        <w:rPr>
          <w:rFonts w:ascii="Aptos" w:eastAsia="Times New Roman" w:hAnsi="Aptos" w:cs="Times New Roman"/>
          <w:sz w:val="21"/>
          <w:szCs w:val="21"/>
          <w:lang w:eastAsia="en-GB"/>
        </w:rPr>
        <w:t>;</w:t>
      </w:r>
      <w:r w:rsidRPr="00112DD0">
        <w:rPr>
          <w:rFonts w:ascii="Aptos" w:eastAsia="Times New Roman" w:hAnsi="Aptos" w:cs="Times New Roman"/>
          <w:sz w:val="21"/>
          <w:szCs w:val="21"/>
          <w:lang w:eastAsia="en-GB"/>
        </w:rPr>
        <w:t xml:space="preserve"> they form the foundation for analytics, planning, and AI across SAP’s portfolio.</w:t>
      </w:r>
    </w:p>
    <w:p w14:paraId="0EC04A39"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p>
    <w:p w14:paraId="01EC1672" w14:textId="77777777" w:rsidR="008073B0" w:rsidRPr="00112DD0" w:rsidRDefault="008073B0" w:rsidP="00D47FB7">
      <w:pPr>
        <w:spacing w:before="0" w:line="240" w:lineRule="auto"/>
        <w:contextualSpacing/>
        <w:rPr>
          <w:rFonts w:ascii="Aptos" w:hAnsi="Aptos"/>
          <w:b/>
          <w:sz w:val="21"/>
        </w:rPr>
      </w:pPr>
      <w:r w:rsidRPr="00112DD0">
        <w:rPr>
          <w:rFonts w:ascii="Aptos" w:hAnsi="Aptos"/>
          <w:b/>
          <w:sz w:val="21"/>
        </w:rPr>
        <w:t>What the Data &amp; Knowledge Layer Delivers Today</w:t>
      </w:r>
    </w:p>
    <w:p w14:paraId="32FBDABE" w14:textId="1C7E5F7C" w:rsidR="00D47FB7" w:rsidRPr="00112DD0" w:rsidRDefault="00B160CF" w:rsidP="00D47FB7">
      <w:pPr>
        <w:spacing w:before="0" w:line="240" w:lineRule="auto"/>
        <w:contextualSpacing/>
        <w:jc w:val="both"/>
        <w:rPr>
          <w:rFonts w:ascii="Aptos" w:eastAsia="Times New Roman" w:hAnsi="Aptos" w:cs="Times New Roman"/>
          <w:sz w:val="21"/>
          <w:szCs w:val="21"/>
          <w:lang w:eastAsia="en-GB"/>
        </w:rPr>
      </w:pPr>
      <w:r w:rsidRPr="007D015E">
        <w:rPr>
          <w:rFonts w:ascii="Aptos" w:eastAsia="Times New Roman" w:hAnsi="Aptos" w:cs="Times New Roman"/>
          <w:noProof/>
          <w:sz w:val="21"/>
          <w:szCs w:val="21"/>
          <w:lang w:eastAsia="en-GB"/>
        </w:rPr>
        <w:drawing>
          <wp:anchor distT="0" distB="0" distL="114300" distR="114300" simplePos="0" relativeHeight="251658249" behindDoc="0" locked="0" layoutInCell="1" allowOverlap="1" wp14:anchorId="4B60DD1E" wp14:editId="53B24488">
            <wp:simplePos x="0" y="0"/>
            <wp:positionH relativeFrom="column">
              <wp:posOffset>0</wp:posOffset>
            </wp:positionH>
            <wp:positionV relativeFrom="paragraph">
              <wp:posOffset>165735</wp:posOffset>
            </wp:positionV>
            <wp:extent cx="2718964" cy="2494844"/>
            <wp:effectExtent l="0" t="0" r="0" b="0"/>
            <wp:wrapSquare wrapText="bothSides"/>
            <wp:docPr id="31817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265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8964" cy="2494844"/>
                    </a:xfrm>
                    <a:prstGeom prst="rect">
                      <a:avLst/>
                    </a:prstGeom>
                  </pic:spPr>
                </pic:pic>
              </a:graphicData>
            </a:graphic>
            <wp14:sizeRelH relativeFrom="page">
              <wp14:pctWidth>0</wp14:pctWidth>
            </wp14:sizeRelH>
            <wp14:sizeRelV relativeFrom="page">
              <wp14:pctHeight>0</wp14:pctHeight>
            </wp14:sizeRelV>
          </wp:anchor>
        </w:drawing>
      </w:r>
      <w:r>
        <w:rPr>
          <w:rFonts w:ascii="Aptos" w:eastAsia="Times New Roman" w:hAnsi="Aptos" w:cs="Times New Roman"/>
          <w:sz w:val="21"/>
          <w:szCs w:val="21"/>
          <w:lang w:eastAsia="en-GB"/>
        </w:rPr>
        <w:t xml:space="preserve">SAP </w:t>
      </w:r>
      <w:r w:rsidR="00D47FB7" w:rsidRPr="00112DD0">
        <w:rPr>
          <w:rFonts w:ascii="Aptos" w:eastAsia="Times New Roman" w:hAnsi="Aptos" w:cs="Times New Roman"/>
          <w:sz w:val="21"/>
          <w:szCs w:val="21"/>
          <w:lang w:eastAsia="en-GB"/>
        </w:rPr>
        <w:t xml:space="preserve">Business Data Cloud connects SAP and partner data in one governed landscape. </w:t>
      </w:r>
      <w:r>
        <w:rPr>
          <w:rFonts w:ascii="Aptos" w:eastAsia="Times New Roman" w:hAnsi="Aptos" w:cs="Times New Roman"/>
          <w:sz w:val="21"/>
          <w:szCs w:val="21"/>
          <w:lang w:eastAsia="en-GB"/>
        </w:rPr>
        <w:t xml:space="preserve">SAP </w:t>
      </w:r>
      <w:r w:rsidR="00D47FB7" w:rsidRPr="00112DD0">
        <w:rPr>
          <w:rFonts w:ascii="Aptos" w:eastAsia="Times New Roman" w:hAnsi="Aptos" w:cs="Times New Roman"/>
          <w:sz w:val="21"/>
          <w:szCs w:val="21"/>
          <w:lang w:eastAsia="en-GB"/>
        </w:rPr>
        <w:t xml:space="preserve">HANA Cloud provides compute and storage, including columnar tables, </w:t>
      </w:r>
      <w:r>
        <w:rPr>
          <w:rFonts w:ascii="Aptos" w:eastAsia="Times New Roman" w:hAnsi="Aptos" w:cs="Times New Roman"/>
          <w:sz w:val="21"/>
          <w:szCs w:val="21"/>
          <w:lang w:eastAsia="en-GB"/>
        </w:rPr>
        <w:t xml:space="preserve">SAP </w:t>
      </w:r>
      <w:r w:rsidR="00D47FB7" w:rsidRPr="00112DD0">
        <w:rPr>
          <w:rFonts w:ascii="Aptos" w:eastAsia="Times New Roman" w:hAnsi="Aptos" w:cs="Times New Roman"/>
          <w:sz w:val="21"/>
          <w:szCs w:val="21"/>
          <w:lang w:eastAsia="en-GB"/>
        </w:rPr>
        <w:t xml:space="preserve">HANA Data Lake Files, and the </w:t>
      </w:r>
      <w:r>
        <w:rPr>
          <w:rFonts w:ascii="Aptos" w:eastAsia="Times New Roman" w:hAnsi="Aptos" w:cs="Times New Roman"/>
          <w:sz w:val="21"/>
          <w:szCs w:val="21"/>
          <w:lang w:eastAsia="en-GB"/>
        </w:rPr>
        <w:t xml:space="preserve">SAP </w:t>
      </w:r>
      <w:r w:rsidR="00D47FB7" w:rsidRPr="00112DD0">
        <w:rPr>
          <w:rFonts w:ascii="Aptos" w:eastAsia="Times New Roman" w:hAnsi="Aptos" w:cs="Times New Roman"/>
          <w:sz w:val="21"/>
          <w:szCs w:val="21"/>
          <w:lang w:eastAsia="en-GB"/>
        </w:rPr>
        <w:t xml:space="preserve">Knowledge Graph Engine. </w:t>
      </w:r>
      <w:r w:rsidR="00D47FB7" w:rsidRPr="00112DD0">
        <w:rPr>
          <w:rFonts w:ascii="Aptos" w:eastAsia="Times New Roman" w:hAnsi="Aptos" w:cs="Times New Roman"/>
          <w:b/>
          <w:sz w:val="21"/>
          <w:szCs w:val="21"/>
          <w:lang w:eastAsia="en-GB"/>
        </w:rPr>
        <w:t>BDC Foundation Services</w:t>
      </w:r>
      <w:r w:rsidR="00D47FB7" w:rsidRPr="00112DD0">
        <w:rPr>
          <w:rFonts w:ascii="Aptos" w:eastAsia="Times New Roman" w:hAnsi="Aptos" w:cs="Times New Roman"/>
          <w:sz w:val="21"/>
          <w:szCs w:val="21"/>
          <w:lang w:eastAsia="en-GB"/>
        </w:rPr>
        <w:t xml:space="preserve"> and </w:t>
      </w:r>
      <w:r w:rsidR="00D47FB7" w:rsidRPr="00112DD0">
        <w:rPr>
          <w:rFonts w:ascii="Aptos" w:eastAsia="Times New Roman" w:hAnsi="Aptos" w:cs="Times New Roman"/>
          <w:b/>
          <w:sz w:val="21"/>
          <w:szCs w:val="21"/>
          <w:lang w:eastAsia="en-GB"/>
        </w:rPr>
        <w:t>BDC Connect</w:t>
      </w:r>
      <w:r w:rsidR="00D47FB7" w:rsidRPr="00112DD0">
        <w:rPr>
          <w:rFonts w:ascii="Aptos" w:eastAsia="Times New Roman" w:hAnsi="Aptos" w:cs="Times New Roman"/>
          <w:sz w:val="21"/>
          <w:szCs w:val="21"/>
          <w:lang w:eastAsia="en-GB"/>
        </w:rPr>
        <w:t xml:space="preserve"> manage connectivity, ingestion, orchestration, the lifecycle and exposure of Data Products. </w:t>
      </w:r>
      <w:r w:rsidR="00D47FB7" w:rsidRPr="00112DD0">
        <w:rPr>
          <w:rFonts w:ascii="Aptos" w:eastAsia="Times New Roman" w:hAnsi="Aptos" w:cs="Times New Roman"/>
          <w:b/>
          <w:sz w:val="21"/>
          <w:szCs w:val="21"/>
          <w:lang w:eastAsia="en-GB"/>
        </w:rPr>
        <w:t>BDC Design Time Services</w:t>
      </w:r>
      <w:r w:rsidR="00D47FB7" w:rsidRPr="00112DD0">
        <w:rPr>
          <w:rFonts w:ascii="Aptos" w:eastAsia="Times New Roman" w:hAnsi="Aptos" w:cs="Times New Roman"/>
          <w:sz w:val="21"/>
          <w:szCs w:val="21"/>
          <w:lang w:eastAsia="en-GB"/>
        </w:rPr>
        <w:t xml:space="preserve"> offer modeling tools, catalog functions, and content lifecycle management, while </w:t>
      </w:r>
      <w:r w:rsidR="00D47FB7" w:rsidRPr="00112DD0">
        <w:rPr>
          <w:rFonts w:ascii="Aptos" w:eastAsia="Times New Roman" w:hAnsi="Aptos" w:cs="Times New Roman"/>
          <w:b/>
          <w:sz w:val="21"/>
          <w:szCs w:val="21"/>
          <w:lang w:eastAsia="en-GB"/>
        </w:rPr>
        <w:t>BDC Cockpit</w:t>
      </w:r>
      <w:r w:rsidR="00D47FB7" w:rsidRPr="00112DD0">
        <w:rPr>
          <w:rFonts w:ascii="Aptos" w:eastAsia="Times New Roman" w:hAnsi="Aptos" w:cs="Times New Roman"/>
          <w:sz w:val="21"/>
          <w:szCs w:val="21"/>
          <w:lang w:eastAsia="en-GB"/>
        </w:rPr>
        <w:t xml:space="preserve"> and </w:t>
      </w:r>
      <w:r w:rsidR="00D47FB7" w:rsidRPr="00112DD0">
        <w:rPr>
          <w:rFonts w:ascii="Aptos" w:eastAsia="Times New Roman" w:hAnsi="Aptos" w:cs="Times New Roman"/>
          <w:b/>
          <w:sz w:val="21"/>
          <w:szCs w:val="21"/>
          <w:lang w:eastAsia="en-GB"/>
        </w:rPr>
        <w:t>Data Product Studio</w:t>
      </w:r>
      <w:r w:rsidR="00D47FB7" w:rsidRPr="00112DD0">
        <w:rPr>
          <w:rFonts w:ascii="Aptos" w:eastAsia="Times New Roman" w:hAnsi="Aptos" w:cs="Times New Roman"/>
          <w:sz w:val="21"/>
          <w:szCs w:val="21"/>
          <w:lang w:eastAsia="en-GB"/>
        </w:rPr>
        <w:t xml:space="preserve"> serve as the unified administration and authoring environments. </w:t>
      </w:r>
      <w:r w:rsidR="00D47FB7" w:rsidRPr="00112DD0">
        <w:rPr>
          <w:rFonts w:ascii="Aptos" w:eastAsia="Times New Roman" w:hAnsi="Aptos" w:cs="Times New Roman"/>
          <w:b/>
          <w:sz w:val="21"/>
          <w:szCs w:val="21"/>
          <w:lang w:eastAsia="en-GB"/>
        </w:rPr>
        <w:t>SAP Datasphere</w:t>
      </w:r>
      <w:r w:rsidR="00D47FB7" w:rsidRPr="00112DD0">
        <w:rPr>
          <w:rFonts w:ascii="Aptos" w:eastAsia="Times New Roman" w:hAnsi="Aptos" w:cs="Times New Roman"/>
          <w:sz w:val="21"/>
          <w:szCs w:val="21"/>
          <w:lang w:eastAsia="en-GB"/>
        </w:rPr>
        <w:t xml:space="preserve"> and </w:t>
      </w:r>
      <w:r w:rsidR="00D47FB7" w:rsidRPr="00112DD0">
        <w:rPr>
          <w:rFonts w:ascii="Aptos" w:eastAsia="Times New Roman" w:hAnsi="Aptos" w:cs="Times New Roman"/>
          <w:b/>
          <w:sz w:val="21"/>
          <w:szCs w:val="21"/>
          <w:lang w:eastAsia="en-GB"/>
        </w:rPr>
        <w:t>SAP Analytics Cloud</w:t>
      </w:r>
      <w:r w:rsidR="00D47FB7" w:rsidRPr="00112DD0">
        <w:rPr>
          <w:rFonts w:ascii="Aptos" w:eastAsia="Times New Roman" w:hAnsi="Aptos" w:cs="Times New Roman"/>
          <w:sz w:val="21"/>
          <w:szCs w:val="21"/>
          <w:lang w:eastAsia="en-GB"/>
        </w:rPr>
        <w:t xml:space="preserve"> enable modeling, reporting, and planning. Integration with partners, starting with </w:t>
      </w:r>
      <w:r w:rsidR="00D47FB7" w:rsidRPr="00112DD0">
        <w:rPr>
          <w:rFonts w:ascii="Aptos" w:eastAsia="Times New Roman" w:hAnsi="Aptos" w:cs="Times New Roman"/>
          <w:b/>
          <w:sz w:val="21"/>
          <w:szCs w:val="21"/>
          <w:lang w:eastAsia="en-GB"/>
        </w:rPr>
        <w:t>SAP Databricks</w:t>
      </w:r>
      <w:r w:rsidR="00D47FB7" w:rsidRPr="00112DD0">
        <w:rPr>
          <w:rFonts w:ascii="Aptos" w:eastAsia="Times New Roman" w:hAnsi="Aptos" w:cs="Times New Roman"/>
          <w:bCs/>
          <w:sz w:val="21"/>
          <w:szCs w:val="21"/>
          <w:lang w:eastAsia="en-GB"/>
        </w:rPr>
        <w:t xml:space="preserve"> and more recently </w:t>
      </w:r>
      <w:r w:rsidR="00D47FB7" w:rsidRPr="00112DD0">
        <w:rPr>
          <w:rFonts w:ascii="Aptos" w:eastAsia="Times New Roman" w:hAnsi="Aptos" w:cs="Times New Roman"/>
          <w:b/>
          <w:sz w:val="21"/>
          <w:szCs w:val="21"/>
          <w:lang w:eastAsia="en-GB"/>
        </w:rPr>
        <w:t>SAP Snowflake</w:t>
      </w:r>
      <w:r w:rsidR="00D47FB7" w:rsidRPr="00112DD0">
        <w:rPr>
          <w:rFonts w:ascii="Aptos" w:eastAsia="Times New Roman" w:hAnsi="Aptos" w:cs="Times New Roman"/>
          <w:sz w:val="21"/>
          <w:szCs w:val="21"/>
          <w:lang w:eastAsia="en-GB"/>
        </w:rPr>
        <w:t xml:space="preserve">, supports customer-facing data science environments. A </w:t>
      </w:r>
      <w:r w:rsidR="00D47FB7" w:rsidRPr="00112DD0">
        <w:rPr>
          <w:rFonts w:ascii="Aptos" w:eastAsia="Times New Roman" w:hAnsi="Aptos" w:cs="Times New Roman"/>
          <w:b/>
          <w:sz w:val="21"/>
          <w:szCs w:val="21"/>
          <w:lang w:eastAsia="en-GB"/>
        </w:rPr>
        <w:t>Data Product Marketplace</w:t>
      </w:r>
      <w:r w:rsidR="00D47FB7" w:rsidRPr="00112DD0">
        <w:rPr>
          <w:rFonts w:ascii="Aptos" w:eastAsia="Times New Roman" w:hAnsi="Aptos" w:cs="Times New Roman"/>
          <w:sz w:val="21"/>
          <w:szCs w:val="21"/>
          <w:lang w:eastAsia="en-GB"/>
        </w:rPr>
        <w:t xml:space="preserve"> will provide a unified view of SAP and partner-built Data Products. These elements are detailed in the </w:t>
      </w:r>
      <w:hyperlink r:id="rId56" w:history="1">
        <w:r w:rsidR="009063A0">
          <w:rPr>
            <w:rStyle w:val="Hyperlink"/>
            <w:rFonts w:ascii="Aptos" w:hAnsi="Aptos"/>
            <w:sz w:val="21"/>
          </w:rPr>
          <w:t xml:space="preserve">SAP </w:t>
        </w:r>
        <w:r w:rsidR="00D47FB7" w:rsidRPr="00112DD0">
          <w:rPr>
            <w:rStyle w:val="Hyperlink"/>
            <w:rFonts w:ascii="Aptos" w:hAnsi="Aptos"/>
            <w:sz w:val="21"/>
          </w:rPr>
          <w:t>BDC Target Architecture ACD</w:t>
        </w:r>
      </w:hyperlink>
      <w:r w:rsidR="00D47FB7" w:rsidRPr="00112DD0">
        <w:rPr>
          <w:rFonts w:ascii="Aptos" w:eastAsia="Times New Roman" w:hAnsi="Aptos" w:cs="Times New Roman"/>
          <w:sz w:val="21"/>
          <w:szCs w:val="21"/>
          <w:lang w:eastAsia="en-GB"/>
        </w:rPr>
        <w:t>.</w:t>
      </w:r>
    </w:p>
    <w:p w14:paraId="1A4BBEFF"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p>
    <w:p w14:paraId="66EAF129" w14:textId="2A6807A3" w:rsidR="008073B0" w:rsidRPr="00112DD0" w:rsidRDefault="008073B0" w:rsidP="001D3276">
      <w:pPr>
        <w:spacing w:before="0"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sz w:val="21"/>
          <w:szCs w:val="21"/>
          <w:lang w:eastAsia="en-GB"/>
        </w:rPr>
        <w:t xml:space="preserve">The </w:t>
      </w:r>
      <w:r w:rsidRPr="00112DD0">
        <w:rPr>
          <w:rFonts w:ascii="Aptos" w:eastAsia="Times New Roman" w:hAnsi="Aptos" w:cs="Times New Roman"/>
          <w:b/>
          <w:bCs/>
          <w:sz w:val="21"/>
          <w:szCs w:val="21"/>
          <w:lang w:eastAsia="en-GB"/>
        </w:rPr>
        <w:t>SAP Knowledge Graph (KG)</w:t>
      </w:r>
      <w:r w:rsidRPr="00112DD0">
        <w:rPr>
          <w:rFonts w:ascii="Aptos" w:eastAsia="Times New Roman" w:hAnsi="Aptos" w:cs="Times New Roman"/>
          <w:sz w:val="21"/>
          <w:szCs w:val="21"/>
          <w:lang w:eastAsia="en-GB"/>
        </w:rPr>
        <w:t xml:space="preserve"> provides contextual understanding for AI and analytics. It uses the </w:t>
      </w:r>
      <w:hyperlink r:id="rId57">
        <w:r w:rsidR="009063A0">
          <w:rPr>
            <w:rStyle w:val="Hyperlink"/>
            <w:rFonts w:ascii="Aptos" w:hAnsi="Aptos"/>
            <w:sz w:val="21"/>
            <w:szCs w:val="21"/>
          </w:rPr>
          <w:t xml:space="preserve">SAP </w:t>
        </w:r>
        <w:r w:rsidRPr="00112DD0">
          <w:rPr>
            <w:rStyle w:val="Hyperlink"/>
            <w:rFonts w:ascii="Aptos" w:hAnsi="Aptos"/>
            <w:sz w:val="21"/>
            <w:szCs w:val="21"/>
          </w:rPr>
          <w:t>HANA Cloud Knowledge Graph Engine</w:t>
        </w:r>
      </w:hyperlink>
      <w:r w:rsidRPr="00112DD0">
        <w:rPr>
          <w:rFonts w:ascii="Aptos" w:eastAsia="Times New Roman" w:hAnsi="Aptos" w:cs="Times New Roman"/>
          <w:sz w:val="21"/>
          <w:szCs w:val="21"/>
          <w:lang w:eastAsia="en-GB"/>
        </w:rPr>
        <w:t xml:space="preserve"> for storage and access to knowledge graph assets. Each capability links to a specific knowledge graph asset. For example, </w:t>
      </w:r>
      <w:r w:rsidRPr="00112DD0">
        <w:rPr>
          <w:rFonts w:ascii="Aptos" w:eastAsia="Times New Roman" w:hAnsi="Aptos" w:cs="Times New Roman"/>
          <w:b/>
          <w:bCs/>
          <w:sz w:val="21"/>
          <w:szCs w:val="21"/>
          <w:lang w:eastAsia="en-GB"/>
        </w:rPr>
        <w:t>KG Reasoner</w:t>
      </w:r>
      <w:r w:rsidRPr="00112DD0">
        <w:rPr>
          <w:rFonts w:ascii="Aptos" w:eastAsia="Times New Roman" w:hAnsi="Aptos" w:cs="Times New Roman"/>
          <w:sz w:val="21"/>
          <w:szCs w:val="21"/>
          <w:lang w:eastAsia="en-GB"/>
        </w:rPr>
        <w:t xml:space="preserve"> connects to </w:t>
      </w:r>
      <w:r w:rsidRPr="00112DD0">
        <w:rPr>
          <w:rFonts w:ascii="Aptos" w:eastAsia="Times New Roman" w:hAnsi="Aptos" w:cs="Times New Roman"/>
          <w:b/>
          <w:bCs/>
          <w:sz w:val="21"/>
          <w:szCs w:val="21"/>
          <w:lang w:eastAsia="en-GB"/>
        </w:rPr>
        <w:t>Datasphere</w:t>
      </w:r>
      <w:r w:rsidRPr="00112DD0">
        <w:rPr>
          <w:rFonts w:ascii="Aptos" w:eastAsia="Times New Roman" w:hAnsi="Aptos" w:cs="Times New Roman"/>
          <w:sz w:val="21"/>
          <w:szCs w:val="21"/>
          <w:lang w:eastAsia="en-GB"/>
        </w:rPr>
        <w:t xml:space="preserve"> metadata enabling agentic exploration of the model. </w:t>
      </w:r>
      <w:commentRangeStart w:id="210"/>
      <w:commentRangeStart w:id="211"/>
      <w:commentRangeStart w:id="212"/>
      <w:commentRangeStart w:id="213"/>
      <w:commentRangeStart w:id="214"/>
      <w:commentRangeStart w:id="215"/>
      <w:r w:rsidRPr="00112DD0">
        <w:rPr>
          <w:rFonts w:ascii="Aptos" w:eastAsia="Times New Roman" w:hAnsi="Aptos" w:cs="Times New Roman"/>
          <w:sz w:val="21"/>
          <w:szCs w:val="21"/>
          <w:lang w:eastAsia="en-GB"/>
        </w:rPr>
        <w:t xml:space="preserve">The </w:t>
      </w:r>
      <w:r w:rsidRPr="00112DD0">
        <w:rPr>
          <w:rFonts w:ascii="Aptos" w:eastAsia="Times New Roman" w:hAnsi="Aptos" w:cs="Times New Roman"/>
          <w:b/>
          <w:bCs/>
          <w:sz w:val="21"/>
          <w:szCs w:val="21"/>
          <w:lang w:eastAsia="en-GB"/>
        </w:rPr>
        <w:t>SAP Knowledge Graph</w:t>
      </w:r>
      <w:r w:rsidRPr="00112DD0">
        <w:rPr>
          <w:rFonts w:ascii="Aptos" w:eastAsia="Times New Roman" w:hAnsi="Aptos" w:cs="Times New Roman"/>
          <w:sz w:val="21"/>
          <w:szCs w:val="21"/>
          <w:lang w:eastAsia="en-GB"/>
        </w:rPr>
        <w:t xml:space="preserve"> is </w:t>
      </w:r>
      <w:r w:rsidR="6E89AE2D" w:rsidRPr="0876C173">
        <w:rPr>
          <w:rFonts w:ascii="Aptos" w:eastAsia="Times New Roman" w:hAnsi="Aptos" w:cs="Times New Roman"/>
          <w:sz w:val="21"/>
          <w:szCs w:val="21"/>
          <w:lang w:eastAsia="en-GB"/>
        </w:rPr>
        <w:t>currently</w:t>
      </w:r>
      <w:r w:rsidRPr="00112DD0">
        <w:rPr>
          <w:rFonts w:ascii="Aptos" w:eastAsia="Times New Roman" w:hAnsi="Aptos" w:cs="Times New Roman"/>
          <w:sz w:val="21"/>
          <w:szCs w:val="21"/>
          <w:lang w:eastAsia="en-GB"/>
        </w:rPr>
        <w:t xml:space="preserve"> an </w:t>
      </w:r>
      <w:hyperlink r:id="rId58">
        <w:r w:rsidRPr="00112DD0">
          <w:rPr>
            <w:rStyle w:val="Hyperlink"/>
            <w:rFonts w:ascii="Aptos" w:hAnsi="Aptos"/>
            <w:sz w:val="21"/>
            <w:szCs w:val="21"/>
          </w:rPr>
          <w:t>external brand</w:t>
        </w:r>
      </w:hyperlink>
      <w:r w:rsidRPr="00112DD0">
        <w:rPr>
          <w:rFonts w:ascii="Aptos" w:hAnsi="Aptos"/>
        </w:rPr>
        <w:t xml:space="preserve"> </w:t>
      </w:r>
      <w:r w:rsidRPr="00112DD0">
        <w:rPr>
          <w:rFonts w:ascii="Aptos" w:eastAsia="Times New Roman" w:hAnsi="Aptos" w:cs="Times New Roman"/>
          <w:sz w:val="21"/>
          <w:szCs w:val="21"/>
          <w:lang w:eastAsia="en-GB"/>
        </w:rPr>
        <w:t xml:space="preserve">encompassing various knowledge graph assets and capabilities. </w:t>
      </w:r>
      <w:commentRangeEnd w:id="210"/>
      <w:r w:rsidRPr="00112DD0">
        <w:rPr>
          <w:rStyle w:val="CommentReference"/>
          <w:rFonts w:ascii="Aptos" w:eastAsia="Times New Roman" w:hAnsi="Aptos" w:cs="Times New Roman"/>
          <w:sz w:val="21"/>
          <w:szCs w:val="21"/>
          <w:lang w:eastAsia="en-GB"/>
        </w:rPr>
        <w:commentReference w:id="210"/>
      </w:r>
      <w:commentRangeEnd w:id="211"/>
      <w:r w:rsidR="007A5D97" w:rsidRPr="00112DD0">
        <w:rPr>
          <w:rStyle w:val="CommentReference"/>
          <w:rFonts w:ascii="Aptos" w:eastAsia="Times New Roman" w:hAnsi="Aptos" w:cs="Times New Roman"/>
          <w:sz w:val="21"/>
          <w:szCs w:val="21"/>
          <w:lang w:eastAsia="en-GB"/>
        </w:rPr>
        <w:commentReference w:id="211"/>
      </w:r>
      <w:commentRangeEnd w:id="212"/>
      <w:r w:rsidRPr="00112DD0">
        <w:rPr>
          <w:rStyle w:val="CommentReference"/>
          <w:rFonts w:ascii="Aptos" w:eastAsia="Times New Roman" w:hAnsi="Aptos" w:cs="Times New Roman"/>
          <w:sz w:val="21"/>
          <w:szCs w:val="21"/>
          <w:lang w:eastAsia="en-GB"/>
        </w:rPr>
        <w:commentReference w:id="212"/>
      </w:r>
      <w:commentRangeEnd w:id="213"/>
      <w:r w:rsidRPr="00112DD0">
        <w:rPr>
          <w:rStyle w:val="CommentReference"/>
          <w:rFonts w:ascii="Aptos" w:eastAsia="Times New Roman" w:hAnsi="Aptos" w:cs="Times New Roman"/>
          <w:sz w:val="21"/>
          <w:szCs w:val="21"/>
          <w:lang w:eastAsia="en-GB"/>
        </w:rPr>
        <w:commentReference w:id="213"/>
      </w:r>
      <w:commentRangeEnd w:id="214"/>
      <w:r w:rsidRPr="00112DD0">
        <w:rPr>
          <w:rStyle w:val="CommentReference"/>
          <w:rFonts w:ascii="Aptos" w:eastAsia="Times New Roman" w:hAnsi="Aptos" w:cs="Times New Roman"/>
          <w:sz w:val="21"/>
          <w:szCs w:val="21"/>
          <w:lang w:eastAsia="en-GB"/>
        </w:rPr>
        <w:commentReference w:id="214"/>
      </w:r>
      <w:commentRangeEnd w:id="215"/>
      <w:r w:rsidRPr="00112DD0">
        <w:rPr>
          <w:rStyle w:val="CommentReference"/>
          <w:rFonts w:ascii="Aptos" w:eastAsia="Times New Roman" w:hAnsi="Aptos" w:cs="Times New Roman"/>
          <w:sz w:val="21"/>
          <w:szCs w:val="21"/>
          <w:lang w:eastAsia="en-GB"/>
        </w:rPr>
        <w:commentReference w:id="215"/>
      </w:r>
      <w:r w:rsidRPr="00112DD0">
        <w:rPr>
          <w:rFonts w:ascii="Aptos" w:eastAsia="Times New Roman" w:hAnsi="Aptos" w:cs="Times New Roman"/>
          <w:sz w:val="21"/>
          <w:szCs w:val="21"/>
          <w:lang w:eastAsia="en-GB"/>
        </w:rPr>
        <w:t>The long-term goal is a single, technically and semantically connected Knowledge Graph supporting a broad variety of use cases.</w:t>
      </w:r>
    </w:p>
    <w:p w14:paraId="5E329865" w14:textId="77777777" w:rsidR="008073B0" w:rsidRPr="00112DD0" w:rsidRDefault="008073B0" w:rsidP="001D3276">
      <w:pPr>
        <w:spacing w:before="0" w:line="240" w:lineRule="auto"/>
        <w:contextualSpacing/>
        <w:jc w:val="both"/>
        <w:rPr>
          <w:rFonts w:ascii="Aptos" w:eastAsia="Times New Roman" w:hAnsi="Aptos" w:cs="Times New Roman"/>
          <w:sz w:val="21"/>
          <w:szCs w:val="21"/>
          <w:lang w:eastAsia="en-GB"/>
        </w:rPr>
      </w:pPr>
    </w:p>
    <w:p w14:paraId="560D471D" w14:textId="355947EB" w:rsidR="008073B0" w:rsidRPr="00112DD0" w:rsidRDefault="008073B0" w:rsidP="00BA792C">
      <w:pPr>
        <w:spacing w:before="0"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b/>
          <w:bCs/>
          <w:sz w:val="21"/>
          <w:szCs w:val="21"/>
          <w:lang w:eastAsia="en-GB"/>
        </w:rPr>
        <w:t>Data Encryption, Data Protection and Privacy (DPP)</w:t>
      </w:r>
      <w:r w:rsidRPr="00112DD0">
        <w:rPr>
          <w:rFonts w:ascii="Aptos" w:eastAsia="Times New Roman" w:hAnsi="Aptos" w:cs="Times New Roman"/>
          <w:sz w:val="21"/>
          <w:szCs w:val="21"/>
          <w:lang w:eastAsia="en-GB"/>
        </w:rPr>
        <w:t xml:space="preserve"> ensure confidentiality, integrity, and compliance across hybrid landscapes. Encryption protects sensitive business and personal information at rest, in transit, and in use, reducing the impact of security threats. As AI and integration workloads grow, encryption must be embedded into data flows, APIs, and services. While personal data is processed for customers through transactions, analytics, or AI, SAP products must allow </w:t>
      </w:r>
      <w:r w:rsidRPr="00112DD0">
        <w:rPr>
          <w:rFonts w:ascii="Aptos" w:eastAsia="Times New Roman" w:hAnsi="Aptos" w:cs="Times New Roman"/>
          <w:sz w:val="21"/>
          <w:szCs w:val="21"/>
          <w:lang w:eastAsia="en-GB"/>
        </w:rPr>
        <w:lastRenderedPageBreak/>
        <w:t xml:space="preserve">customers to operate in accordance with data-protection and data-residency regulations. The goal is to establish </w:t>
      </w:r>
      <w:r w:rsidRPr="00112DD0">
        <w:rPr>
          <w:rFonts w:ascii="Aptos" w:eastAsia="Times New Roman" w:hAnsi="Aptos" w:cs="Times New Roman"/>
          <w:b/>
          <w:bCs/>
          <w:sz w:val="21"/>
          <w:szCs w:val="21"/>
          <w:lang w:eastAsia="en-GB"/>
        </w:rPr>
        <w:t>Data Protection and Privacy (DPP)</w:t>
      </w:r>
      <w:r w:rsidRPr="00112DD0">
        <w:rPr>
          <w:rFonts w:ascii="Aptos" w:eastAsia="Times New Roman" w:hAnsi="Aptos" w:cs="Times New Roman"/>
          <w:sz w:val="21"/>
          <w:szCs w:val="21"/>
          <w:lang w:eastAsia="en-GB"/>
        </w:rPr>
        <w:t xml:space="preserve"> standards for SAP product integrations based </w:t>
      </w:r>
      <w:hyperlink r:id="rId59">
        <w:r w:rsidR="077E240A" w:rsidRPr="00112DD0">
          <w:rPr>
            <w:rStyle w:val="Hyperlink"/>
            <w:rFonts w:ascii="Aptos" w:hAnsi="Aptos"/>
            <w:sz w:val="21"/>
            <w:szCs w:val="21"/>
          </w:rPr>
          <w:t>common DPP principles</w:t>
        </w:r>
      </w:hyperlink>
      <w:r w:rsidR="077E240A" w:rsidRPr="00112DD0">
        <w:rPr>
          <w:rFonts w:ascii="Aptos" w:eastAsia="Times New Roman" w:hAnsi="Aptos" w:cs="Times New Roman"/>
          <w:sz w:val="21"/>
          <w:szCs w:val="21"/>
          <w:lang w:eastAsia="en-GB"/>
        </w:rPr>
        <w:t xml:space="preserve">, in alignment with SAP DPP product-standard requirements. This harmonizes DPP capabilities across business processes through </w:t>
      </w:r>
      <w:hyperlink r:id="rId60">
        <w:r w:rsidR="077E240A" w:rsidRPr="00112DD0">
          <w:rPr>
            <w:rStyle w:val="Hyperlink"/>
            <w:rFonts w:ascii="Aptos" w:hAnsi="Aptos"/>
            <w:sz w:val="21"/>
            <w:szCs w:val="21"/>
          </w:rPr>
          <w:t>cross-consumable DPP features</w:t>
        </w:r>
      </w:hyperlink>
      <w:r w:rsidR="077E240A" w:rsidRPr="00112DD0">
        <w:rPr>
          <w:rFonts w:ascii="Aptos" w:hAnsi="Aptos"/>
          <w:sz w:val="21"/>
          <w:szCs w:val="21"/>
        </w:rPr>
        <w:t xml:space="preserve"> </w:t>
      </w:r>
      <w:r w:rsidR="077E240A" w:rsidRPr="00112DD0">
        <w:rPr>
          <w:rFonts w:ascii="Aptos" w:eastAsia="Times New Roman" w:hAnsi="Aptos" w:cs="Times New Roman"/>
          <w:sz w:val="21"/>
          <w:szCs w:val="21"/>
          <w:lang w:eastAsia="en-GB"/>
        </w:rPr>
        <w:t xml:space="preserve">such as harmonized blocking and deletion provided by the </w:t>
      </w:r>
      <w:hyperlink r:id="rId61">
        <w:r w:rsidR="077E240A" w:rsidRPr="00112DD0">
          <w:rPr>
            <w:rStyle w:val="Hyperlink"/>
            <w:rFonts w:ascii="Aptos" w:hAnsi="Aptos"/>
            <w:color w:val="800080"/>
            <w:sz w:val="21"/>
            <w:szCs w:val="21"/>
          </w:rPr>
          <w:t>Data Privacy Integration NextGen service</w:t>
        </w:r>
      </w:hyperlink>
      <w:r w:rsidR="077E240A" w:rsidRPr="00112DD0">
        <w:rPr>
          <w:rFonts w:ascii="Aptos" w:hAnsi="Aptos"/>
          <w:color w:val="212121"/>
          <w:sz w:val="21"/>
          <w:szCs w:val="21"/>
        </w:rPr>
        <w:t xml:space="preserve"> </w:t>
      </w:r>
      <w:r w:rsidR="077E240A" w:rsidRPr="00112DD0">
        <w:rPr>
          <w:rFonts w:ascii="Aptos" w:eastAsia="Times New Roman" w:hAnsi="Aptos" w:cs="Times New Roman"/>
          <w:b/>
          <w:bCs/>
          <w:sz w:val="21"/>
          <w:szCs w:val="21"/>
          <w:lang w:eastAsia="en-GB"/>
        </w:rPr>
        <w:t>(DPI)</w:t>
      </w:r>
      <w:r w:rsidR="077E240A" w:rsidRPr="00112DD0">
        <w:rPr>
          <w:rFonts w:ascii="Aptos" w:eastAsia="Times New Roman" w:hAnsi="Aptos" w:cs="Times New Roman"/>
          <w:sz w:val="21"/>
          <w:szCs w:val="21"/>
          <w:lang w:eastAsia="en-GB"/>
        </w:rPr>
        <w:t xml:space="preserve"> or automation based on </w:t>
      </w:r>
      <w:hyperlink r:id="rId62">
        <w:r w:rsidR="077E240A" w:rsidRPr="00112DD0">
          <w:rPr>
            <w:rStyle w:val="Hyperlink"/>
            <w:rFonts w:ascii="Aptos" w:hAnsi="Aptos"/>
            <w:sz w:val="21"/>
            <w:szCs w:val="21"/>
          </w:rPr>
          <w:t>Personal Data-annotations</w:t>
        </w:r>
      </w:hyperlink>
      <w:r w:rsidR="077E240A" w:rsidRPr="00112DD0">
        <w:rPr>
          <w:rFonts w:ascii="Aptos" w:eastAsia="Times New Roman" w:hAnsi="Aptos" w:cs="Times New Roman"/>
          <w:sz w:val="21"/>
          <w:szCs w:val="21"/>
          <w:lang w:eastAsia="en-GB"/>
        </w:rPr>
        <w:t xml:space="preserve">. SAP envisions a federated model for the creation, processing, transfer, and destruction of personal data across application boundaries, as described in the </w:t>
      </w:r>
      <w:r w:rsidR="077E240A" w:rsidRPr="00112DD0">
        <w:rPr>
          <w:rFonts w:ascii="Aptos" w:hAnsi="Aptos"/>
          <w:color w:val="212121"/>
          <w:sz w:val="21"/>
          <w:szCs w:val="21"/>
        </w:rPr>
        <w:t xml:space="preserve"> </w:t>
      </w:r>
      <w:hyperlink r:id="rId63">
        <w:r w:rsidR="077E240A" w:rsidRPr="00112DD0">
          <w:rPr>
            <w:rStyle w:val="Hyperlink"/>
            <w:rFonts w:ascii="Aptos" w:hAnsi="Aptos"/>
            <w:sz w:val="21"/>
            <w:szCs w:val="21"/>
          </w:rPr>
          <w:t>vision on “Data Protection and Privacy”</w:t>
        </w:r>
      </w:hyperlink>
      <w:r w:rsidR="077E240A" w:rsidRPr="00112DD0">
        <w:rPr>
          <w:rFonts w:ascii="Aptos" w:hAnsi="Aptos"/>
          <w:sz w:val="21"/>
          <w:szCs w:val="21"/>
        </w:rPr>
        <w:t>.</w:t>
      </w:r>
    </w:p>
    <w:p w14:paraId="566DF701" w14:textId="2862A8EC" w:rsidR="008073B0" w:rsidRPr="00112DD0" w:rsidRDefault="008073B0" w:rsidP="001D3276">
      <w:pPr>
        <w:spacing w:before="0" w:line="240" w:lineRule="auto"/>
        <w:contextualSpacing/>
        <w:rPr>
          <w:rFonts w:ascii="Aptos" w:hAnsi="Aptos"/>
          <w:b/>
          <w:sz w:val="21"/>
        </w:rPr>
      </w:pPr>
      <w:r w:rsidRPr="00112DD0">
        <w:rPr>
          <w:rFonts w:ascii="Aptos" w:hAnsi="Aptos"/>
        </w:rPr>
        <w:br/>
      </w:r>
      <w:commentRangeStart w:id="221"/>
      <w:commentRangeStart w:id="222"/>
      <w:r w:rsidRPr="00112DD0">
        <w:rPr>
          <w:rFonts w:ascii="Aptos" w:hAnsi="Aptos"/>
          <w:b/>
          <w:sz w:val="21"/>
        </w:rPr>
        <w:t>How the Data &amp; Knowledge Layer Becomes the Foundation for AI</w:t>
      </w:r>
      <w:commentRangeEnd w:id="221"/>
      <w:r w:rsidR="00167F1B" w:rsidRPr="00112DD0">
        <w:rPr>
          <w:rStyle w:val="CommentReference"/>
          <w:rFonts w:ascii="Aptos" w:hAnsi="Aptos"/>
          <w:b/>
          <w:sz w:val="21"/>
          <w:szCs w:val="22"/>
        </w:rPr>
        <w:commentReference w:id="221"/>
      </w:r>
      <w:commentRangeEnd w:id="222"/>
      <w:r w:rsidR="008D2B5C" w:rsidRPr="00112DD0">
        <w:rPr>
          <w:rStyle w:val="CommentReference"/>
          <w:rFonts w:ascii="Aptos" w:hAnsi="Aptos"/>
          <w:b/>
          <w:sz w:val="21"/>
          <w:szCs w:val="22"/>
        </w:rPr>
        <w:commentReference w:id="222"/>
      </w:r>
    </w:p>
    <w:p w14:paraId="53A9C88A" w14:textId="1AC1A3BF" w:rsidR="008073B0" w:rsidRPr="00112DD0" w:rsidRDefault="002573EE" w:rsidP="001D3276">
      <w:pPr>
        <w:spacing w:before="0" w:line="240" w:lineRule="auto"/>
        <w:contextualSpacing/>
        <w:jc w:val="both"/>
        <w:rPr>
          <w:rFonts w:ascii="Aptos" w:eastAsia="Times New Roman" w:hAnsi="Aptos" w:cs="Times New Roman"/>
          <w:sz w:val="21"/>
          <w:szCs w:val="21"/>
          <w:lang w:eastAsia="en-GB"/>
        </w:rPr>
      </w:pPr>
      <w:r>
        <w:rPr>
          <w:rFonts w:ascii="Aptos" w:eastAsia="Times New Roman" w:hAnsi="Aptos" w:cs="Times New Roman"/>
          <w:sz w:val="21"/>
          <w:szCs w:val="21"/>
          <w:lang w:eastAsia="en-GB"/>
        </w:rPr>
        <w:t xml:space="preserve">Together, </w:t>
      </w:r>
      <w:r w:rsidR="00960198">
        <w:rPr>
          <w:rFonts w:ascii="Aptos" w:eastAsia="Times New Roman" w:hAnsi="Aptos" w:cs="Times New Roman"/>
          <w:sz w:val="21"/>
          <w:szCs w:val="21"/>
          <w:lang w:eastAsia="en-GB"/>
        </w:rPr>
        <w:t xml:space="preserve">SAP </w:t>
      </w:r>
      <w:r w:rsidR="008073B0" w:rsidRPr="00112DD0">
        <w:rPr>
          <w:rFonts w:ascii="Aptos" w:eastAsia="Times New Roman" w:hAnsi="Aptos" w:cs="Times New Roman"/>
          <w:sz w:val="21"/>
          <w:szCs w:val="21"/>
          <w:lang w:eastAsia="en-GB"/>
        </w:rPr>
        <w:t xml:space="preserve">HANA Cloud, </w:t>
      </w:r>
      <w:r w:rsidR="00960198">
        <w:rPr>
          <w:rFonts w:ascii="Aptos" w:eastAsia="Times New Roman" w:hAnsi="Aptos" w:cs="Times New Roman"/>
          <w:sz w:val="21"/>
          <w:szCs w:val="21"/>
          <w:lang w:eastAsia="en-GB"/>
        </w:rPr>
        <w:t xml:space="preserve">SAP </w:t>
      </w:r>
      <w:r w:rsidR="008073B0" w:rsidRPr="00112DD0">
        <w:rPr>
          <w:rFonts w:ascii="Aptos" w:eastAsia="Times New Roman" w:hAnsi="Aptos" w:cs="Times New Roman"/>
          <w:sz w:val="21"/>
          <w:szCs w:val="21"/>
          <w:lang w:eastAsia="en-GB"/>
        </w:rPr>
        <w:t xml:space="preserve">BDC, and the SAP Knowledge Graph together create a self-reinforcing </w:t>
      </w:r>
      <w:r w:rsidR="008073B0" w:rsidRPr="00112DD0">
        <w:rPr>
          <w:rFonts w:ascii="Aptos" w:eastAsia="Times New Roman" w:hAnsi="Aptos" w:cs="Times New Roman"/>
          <w:b/>
          <w:bCs/>
          <w:sz w:val="21"/>
          <w:szCs w:val="21"/>
          <w:lang w:eastAsia="en-GB"/>
        </w:rPr>
        <w:t>flywheel</w:t>
      </w:r>
      <w:r w:rsidR="008073B0" w:rsidRPr="00112DD0">
        <w:rPr>
          <w:rFonts w:ascii="Aptos" w:eastAsia="Times New Roman" w:hAnsi="Aptos" w:cs="Times New Roman"/>
          <w:sz w:val="21"/>
          <w:szCs w:val="21"/>
          <w:lang w:eastAsia="en-GB"/>
        </w:rPr>
        <w:t xml:space="preserve">. Line-of-Business applications generate data that is integrated and curated through </w:t>
      </w:r>
      <w:r w:rsidR="00960198">
        <w:rPr>
          <w:rFonts w:ascii="Aptos" w:eastAsia="Times New Roman" w:hAnsi="Aptos" w:cs="Times New Roman"/>
          <w:sz w:val="21"/>
          <w:szCs w:val="21"/>
          <w:lang w:eastAsia="en-GB"/>
        </w:rPr>
        <w:t xml:space="preserve">SAP </w:t>
      </w:r>
      <w:r w:rsidR="008073B0" w:rsidRPr="00112DD0">
        <w:rPr>
          <w:rFonts w:ascii="Aptos" w:eastAsia="Times New Roman" w:hAnsi="Aptos" w:cs="Times New Roman"/>
          <w:sz w:val="21"/>
          <w:szCs w:val="21"/>
          <w:lang w:eastAsia="en-GB"/>
        </w:rPr>
        <w:t xml:space="preserve">BDC and structured further through interconnected Knowledge Graphs. With customer consent, this data can train </w:t>
      </w:r>
      <w:r w:rsidR="0008580A">
        <w:rPr>
          <w:rFonts w:ascii="Aptos" w:eastAsia="Times New Roman" w:hAnsi="Aptos" w:cs="Times New Roman"/>
          <w:sz w:val="21"/>
          <w:szCs w:val="21"/>
          <w:lang w:eastAsia="en-GB"/>
        </w:rPr>
        <w:t>and validate</w:t>
      </w:r>
      <w:r w:rsidR="008073B0" w:rsidRPr="00112DD0">
        <w:rPr>
          <w:rFonts w:ascii="Aptos" w:eastAsia="Times New Roman" w:hAnsi="Aptos" w:cs="Times New Roman"/>
          <w:sz w:val="21"/>
          <w:szCs w:val="21"/>
          <w:lang w:eastAsia="en-GB"/>
        </w:rPr>
        <w:t xml:space="preserve"> models in the </w:t>
      </w:r>
      <w:r w:rsidR="008073B0" w:rsidRPr="00112DD0">
        <w:rPr>
          <w:rFonts w:ascii="Aptos" w:eastAsia="Times New Roman" w:hAnsi="Aptos" w:cs="Times New Roman"/>
          <w:b/>
          <w:bCs/>
          <w:sz w:val="21"/>
          <w:szCs w:val="21"/>
          <w:lang w:eastAsia="en-GB"/>
        </w:rPr>
        <w:t>Customer Data Hub (CDH)</w:t>
      </w:r>
      <w:r w:rsidR="008073B0" w:rsidRPr="00112DD0">
        <w:rPr>
          <w:rFonts w:ascii="Aptos" w:eastAsia="Times New Roman" w:hAnsi="Aptos" w:cs="Times New Roman"/>
          <w:sz w:val="21"/>
          <w:szCs w:val="21"/>
          <w:lang w:eastAsia="en-GB"/>
        </w:rPr>
        <w:t xml:space="preserve">. </w:t>
      </w:r>
      <w:r w:rsidR="008073B0" w:rsidRPr="0096698D">
        <w:rPr>
          <w:rFonts w:ascii="Aptos" w:eastAsia="Times New Roman" w:hAnsi="Aptos" w:cs="Times New Roman"/>
          <w:sz w:val="21"/>
          <w:szCs w:val="21"/>
          <w:lang w:eastAsia="en-GB"/>
        </w:rPr>
        <w:t>AI Core</w:t>
      </w:r>
      <w:r w:rsidR="008073B0" w:rsidRPr="00112DD0">
        <w:rPr>
          <w:rFonts w:ascii="Aptos" w:eastAsia="Times New Roman" w:hAnsi="Aptos" w:cs="Times New Roman"/>
          <w:sz w:val="21"/>
          <w:szCs w:val="21"/>
          <w:lang w:eastAsia="en-GB"/>
        </w:rPr>
        <w:t xml:space="preserve"> performs inference, feeding results back into intelligent applications, which then generate new data and insights. This end-to-end flow is outlined in the </w:t>
      </w:r>
      <w:r w:rsidR="008073B0" w:rsidRPr="0096698D">
        <w:rPr>
          <w:rFonts w:ascii="Aptos" w:eastAsia="Times New Roman" w:hAnsi="Aptos" w:cs="Times New Roman"/>
          <w:sz w:val="21"/>
          <w:szCs w:val="21"/>
          <w:lang w:eastAsia="en-GB"/>
        </w:rPr>
        <w:t xml:space="preserve">work-in-progress ACD on CDH and </w:t>
      </w:r>
      <w:r w:rsidR="00485B01" w:rsidRPr="0096698D">
        <w:rPr>
          <w:rFonts w:ascii="Aptos" w:eastAsia="Times New Roman" w:hAnsi="Aptos" w:cs="Times New Roman"/>
          <w:sz w:val="21"/>
          <w:szCs w:val="21"/>
          <w:lang w:eastAsia="en-GB"/>
        </w:rPr>
        <w:t xml:space="preserve">SAP </w:t>
      </w:r>
      <w:r w:rsidR="008073B0" w:rsidRPr="0096698D">
        <w:rPr>
          <w:rFonts w:ascii="Aptos" w:eastAsia="Times New Roman" w:hAnsi="Aptos" w:cs="Times New Roman"/>
          <w:sz w:val="21"/>
          <w:szCs w:val="21"/>
          <w:lang w:eastAsia="en-GB"/>
        </w:rPr>
        <w:t>BDC Integration</w:t>
      </w:r>
      <w:r w:rsidR="008073B0" w:rsidRPr="00112DD0">
        <w:rPr>
          <w:rFonts w:ascii="Aptos" w:eastAsia="Times New Roman" w:hAnsi="Aptos" w:cs="Times New Roman"/>
          <w:sz w:val="21"/>
          <w:szCs w:val="21"/>
          <w:lang w:eastAsia="en-GB"/>
        </w:rPr>
        <w:t>.</w:t>
      </w:r>
    </w:p>
    <w:p w14:paraId="337F348B" w14:textId="77777777" w:rsidR="008073B0" w:rsidRPr="00112DD0" w:rsidRDefault="008073B0" w:rsidP="001D3276">
      <w:pPr>
        <w:spacing w:before="0" w:line="240" w:lineRule="auto"/>
        <w:contextualSpacing/>
        <w:jc w:val="both"/>
        <w:rPr>
          <w:rFonts w:ascii="Aptos" w:eastAsia="Times New Roman" w:hAnsi="Aptos" w:cs="Times New Roman"/>
          <w:sz w:val="21"/>
          <w:szCs w:val="21"/>
          <w:lang w:eastAsia="en-GB"/>
        </w:rPr>
      </w:pPr>
    </w:p>
    <w:p w14:paraId="320F8D3E" w14:textId="5BA0579E" w:rsidR="008073B0" w:rsidRPr="00112DD0" w:rsidRDefault="008073B0" w:rsidP="001D3276">
      <w:pPr>
        <w:spacing w:before="0"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b/>
          <w:bCs/>
          <w:sz w:val="21"/>
          <w:szCs w:val="21"/>
          <w:lang w:eastAsia="en-GB"/>
        </w:rPr>
        <w:t>SAP HANA Cloud</w:t>
      </w:r>
      <w:r w:rsidRPr="00112DD0">
        <w:rPr>
          <w:rFonts w:ascii="Aptos" w:eastAsia="Times New Roman" w:hAnsi="Aptos" w:cs="Times New Roman"/>
          <w:sz w:val="21"/>
          <w:szCs w:val="21"/>
          <w:lang w:eastAsia="en-GB"/>
        </w:rPr>
        <w:t xml:space="preserve"> serves as the foundational data layer for Business AI. In addition to its core database function, it provides innovations for GenAI workloads: </w:t>
      </w:r>
      <w:r w:rsidRPr="00C42FC6">
        <w:rPr>
          <w:rFonts w:ascii="Aptos" w:eastAsia="Times New Roman" w:hAnsi="Aptos" w:cs="Times New Roman"/>
          <w:sz w:val="21"/>
          <w:szCs w:val="21"/>
          <w:lang w:eastAsia="en-GB"/>
        </w:rPr>
        <w:t>Vector Engine</w:t>
      </w:r>
      <w:r w:rsidRPr="00112DD0">
        <w:rPr>
          <w:rFonts w:ascii="Aptos" w:eastAsia="Times New Roman" w:hAnsi="Aptos" w:cs="Times New Roman"/>
          <w:sz w:val="21"/>
          <w:szCs w:val="21"/>
          <w:lang w:eastAsia="en-GB"/>
        </w:rPr>
        <w:t xml:space="preserve">, </w:t>
      </w:r>
      <w:r w:rsidRPr="00C42FC6">
        <w:rPr>
          <w:rFonts w:ascii="Aptos" w:eastAsia="Times New Roman" w:hAnsi="Aptos" w:cs="Times New Roman"/>
          <w:sz w:val="21"/>
          <w:szCs w:val="21"/>
          <w:lang w:eastAsia="en-GB"/>
        </w:rPr>
        <w:t>Similarity Search</w:t>
      </w:r>
      <w:r w:rsidRPr="00112DD0">
        <w:rPr>
          <w:rFonts w:ascii="Aptos" w:eastAsia="Times New Roman" w:hAnsi="Aptos" w:cs="Times New Roman"/>
          <w:sz w:val="21"/>
          <w:szCs w:val="21"/>
          <w:lang w:eastAsia="en-GB"/>
        </w:rPr>
        <w:t xml:space="preserve">, </w:t>
      </w:r>
      <w:r w:rsidRPr="00C42FC6">
        <w:rPr>
          <w:rFonts w:ascii="Aptos" w:eastAsia="Times New Roman" w:hAnsi="Aptos" w:cs="Times New Roman"/>
          <w:sz w:val="21"/>
          <w:szCs w:val="21"/>
          <w:lang w:eastAsia="en-GB"/>
        </w:rPr>
        <w:t>Text Embedding Models</w:t>
      </w:r>
      <w:r w:rsidRPr="00112DD0">
        <w:rPr>
          <w:rFonts w:ascii="Aptos" w:eastAsia="Times New Roman" w:hAnsi="Aptos" w:cs="Times New Roman"/>
          <w:sz w:val="21"/>
          <w:szCs w:val="21"/>
          <w:lang w:eastAsia="en-GB"/>
        </w:rPr>
        <w:t xml:space="preserve">, and </w:t>
      </w:r>
      <w:hyperlink r:id="rId64">
        <w:r w:rsidR="00A721EB">
          <w:rPr>
            <w:rStyle w:val="Hyperlink"/>
            <w:rFonts w:ascii="Aptos" w:hAnsi="Aptos"/>
            <w:sz w:val="21"/>
            <w:szCs w:val="21"/>
          </w:rPr>
          <w:t xml:space="preserve">SAP </w:t>
        </w:r>
        <w:r w:rsidR="077E240A" w:rsidRPr="00112DD0">
          <w:rPr>
            <w:rStyle w:val="Hyperlink"/>
            <w:rFonts w:ascii="Aptos" w:hAnsi="Aptos"/>
            <w:sz w:val="21"/>
            <w:szCs w:val="21"/>
          </w:rPr>
          <w:t>HANA Cloud Knowledge Graph Engine</w:t>
        </w:r>
      </w:hyperlink>
      <w:r w:rsidR="077E240A" w:rsidRPr="00112DD0">
        <w:rPr>
          <w:rFonts w:ascii="Aptos" w:eastAsia="Times New Roman" w:hAnsi="Aptos" w:cs="Times New Roman"/>
          <w:sz w:val="21"/>
          <w:szCs w:val="21"/>
          <w:lang w:eastAsia="en-GB"/>
        </w:rPr>
        <w:t>.</w:t>
      </w:r>
      <w:r w:rsidRPr="00112DD0">
        <w:rPr>
          <w:rFonts w:ascii="Aptos" w:eastAsia="Times New Roman" w:hAnsi="Aptos" w:cs="Times New Roman"/>
          <w:sz w:val="21"/>
          <w:szCs w:val="21"/>
          <w:lang w:eastAsia="en-GB"/>
        </w:rPr>
        <w:t xml:space="preserve"> It also includes AI engines for embedded and custom applications. </w:t>
      </w:r>
      <w:r w:rsidRPr="00C42FC6">
        <w:rPr>
          <w:rFonts w:ascii="Aptos" w:eastAsia="Times New Roman" w:hAnsi="Aptos" w:cs="Times New Roman"/>
          <w:sz w:val="21"/>
          <w:szCs w:val="21"/>
          <w:lang w:eastAsia="en-GB"/>
        </w:rPr>
        <w:t>Predictive Analysis Library (PAL)</w:t>
      </w:r>
      <w:r w:rsidRPr="00112DD0">
        <w:rPr>
          <w:rFonts w:ascii="Aptos" w:eastAsia="Times New Roman" w:hAnsi="Aptos" w:cs="Times New Roman"/>
          <w:sz w:val="21"/>
          <w:szCs w:val="21"/>
          <w:lang w:eastAsia="en-GB"/>
        </w:rPr>
        <w:t xml:space="preserve"> and </w:t>
      </w:r>
      <w:r w:rsidRPr="00C42FC6">
        <w:rPr>
          <w:rFonts w:ascii="Aptos" w:eastAsia="Times New Roman" w:hAnsi="Aptos" w:cs="Times New Roman"/>
          <w:sz w:val="21"/>
          <w:szCs w:val="21"/>
          <w:lang w:eastAsia="en-GB"/>
        </w:rPr>
        <w:t>Automated Predictive Library (APL)</w:t>
      </w:r>
      <w:r w:rsidRPr="00112DD0">
        <w:rPr>
          <w:rFonts w:ascii="Aptos" w:eastAsia="Times New Roman" w:hAnsi="Aptos" w:cs="Times New Roman"/>
          <w:sz w:val="21"/>
          <w:szCs w:val="21"/>
          <w:lang w:eastAsia="en-GB"/>
        </w:rPr>
        <w:t xml:space="preserve"> enable large-scale, in-database inference, used for </w:t>
      </w:r>
      <w:r w:rsidR="00734D52">
        <w:rPr>
          <w:rFonts w:ascii="Aptos" w:eastAsia="Times New Roman" w:hAnsi="Aptos" w:cs="Times New Roman"/>
          <w:sz w:val="21"/>
          <w:szCs w:val="21"/>
          <w:lang w:eastAsia="en-GB"/>
        </w:rPr>
        <w:t>classic machine learning</w:t>
      </w:r>
      <w:r w:rsidRPr="00C42FC6">
        <w:rPr>
          <w:rFonts w:ascii="Aptos" w:eastAsia="Times New Roman" w:hAnsi="Aptos" w:cs="Times New Roman"/>
          <w:sz w:val="21"/>
          <w:szCs w:val="21"/>
          <w:lang w:eastAsia="en-GB"/>
        </w:rPr>
        <w:t xml:space="preserve"> </w:t>
      </w:r>
      <w:r w:rsidRPr="00112DD0">
        <w:rPr>
          <w:rFonts w:ascii="Aptos" w:eastAsia="Times New Roman" w:hAnsi="Aptos" w:cs="Times New Roman"/>
          <w:sz w:val="21"/>
          <w:szCs w:val="21"/>
          <w:lang w:eastAsia="en-GB"/>
        </w:rPr>
        <w:t xml:space="preserve">scenarios such as segmented time-series forecasting in </w:t>
      </w:r>
      <w:r w:rsidRPr="00C42FC6">
        <w:rPr>
          <w:rFonts w:ascii="Aptos" w:eastAsia="Times New Roman" w:hAnsi="Aptos" w:cs="Times New Roman"/>
          <w:sz w:val="21"/>
          <w:szCs w:val="21"/>
          <w:lang w:eastAsia="en-GB"/>
        </w:rPr>
        <w:t>Integrated Business Planning</w:t>
      </w:r>
      <w:r w:rsidRPr="00112DD0">
        <w:rPr>
          <w:rFonts w:ascii="Aptos" w:eastAsia="Times New Roman" w:hAnsi="Aptos" w:cs="Times New Roman"/>
          <w:sz w:val="21"/>
          <w:szCs w:val="21"/>
          <w:lang w:eastAsia="en-GB"/>
        </w:rPr>
        <w:t xml:space="preserve"> and </w:t>
      </w:r>
      <w:r w:rsidRPr="00C42FC6">
        <w:rPr>
          <w:rFonts w:ascii="Aptos" w:eastAsia="Times New Roman" w:hAnsi="Aptos" w:cs="Times New Roman"/>
          <w:sz w:val="21"/>
          <w:szCs w:val="21"/>
          <w:lang w:eastAsia="en-GB"/>
        </w:rPr>
        <w:t>Cloud ALM</w:t>
      </w:r>
      <w:r w:rsidRPr="00112DD0">
        <w:rPr>
          <w:rFonts w:ascii="Aptos" w:eastAsia="Times New Roman" w:hAnsi="Aptos" w:cs="Times New Roman"/>
          <w:sz w:val="21"/>
          <w:szCs w:val="21"/>
          <w:lang w:eastAsia="en-GB"/>
        </w:rPr>
        <w:t>, where hundreds of thousands of forecasts are computed in parallel with in-memory performance.</w:t>
      </w:r>
    </w:p>
    <w:p w14:paraId="19AA47B6" w14:textId="77777777" w:rsidR="008073B0" w:rsidRPr="00112DD0" w:rsidRDefault="008073B0" w:rsidP="001D3276">
      <w:pPr>
        <w:spacing w:before="0" w:line="240" w:lineRule="auto"/>
        <w:contextualSpacing/>
        <w:jc w:val="both"/>
        <w:rPr>
          <w:rFonts w:ascii="Aptos" w:eastAsia="Times New Roman" w:hAnsi="Aptos" w:cs="Times New Roman"/>
          <w:sz w:val="21"/>
          <w:szCs w:val="21"/>
          <w:lang w:eastAsia="en-GB"/>
        </w:rPr>
      </w:pPr>
    </w:p>
    <w:p w14:paraId="348DCFD5" w14:textId="4F7AC8CD" w:rsidR="008073B0" w:rsidRPr="00112DD0" w:rsidRDefault="008073B0" w:rsidP="008073B0">
      <w:pPr>
        <w:spacing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sz w:val="21"/>
          <w:szCs w:val="21"/>
          <w:lang w:eastAsia="en-GB"/>
        </w:rPr>
        <w:t xml:space="preserve">The </w:t>
      </w:r>
      <w:r w:rsidRPr="00112DD0">
        <w:rPr>
          <w:rFonts w:ascii="Aptos" w:eastAsia="Times New Roman" w:hAnsi="Aptos" w:cs="Times New Roman"/>
          <w:b/>
          <w:bCs/>
          <w:sz w:val="21"/>
          <w:szCs w:val="21"/>
          <w:lang w:eastAsia="en-GB"/>
        </w:rPr>
        <w:t>Customer Data Hub (CDH)</w:t>
      </w:r>
      <w:r w:rsidRPr="00112DD0">
        <w:rPr>
          <w:rFonts w:ascii="Aptos" w:eastAsia="Times New Roman" w:hAnsi="Aptos" w:cs="Times New Roman"/>
          <w:sz w:val="21"/>
          <w:szCs w:val="21"/>
          <w:lang w:eastAsia="en-GB"/>
        </w:rPr>
        <w:t xml:space="preserve"> provides a controlled environment for </w:t>
      </w:r>
      <w:r w:rsidR="00EB25AA">
        <w:rPr>
          <w:rFonts w:ascii="Aptos" w:eastAsia="Times New Roman" w:hAnsi="Aptos" w:cs="Times New Roman"/>
          <w:sz w:val="21"/>
          <w:szCs w:val="21"/>
          <w:lang w:eastAsia="en-GB"/>
        </w:rPr>
        <w:t>m</w:t>
      </w:r>
      <w:r w:rsidRPr="00112DD0">
        <w:rPr>
          <w:rFonts w:ascii="Aptos" w:eastAsia="Times New Roman" w:hAnsi="Aptos" w:cs="Times New Roman"/>
          <w:sz w:val="21"/>
          <w:szCs w:val="21"/>
          <w:lang w:eastAsia="en-GB"/>
        </w:rPr>
        <w:t xml:space="preserve">achine </w:t>
      </w:r>
      <w:r w:rsidR="00EB25AA">
        <w:rPr>
          <w:rFonts w:ascii="Aptos" w:eastAsia="Times New Roman" w:hAnsi="Aptos" w:cs="Times New Roman"/>
          <w:sz w:val="21"/>
          <w:szCs w:val="21"/>
          <w:lang w:eastAsia="en-GB"/>
        </w:rPr>
        <w:t>l</w:t>
      </w:r>
      <w:r w:rsidRPr="00112DD0">
        <w:rPr>
          <w:rFonts w:ascii="Aptos" w:eastAsia="Times New Roman" w:hAnsi="Aptos" w:cs="Times New Roman"/>
          <w:sz w:val="21"/>
          <w:szCs w:val="21"/>
          <w:lang w:eastAsia="en-GB"/>
        </w:rPr>
        <w:t xml:space="preserve">earning training. It extracts data from customer tenants, ensuring access only to verified parties. The </w:t>
      </w:r>
      <w:r w:rsidRPr="00524068">
        <w:rPr>
          <w:rFonts w:ascii="Aptos" w:eastAsia="Times New Roman" w:hAnsi="Aptos" w:cs="Times New Roman"/>
          <w:sz w:val="21"/>
          <w:szCs w:val="21"/>
          <w:lang w:eastAsia="en-GB"/>
        </w:rPr>
        <w:t>Azure-based CPIT Development Environment</w:t>
      </w:r>
      <w:r w:rsidRPr="00112DD0">
        <w:rPr>
          <w:rFonts w:ascii="Aptos" w:eastAsia="Times New Roman" w:hAnsi="Aptos" w:cs="Times New Roman"/>
          <w:sz w:val="21"/>
          <w:szCs w:val="21"/>
          <w:lang w:eastAsia="en-GB"/>
        </w:rPr>
        <w:t xml:space="preserve"> offers a secure data-science space for Line-of-Business teams. Through </w:t>
      </w:r>
      <w:r w:rsidR="0096698D">
        <w:rPr>
          <w:rFonts w:ascii="Aptos" w:eastAsia="Times New Roman" w:hAnsi="Aptos" w:cs="Times New Roman"/>
          <w:sz w:val="21"/>
          <w:szCs w:val="21"/>
          <w:lang w:eastAsia="en-GB"/>
        </w:rPr>
        <w:t xml:space="preserve">SAP </w:t>
      </w:r>
      <w:r w:rsidRPr="00112DD0">
        <w:rPr>
          <w:rFonts w:ascii="Aptos" w:eastAsia="Times New Roman" w:hAnsi="Aptos" w:cs="Times New Roman"/>
          <w:sz w:val="21"/>
          <w:szCs w:val="21"/>
          <w:lang w:eastAsia="en-GB"/>
        </w:rPr>
        <w:t xml:space="preserve">BDC, CDH gains access to all </w:t>
      </w:r>
      <w:r w:rsidR="0096698D">
        <w:rPr>
          <w:rFonts w:ascii="Aptos" w:eastAsia="Times New Roman" w:hAnsi="Aptos" w:cs="Times New Roman"/>
          <w:sz w:val="21"/>
          <w:szCs w:val="21"/>
          <w:lang w:eastAsia="en-GB"/>
        </w:rPr>
        <w:t>d</w:t>
      </w:r>
      <w:r w:rsidRPr="00112DD0">
        <w:rPr>
          <w:rFonts w:ascii="Aptos" w:eastAsia="Times New Roman" w:hAnsi="Aptos" w:cs="Times New Roman"/>
          <w:sz w:val="21"/>
          <w:szCs w:val="21"/>
          <w:lang w:eastAsia="en-GB"/>
        </w:rPr>
        <w:t xml:space="preserve">ata </w:t>
      </w:r>
      <w:r w:rsidR="0096698D">
        <w:rPr>
          <w:rFonts w:ascii="Aptos" w:eastAsia="Times New Roman" w:hAnsi="Aptos" w:cs="Times New Roman"/>
          <w:sz w:val="21"/>
          <w:szCs w:val="21"/>
          <w:lang w:eastAsia="en-GB"/>
        </w:rPr>
        <w:t>p</w:t>
      </w:r>
      <w:r w:rsidRPr="00112DD0">
        <w:rPr>
          <w:rFonts w:ascii="Aptos" w:eastAsia="Times New Roman" w:hAnsi="Aptos" w:cs="Times New Roman"/>
          <w:sz w:val="21"/>
          <w:szCs w:val="21"/>
          <w:lang w:eastAsia="en-GB"/>
        </w:rPr>
        <w:t xml:space="preserve">roducts across SAP applications. These principles are captured in the </w:t>
      </w:r>
      <w:hyperlink r:id="rId65">
        <w:r w:rsidRPr="00112DD0">
          <w:rPr>
            <w:rStyle w:val="Hyperlink"/>
            <w:rFonts w:ascii="Aptos" w:hAnsi="Aptos"/>
            <w:sz w:val="21"/>
            <w:lang w:val="en-GB"/>
          </w:rPr>
          <w:t xml:space="preserve">ACD on CDH and </w:t>
        </w:r>
        <w:r w:rsidR="0096698D">
          <w:rPr>
            <w:rStyle w:val="Hyperlink"/>
            <w:rFonts w:ascii="Aptos" w:hAnsi="Aptos"/>
            <w:sz w:val="21"/>
            <w:lang w:val="en-GB"/>
          </w:rPr>
          <w:t xml:space="preserve">SAP </w:t>
        </w:r>
        <w:r w:rsidRPr="00112DD0">
          <w:rPr>
            <w:rStyle w:val="Hyperlink"/>
            <w:rFonts w:ascii="Aptos" w:hAnsi="Aptos"/>
            <w:sz w:val="21"/>
            <w:lang w:val="en-GB"/>
          </w:rPr>
          <w:t>BDC Integration</w:t>
        </w:r>
      </w:hyperlink>
      <w:r w:rsidRPr="00112DD0">
        <w:rPr>
          <w:rFonts w:ascii="Aptos" w:eastAsia="Times New Roman" w:hAnsi="Aptos" w:cs="Times New Roman"/>
          <w:sz w:val="21"/>
          <w:szCs w:val="21"/>
          <w:lang w:eastAsia="en-GB"/>
        </w:rPr>
        <w:t>.</w:t>
      </w:r>
    </w:p>
    <w:p w14:paraId="3F6AF97E"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p>
    <w:p w14:paraId="05F22BD2" w14:textId="3F3F9A0E" w:rsidR="008073B0" w:rsidRPr="00112DD0" w:rsidRDefault="0096698D" w:rsidP="008073B0">
      <w:pPr>
        <w:spacing w:line="240" w:lineRule="auto"/>
        <w:contextualSpacing/>
        <w:jc w:val="both"/>
        <w:rPr>
          <w:rFonts w:ascii="Aptos" w:eastAsia="Times New Roman" w:hAnsi="Aptos" w:cs="Times New Roman"/>
          <w:sz w:val="21"/>
          <w:szCs w:val="21"/>
          <w:lang w:eastAsia="en-GB"/>
        </w:rPr>
      </w:pPr>
      <w:r>
        <w:rPr>
          <w:rFonts w:ascii="Aptos" w:eastAsia="Times New Roman" w:hAnsi="Aptos" w:cs="Times New Roman"/>
          <w:b/>
          <w:bCs/>
          <w:sz w:val="21"/>
          <w:szCs w:val="21"/>
          <w:lang w:eastAsia="en-GB"/>
        </w:rPr>
        <w:t xml:space="preserve">SAP </w:t>
      </w:r>
      <w:r w:rsidR="008073B0" w:rsidRPr="00112DD0">
        <w:rPr>
          <w:rFonts w:ascii="Aptos" w:eastAsia="Times New Roman" w:hAnsi="Aptos" w:cs="Times New Roman"/>
          <w:b/>
          <w:bCs/>
          <w:sz w:val="21"/>
          <w:szCs w:val="21"/>
          <w:lang w:eastAsia="en-GB"/>
        </w:rPr>
        <w:t>BDC</w:t>
      </w:r>
      <w:r w:rsidR="008073B0" w:rsidRPr="00112DD0">
        <w:rPr>
          <w:rFonts w:ascii="Aptos" w:eastAsia="Times New Roman" w:hAnsi="Aptos" w:cs="Times New Roman"/>
          <w:sz w:val="21"/>
          <w:szCs w:val="21"/>
          <w:lang w:eastAsia="en-GB"/>
        </w:rPr>
        <w:t xml:space="preserve"> integrates with </w:t>
      </w:r>
      <w:r w:rsidR="008073B0" w:rsidRPr="00112DD0">
        <w:rPr>
          <w:rFonts w:ascii="Aptos" w:eastAsia="Times New Roman" w:hAnsi="Aptos" w:cs="Times New Roman"/>
          <w:b/>
          <w:bCs/>
          <w:sz w:val="21"/>
          <w:szCs w:val="21"/>
          <w:lang w:eastAsia="en-GB"/>
        </w:rPr>
        <w:t>AI Core</w:t>
      </w:r>
      <w:r w:rsidR="008073B0" w:rsidRPr="00112DD0">
        <w:rPr>
          <w:rFonts w:ascii="Aptos" w:eastAsia="Times New Roman" w:hAnsi="Aptos" w:cs="Times New Roman"/>
          <w:sz w:val="21"/>
          <w:szCs w:val="21"/>
          <w:lang w:eastAsia="en-GB"/>
        </w:rPr>
        <w:t xml:space="preserve"> for inference of data as part of data products. The </w:t>
      </w:r>
      <w:hyperlink r:id="rId66">
        <w:r>
          <w:rPr>
            <w:rStyle w:val="Hyperlink"/>
            <w:rFonts w:ascii="Aptos" w:hAnsi="Aptos"/>
            <w:sz w:val="21"/>
            <w:lang w:val="en-GB"/>
          </w:rPr>
          <w:t xml:space="preserve">SAP </w:t>
        </w:r>
        <w:r w:rsidR="008073B0" w:rsidRPr="00112DD0">
          <w:rPr>
            <w:rStyle w:val="Hyperlink"/>
            <w:rFonts w:ascii="Aptos" w:hAnsi="Aptos"/>
            <w:sz w:val="21"/>
            <w:lang w:val="en-GB"/>
          </w:rPr>
          <w:t>BDC-BAI integration for Batch Inference in AI ADR</w:t>
        </w:r>
      </w:hyperlink>
      <w:r w:rsidR="008073B0" w:rsidRPr="00112DD0">
        <w:rPr>
          <w:rFonts w:ascii="Aptos" w:hAnsi="Aptos"/>
        </w:rPr>
        <w:t xml:space="preserve"> </w:t>
      </w:r>
      <w:r w:rsidR="008073B0" w:rsidRPr="00112DD0">
        <w:rPr>
          <w:rFonts w:ascii="Aptos" w:eastAsia="Times New Roman" w:hAnsi="Aptos" w:cs="Times New Roman"/>
          <w:sz w:val="21"/>
          <w:szCs w:val="21"/>
          <w:lang w:eastAsia="en-GB"/>
        </w:rPr>
        <w:t xml:space="preserve">specifies how AI Core retrieves data from </w:t>
      </w:r>
      <w:r w:rsidR="00E06E4F">
        <w:rPr>
          <w:rFonts w:ascii="Aptos" w:eastAsia="Times New Roman" w:hAnsi="Aptos" w:cs="Times New Roman"/>
          <w:sz w:val="21"/>
          <w:szCs w:val="21"/>
          <w:lang w:eastAsia="en-GB"/>
        </w:rPr>
        <w:t xml:space="preserve">SAP </w:t>
      </w:r>
      <w:r w:rsidR="008073B0" w:rsidRPr="00112DD0">
        <w:rPr>
          <w:rFonts w:ascii="Aptos" w:eastAsia="Times New Roman" w:hAnsi="Aptos" w:cs="Times New Roman"/>
          <w:b/>
          <w:bCs/>
          <w:sz w:val="21"/>
          <w:szCs w:val="21"/>
          <w:lang w:eastAsia="en-GB"/>
        </w:rPr>
        <w:t>HANA Data Lake Files (HDLFS)</w:t>
      </w:r>
      <w:r w:rsidR="008073B0" w:rsidRPr="00112DD0">
        <w:rPr>
          <w:rFonts w:ascii="Aptos" w:eastAsia="Times New Roman" w:hAnsi="Aptos" w:cs="Times New Roman"/>
          <w:sz w:val="21"/>
          <w:szCs w:val="21"/>
          <w:lang w:eastAsia="en-GB"/>
        </w:rPr>
        <w:t xml:space="preserve"> and writes inference results back.</w:t>
      </w:r>
    </w:p>
    <w:p w14:paraId="3687D0FC"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p>
    <w:p w14:paraId="13692825" w14:textId="4CE26D04" w:rsidR="008073B0" w:rsidRPr="00112DD0" w:rsidRDefault="008073B0" w:rsidP="008073B0">
      <w:pPr>
        <w:spacing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b/>
          <w:bCs/>
          <w:sz w:val="21"/>
          <w:szCs w:val="21"/>
          <w:lang w:eastAsia="en-GB"/>
        </w:rPr>
        <w:t>SAP Knowledge Graph</w:t>
      </w:r>
      <w:r w:rsidRPr="00112DD0">
        <w:rPr>
          <w:rFonts w:ascii="Aptos" w:eastAsia="Times New Roman" w:hAnsi="Aptos" w:cs="Times New Roman"/>
          <w:sz w:val="21"/>
          <w:szCs w:val="21"/>
          <w:lang w:eastAsia="en-GB"/>
        </w:rPr>
        <w:t xml:space="preserve"> </w:t>
      </w:r>
      <w:r w:rsidR="00666A50" w:rsidRPr="00112DD0">
        <w:rPr>
          <w:rFonts w:ascii="Aptos" w:eastAsia="Times New Roman" w:hAnsi="Aptos" w:cs="Times New Roman"/>
          <w:sz w:val="21"/>
          <w:szCs w:val="21"/>
          <w:lang w:eastAsia="en-GB"/>
        </w:rPr>
        <w:t>(KG)</w:t>
      </w:r>
      <w:r w:rsidRPr="00112DD0">
        <w:rPr>
          <w:rFonts w:ascii="Aptos" w:eastAsia="Times New Roman" w:hAnsi="Aptos" w:cs="Times New Roman"/>
          <w:sz w:val="21"/>
          <w:szCs w:val="21"/>
          <w:lang w:eastAsia="en-GB"/>
        </w:rPr>
        <w:t xml:space="preserve"> serves as the grounding mechanism for AI, linking natural-language inputs to SAP’s structured metadata while </w:t>
      </w:r>
      <w:r w:rsidR="00852E3F">
        <w:rPr>
          <w:rFonts w:ascii="Aptos" w:eastAsia="Times New Roman" w:hAnsi="Aptos" w:cs="Times New Roman"/>
          <w:sz w:val="21"/>
          <w:szCs w:val="21"/>
          <w:lang w:eastAsia="en-GB"/>
        </w:rPr>
        <w:t>reducing</w:t>
      </w:r>
      <w:r w:rsidR="00852E3F" w:rsidRPr="00112DD0">
        <w:rPr>
          <w:rFonts w:ascii="Aptos" w:eastAsia="Times New Roman" w:hAnsi="Aptos" w:cs="Times New Roman"/>
          <w:sz w:val="21"/>
          <w:szCs w:val="21"/>
          <w:lang w:eastAsia="en-GB"/>
        </w:rPr>
        <w:t xml:space="preserve"> </w:t>
      </w:r>
      <w:r w:rsidR="009474AD" w:rsidRPr="00112DD0">
        <w:rPr>
          <w:rFonts w:ascii="Aptos" w:eastAsia="Times New Roman" w:hAnsi="Aptos" w:cs="Times New Roman"/>
          <w:sz w:val="21"/>
          <w:szCs w:val="21"/>
          <w:lang w:eastAsia="en-GB"/>
        </w:rPr>
        <w:t>hallucinations</w:t>
      </w:r>
      <w:r w:rsidRPr="00112DD0">
        <w:rPr>
          <w:rFonts w:ascii="Aptos" w:eastAsia="Times New Roman" w:hAnsi="Aptos" w:cs="Times New Roman"/>
          <w:sz w:val="21"/>
          <w:szCs w:val="21"/>
          <w:lang w:eastAsia="en-GB"/>
        </w:rPr>
        <w:t xml:space="preserve">. It connects reference metadata — such as API definitions, data models, and semantic information, accessible </w:t>
      </w:r>
      <w:r w:rsidR="00E06E4F">
        <w:rPr>
          <w:rFonts w:ascii="Aptos" w:eastAsia="Times New Roman" w:hAnsi="Aptos" w:cs="Times New Roman"/>
          <w:sz w:val="21"/>
          <w:szCs w:val="21"/>
          <w:lang w:eastAsia="en-GB"/>
        </w:rPr>
        <w:t>using</w:t>
      </w:r>
      <w:r w:rsidRPr="00112DD0">
        <w:rPr>
          <w:rFonts w:ascii="Aptos" w:eastAsia="Times New Roman" w:hAnsi="Aptos" w:cs="Times New Roman"/>
          <w:sz w:val="21"/>
          <w:szCs w:val="21"/>
          <w:lang w:eastAsia="en-GB"/>
        </w:rPr>
        <w:t xml:space="preserve"> </w:t>
      </w:r>
      <w:r w:rsidRPr="00112DD0">
        <w:rPr>
          <w:rFonts w:ascii="Aptos" w:eastAsia="Times New Roman" w:hAnsi="Aptos" w:cs="Times New Roman"/>
          <w:b/>
          <w:bCs/>
          <w:sz w:val="21"/>
          <w:szCs w:val="21"/>
          <w:lang w:eastAsia="en-GB"/>
        </w:rPr>
        <w:t xml:space="preserve">Open Resource Discovery (ORD) </w:t>
      </w:r>
      <w:r w:rsidRPr="00D13E1C">
        <w:rPr>
          <w:rFonts w:ascii="Aptos" w:eastAsia="Times New Roman" w:hAnsi="Aptos" w:cs="Times New Roman"/>
          <w:sz w:val="21"/>
          <w:szCs w:val="21"/>
          <w:lang w:eastAsia="en-GB"/>
        </w:rPr>
        <w:t>and aggregated by Universal Metadata Service (UMS)</w:t>
      </w:r>
      <w:r w:rsidRPr="00112DD0">
        <w:rPr>
          <w:rFonts w:ascii="Aptos" w:eastAsia="Times New Roman" w:hAnsi="Aptos" w:cs="Times New Roman"/>
          <w:sz w:val="21"/>
          <w:szCs w:val="21"/>
          <w:lang w:eastAsia="en-GB"/>
        </w:rPr>
        <w:t xml:space="preserve"> with business-process and analytics content from </w:t>
      </w:r>
      <w:r w:rsidRPr="00112DD0">
        <w:rPr>
          <w:rFonts w:ascii="Aptos" w:eastAsia="Times New Roman" w:hAnsi="Aptos" w:cs="Times New Roman"/>
          <w:b/>
          <w:bCs/>
          <w:sz w:val="21"/>
          <w:szCs w:val="21"/>
          <w:lang w:eastAsia="en-GB"/>
        </w:rPr>
        <w:t>SAP Datasphere</w:t>
      </w:r>
      <w:r w:rsidRPr="00112DD0">
        <w:rPr>
          <w:rFonts w:ascii="Aptos" w:eastAsia="Times New Roman" w:hAnsi="Aptos" w:cs="Times New Roman"/>
          <w:sz w:val="21"/>
          <w:szCs w:val="21"/>
          <w:lang w:eastAsia="en-GB"/>
        </w:rPr>
        <w:t>. Customer-specific, tenant-aware extensions of the KG allow to enhance the SAP-managed metadata content.</w:t>
      </w:r>
    </w:p>
    <w:p w14:paraId="4435C9B1"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p>
    <w:p w14:paraId="5E875242" w14:textId="77777777" w:rsidR="008073B0" w:rsidRPr="00112DD0" w:rsidRDefault="008073B0" w:rsidP="008073B0">
      <w:pPr>
        <w:spacing w:line="240" w:lineRule="auto"/>
        <w:contextualSpacing/>
        <w:rPr>
          <w:rFonts w:ascii="Aptos" w:hAnsi="Aptos"/>
          <w:b/>
          <w:sz w:val="21"/>
        </w:rPr>
      </w:pPr>
      <w:r w:rsidRPr="00112DD0">
        <w:rPr>
          <w:rFonts w:ascii="Aptos" w:hAnsi="Aptos"/>
          <w:b/>
          <w:sz w:val="21"/>
        </w:rPr>
        <w:t>Agentic AI and the Role of the Data &amp; Knowledge Layer</w:t>
      </w:r>
    </w:p>
    <w:p w14:paraId="086B8858" w14:textId="78DBE391" w:rsidR="008073B0" w:rsidRPr="00112DD0" w:rsidRDefault="00BD4B43" w:rsidP="008073B0">
      <w:pPr>
        <w:spacing w:line="240" w:lineRule="auto"/>
        <w:contextualSpacing/>
        <w:jc w:val="both"/>
        <w:rPr>
          <w:rFonts w:ascii="Aptos" w:eastAsia="Times New Roman" w:hAnsi="Aptos" w:cs="Times New Roman"/>
          <w:sz w:val="21"/>
          <w:szCs w:val="21"/>
          <w:lang w:eastAsia="en-GB"/>
        </w:rPr>
      </w:pPr>
      <w:r>
        <w:rPr>
          <w:rFonts w:ascii="Aptos" w:eastAsia="Times New Roman" w:hAnsi="Aptos" w:cs="Times New Roman"/>
          <w:sz w:val="21"/>
          <w:szCs w:val="21"/>
          <w:lang w:eastAsia="en-GB"/>
        </w:rPr>
        <w:t xml:space="preserve">SAP </w:t>
      </w:r>
      <w:r w:rsidR="008073B0" w:rsidRPr="00112DD0">
        <w:rPr>
          <w:rFonts w:ascii="Aptos" w:eastAsia="Times New Roman" w:hAnsi="Aptos" w:cs="Times New Roman"/>
          <w:sz w:val="21"/>
          <w:szCs w:val="21"/>
          <w:lang w:eastAsia="en-GB"/>
        </w:rPr>
        <w:t xml:space="preserve">BDC and the SAP Knowledge Graph form the foundation of SAP’s agentic architecture. Once Data Products are modeled and structured through SAP Knowledge Graph, they can be exposed as AI tools to Line-of-Business agents </w:t>
      </w:r>
      <w:r>
        <w:rPr>
          <w:rFonts w:ascii="Aptos" w:eastAsia="Times New Roman" w:hAnsi="Aptos" w:cs="Times New Roman"/>
          <w:sz w:val="21"/>
          <w:szCs w:val="21"/>
          <w:lang w:eastAsia="en-GB"/>
        </w:rPr>
        <w:t>using</w:t>
      </w:r>
      <w:r w:rsidR="008073B0" w:rsidRPr="00112DD0">
        <w:rPr>
          <w:rFonts w:ascii="Aptos" w:eastAsia="Times New Roman" w:hAnsi="Aptos" w:cs="Times New Roman"/>
          <w:sz w:val="21"/>
          <w:szCs w:val="21"/>
          <w:lang w:eastAsia="en-GB"/>
        </w:rPr>
        <w:t xml:space="preserve"> the </w:t>
      </w:r>
      <w:r w:rsidR="008073B0" w:rsidRPr="00112DD0">
        <w:rPr>
          <w:rFonts w:ascii="Aptos" w:eastAsia="Times New Roman" w:hAnsi="Aptos" w:cs="Times New Roman"/>
          <w:b/>
          <w:bCs/>
          <w:sz w:val="21"/>
          <w:szCs w:val="21"/>
          <w:lang w:eastAsia="en-GB"/>
        </w:rPr>
        <w:t>Model Context Protocol (MCP)</w:t>
      </w:r>
      <w:r w:rsidR="008073B0" w:rsidRPr="00112DD0">
        <w:rPr>
          <w:rFonts w:ascii="Aptos" w:eastAsia="Times New Roman" w:hAnsi="Aptos" w:cs="Times New Roman"/>
          <w:sz w:val="21"/>
          <w:szCs w:val="21"/>
          <w:lang w:eastAsia="en-GB"/>
        </w:rPr>
        <w:t xml:space="preserve">. To support this, </w:t>
      </w:r>
      <w:r>
        <w:rPr>
          <w:rFonts w:ascii="Aptos" w:eastAsia="Times New Roman" w:hAnsi="Aptos" w:cs="Times New Roman"/>
          <w:sz w:val="21"/>
          <w:szCs w:val="21"/>
          <w:lang w:eastAsia="en-GB"/>
        </w:rPr>
        <w:t xml:space="preserve">SAP </w:t>
      </w:r>
      <w:r w:rsidR="008073B0" w:rsidRPr="00112DD0">
        <w:rPr>
          <w:rFonts w:ascii="Aptos" w:eastAsia="Times New Roman" w:hAnsi="Aptos" w:cs="Times New Roman"/>
          <w:sz w:val="21"/>
          <w:szCs w:val="21"/>
          <w:lang w:eastAsia="en-GB"/>
        </w:rPr>
        <w:t xml:space="preserve">BDC will introduce a serverless compute layer allowing agents to perform analytics and reasoning without direct file access. This evolution is described in the </w:t>
      </w:r>
      <w:hyperlink r:id="rId67">
        <w:r w:rsidR="008073B0" w:rsidRPr="00112DD0">
          <w:rPr>
            <w:rStyle w:val="Hyperlink"/>
            <w:rFonts w:ascii="Aptos" w:hAnsi="Aptos"/>
            <w:sz w:val="21"/>
            <w:lang w:val="en-GB"/>
          </w:rPr>
          <w:t>Business Data Cloud Agentic Capabilities vision</w:t>
        </w:r>
      </w:hyperlink>
      <w:r w:rsidR="008073B0" w:rsidRPr="00112DD0">
        <w:rPr>
          <w:rFonts w:ascii="Aptos" w:hAnsi="Aptos"/>
        </w:rPr>
        <w:t>.</w:t>
      </w:r>
    </w:p>
    <w:p w14:paraId="205A4DB2" w14:textId="77777777" w:rsidR="008073B0" w:rsidRPr="00112DD0" w:rsidRDefault="008073B0" w:rsidP="008073B0">
      <w:pPr>
        <w:spacing w:line="240" w:lineRule="auto"/>
        <w:contextualSpacing/>
        <w:jc w:val="both"/>
        <w:rPr>
          <w:rFonts w:ascii="Aptos" w:eastAsia="Times New Roman" w:hAnsi="Aptos" w:cs="Times New Roman"/>
          <w:sz w:val="21"/>
          <w:szCs w:val="21"/>
          <w:lang w:eastAsia="en-GB"/>
        </w:rPr>
      </w:pPr>
      <w:r w:rsidRPr="00112DD0">
        <w:rPr>
          <w:rFonts w:ascii="Aptos" w:eastAsia="Times New Roman" w:hAnsi="Aptos" w:cs="Times New Roman"/>
          <w:b/>
          <w:bCs/>
          <w:sz w:val="21"/>
          <w:szCs w:val="21"/>
          <w:lang w:eastAsia="en-GB"/>
        </w:rPr>
        <w:t>Business Data Agents (BDAs)</w:t>
      </w:r>
      <w:r w:rsidRPr="00112DD0">
        <w:rPr>
          <w:rFonts w:ascii="Aptos" w:eastAsia="Times New Roman" w:hAnsi="Aptos" w:cs="Times New Roman"/>
          <w:sz w:val="21"/>
          <w:szCs w:val="21"/>
          <w:lang w:eastAsia="en-GB"/>
        </w:rPr>
        <w:t xml:space="preserve"> are specialized AI agents aligned to specific business processes and their corresponding Data Products. Each BDA provides governed, read-only access, preserving user permissions. BDAs collaborate through </w:t>
      </w:r>
      <w:r w:rsidRPr="00112DD0">
        <w:rPr>
          <w:rFonts w:ascii="Aptos" w:eastAsia="Times New Roman" w:hAnsi="Aptos" w:cs="Times New Roman"/>
          <w:b/>
          <w:bCs/>
          <w:sz w:val="21"/>
          <w:szCs w:val="21"/>
          <w:lang w:eastAsia="en-GB"/>
        </w:rPr>
        <w:t>Agent-to-Agent (A2A)</w:t>
      </w:r>
      <w:r w:rsidRPr="00112DD0">
        <w:rPr>
          <w:rFonts w:ascii="Aptos" w:eastAsia="Times New Roman" w:hAnsi="Aptos" w:cs="Times New Roman"/>
          <w:sz w:val="21"/>
          <w:szCs w:val="21"/>
          <w:lang w:eastAsia="en-GB"/>
        </w:rPr>
        <w:t xml:space="preserve"> integration and can use few-shot learning to improve accuracy. They unify SAP and non-SAP data for business-aware reasoning, workflow orchestration, and continuous learning.</w:t>
      </w:r>
    </w:p>
    <w:p w14:paraId="5FE7D305" w14:textId="2A8D60F7" w:rsidR="00E60E82" w:rsidRPr="00112DD0" w:rsidRDefault="008073B0" w:rsidP="00206A2E">
      <w:pPr>
        <w:spacing w:line="240" w:lineRule="auto"/>
        <w:contextualSpacing/>
        <w:jc w:val="both"/>
        <w:rPr>
          <w:rFonts w:ascii="Aptos" w:hAnsi="Aptos"/>
        </w:rPr>
      </w:pPr>
      <w:r w:rsidRPr="00112DD0">
        <w:rPr>
          <w:rFonts w:ascii="Aptos" w:eastAsia="Times New Roman" w:hAnsi="Aptos" w:cs="Times New Roman"/>
          <w:b/>
          <w:bCs/>
          <w:sz w:val="21"/>
          <w:szCs w:val="21"/>
          <w:lang w:eastAsia="en-GB"/>
        </w:rPr>
        <w:lastRenderedPageBreak/>
        <w:t>Joule</w:t>
      </w:r>
      <w:r w:rsidRPr="00112DD0">
        <w:rPr>
          <w:rFonts w:ascii="Aptos" w:eastAsia="Times New Roman" w:hAnsi="Aptos" w:cs="Times New Roman"/>
          <w:sz w:val="21"/>
          <w:szCs w:val="21"/>
          <w:lang w:eastAsia="en-GB"/>
        </w:rPr>
        <w:t xml:space="preserve">, SAP’s “agent of agents”, uses both </w:t>
      </w:r>
      <w:r w:rsidR="002B6E0B">
        <w:rPr>
          <w:rFonts w:ascii="Aptos" w:eastAsia="Times New Roman" w:hAnsi="Aptos" w:cs="Times New Roman"/>
          <w:sz w:val="21"/>
          <w:szCs w:val="21"/>
          <w:lang w:eastAsia="en-GB"/>
        </w:rPr>
        <w:t xml:space="preserve">SAP </w:t>
      </w:r>
      <w:r w:rsidRPr="00112DD0">
        <w:rPr>
          <w:rFonts w:ascii="Aptos" w:eastAsia="Times New Roman" w:hAnsi="Aptos" w:cs="Times New Roman"/>
          <w:sz w:val="21"/>
          <w:szCs w:val="21"/>
          <w:lang w:eastAsia="en-GB"/>
        </w:rPr>
        <w:t xml:space="preserve">BDC and SAP Knowledge Graph to provide context for intelligent actions. Within </w:t>
      </w:r>
      <w:r w:rsidR="002B6E0B">
        <w:rPr>
          <w:rFonts w:ascii="Aptos" w:eastAsia="Times New Roman" w:hAnsi="Aptos" w:cs="Times New Roman"/>
          <w:sz w:val="21"/>
          <w:szCs w:val="21"/>
          <w:lang w:eastAsia="en-GB"/>
        </w:rPr>
        <w:t>SAP</w:t>
      </w:r>
      <w:r w:rsidRPr="00112DD0">
        <w:rPr>
          <w:rFonts w:ascii="Aptos" w:eastAsia="Times New Roman" w:hAnsi="Aptos" w:cs="Times New Roman"/>
          <w:sz w:val="21"/>
          <w:szCs w:val="21"/>
          <w:lang w:eastAsia="en-GB"/>
        </w:rPr>
        <w:t xml:space="preserve"> BDC, Joule accesses analytical views modeled on Data Products and applies AI to enrich them. As input to Joule orchestration, SAP Knowledge Graph helps Joule discover the correct APIs and provides semantic grounding for query generation. Together, BDC, the Knowledge Graph, and Joule create a multi-agent platform delivering intelligent, context-rich, and trusted AI at scale.</w:t>
      </w:r>
      <w:r w:rsidR="00E60E82" w:rsidRPr="00112DD0">
        <w:rPr>
          <w:rFonts w:ascii="Aptos" w:hAnsi="Aptos"/>
          <w:sz w:val="21"/>
          <w:szCs w:val="21"/>
        </w:rPr>
        <w:t xml:space="preserve"> </w:t>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r w:rsidR="00E60E82" w:rsidRPr="00112DD0">
        <w:rPr>
          <w:rFonts w:ascii="Aptos" w:hAnsi="Aptos"/>
          <w:sz w:val="21"/>
          <w:szCs w:val="21"/>
        </w:rPr>
        <w:tab/>
      </w:r>
      <w:hyperlink w:anchor="TOC" w:history="1">
        <w:r w:rsidR="00E60E82" w:rsidRPr="00112DD0">
          <w:rPr>
            <w:rStyle w:val="Hyperlink"/>
            <w:rFonts w:ascii="Aptos" w:eastAsia="Times New Roman" w:hAnsi="Aptos" w:cs="Times New Roman"/>
            <w:sz w:val="21"/>
            <w:szCs w:val="21"/>
            <w:lang w:eastAsia="en-GB"/>
          </w:rPr>
          <w:t>[Back to TOC]</w:t>
        </w:r>
      </w:hyperlink>
    </w:p>
    <w:p w14:paraId="107498F4" w14:textId="77777777" w:rsidR="00BA1F2B" w:rsidRPr="00112DD0" w:rsidRDefault="00BA1F2B" w:rsidP="00206A2E">
      <w:pPr>
        <w:spacing w:line="240" w:lineRule="auto"/>
        <w:contextualSpacing/>
        <w:jc w:val="both"/>
        <w:rPr>
          <w:rFonts w:ascii="Aptos" w:eastAsia="Times New Roman" w:hAnsi="Aptos" w:cs="Times New Roman"/>
          <w:color w:val="0070C0"/>
          <w:sz w:val="21"/>
          <w:szCs w:val="21"/>
          <w:lang w:eastAsia="en-GB"/>
        </w:rPr>
      </w:pPr>
    </w:p>
    <w:p w14:paraId="464BC5D2" w14:textId="6FA998B6" w:rsidR="002A1061" w:rsidRPr="00112DD0" w:rsidRDefault="007308E8" w:rsidP="002B4BA3">
      <w:pPr>
        <w:pStyle w:val="Heading2"/>
        <w:spacing w:before="0" w:after="0" w:line="240" w:lineRule="auto"/>
        <w:contextualSpacing/>
        <w:rPr>
          <w:rFonts w:ascii="Aptos" w:hAnsi="Aptos"/>
          <w:b/>
          <w:sz w:val="28"/>
          <w:szCs w:val="28"/>
        </w:rPr>
      </w:pPr>
      <w:bookmarkStart w:id="223" w:name="_Toc213792220"/>
      <w:commentRangeStart w:id="224"/>
      <w:commentRangeStart w:id="225"/>
      <w:commentRangeStart w:id="226"/>
      <w:r w:rsidRPr="00112DD0">
        <w:rPr>
          <w:rFonts w:ascii="Aptos" w:hAnsi="Aptos"/>
          <w:b/>
          <w:sz w:val="28"/>
          <w:szCs w:val="28"/>
        </w:rPr>
        <w:t>6. PLATFORM LAYER</w:t>
      </w:r>
      <w:r w:rsidR="00875F8B" w:rsidRPr="00112DD0">
        <w:rPr>
          <w:rFonts w:ascii="Aptos" w:hAnsi="Aptos"/>
          <w:b/>
          <w:sz w:val="28"/>
          <w:szCs w:val="28"/>
        </w:rPr>
        <w:t xml:space="preserve">: </w:t>
      </w:r>
      <w:r w:rsidR="0086397D" w:rsidRPr="00112DD0">
        <w:rPr>
          <w:rFonts w:ascii="Aptos" w:hAnsi="Aptos"/>
          <w:b/>
          <w:sz w:val="28"/>
          <w:szCs w:val="28"/>
        </w:rPr>
        <w:t>THE ENGINE OF INNOVATION, SCALE, AND RESILIENCE</w:t>
      </w:r>
      <w:bookmarkEnd w:id="223"/>
      <w:commentRangeEnd w:id="224"/>
      <w:r w:rsidR="00A22F92" w:rsidRPr="00112DD0">
        <w:rPr>
          <w:rStyle w:val="CommentReference"/>
          <w:rFonts w:ascii="Aptos" w:hAnsi="Aptos"/>
          <w:b/>
          <w:sz w:val="28"/>
          <w:szCs w:val="28"/>
        </w:rPr>
        <w:commentReference w:id="224"/>
      </w:r>
      <w:commentRangeEnd w:id="225"/>
      <w:r w:rsidR="00C96F94" w:rsidRPr="00112DD0">
        <w:rPr>
          <w:rStyle w:val="CommentReference"/>
          <w:rFonts w:ascii="Aptos" w:hAnsi="Aptos"/>
          <w:b/>
          <w:sz w:val="28"/>
          <w:szCs w:val="28"/>
        </w:rPr>
        <w:commentReference w:id="225"/>
      </w:r>
      <w:commentRangeEnd w:id="226"/>
      <w:r w:rsidR="00CC16E2" w:rsidRPr="00112DD0">
        <w:rPr>
          <w:rStyle w:val="CommentReference"/>
          <w:rFonts w:ascii="Aptos" w:hAnsi="Aptos"/>
          <w:b/>
          <w:sz w:val="28"/>
          <w:szCs w:val="28"/>
        </w:rPr>
        <w:commentReference w:id="226"/>
      </w:r>
    </w:p>
    <w:p w14:paraId="54B0BDA3" w14:textId="77777777" w:rsidR="008538C8" w:rsidRPr="00112DD0" w:rsidRDefault="008538C8" w:rsidP="002B4BA3">
      <w:pPr>
        <w:pStyle w:val="p1"/>
        <w:spacing w:before="0" w:beforeAutospacing="0" w:after="0" w:afterAutospacing="0"/>
        <w:contextualSpacing/>
        <w:jc w:val="both"/>
        <w:rPr>
          <w:rFonts w:ascii="Aptos" w:eastAsia="Aptos" w:hAnsi="Aptos" w:cs="Aptos"/>
          <w:color w:val="000000" w:themeColor="text1"/>
          <w:sz w:val="21"/>
          <w:szCs w:val="21"/>
          <w:lang w:val="en-GB" w:eastAsia="en-US"/>
        </w:rPr>
      </w:pPr>
    </w:p>
    <w:p w14:paraId="3D48187C" w14:textId="4C9537A1" w:rsidR="00266EFE" w:rsidRPr="00112DD0" w:rsidRDefault="007F0F49" w:rsidP="00035152">
      <w:pPr>
        <w:pStyle w:val="p1"/>
        <w:spacing w:before="0" w:beforeAutospacing="0" w:after="0" w:afterAutospacing="0"/>
        <w:contextualSpacing/>
        <w:jc w:val="both"/>
        <w:rPr>
          <w:rFonts w:ascii="Aptos" w:eastAsia="Aptos" w:hAnsi="Aptos" w:cs="Aptos"/>
          <w:color w:val="000000" w:themeColor="text1"/>
          <w:sz w:val="21"/>
          <w:szCs w:val="21"/>
          <w:lang w:val="en-GB"/>
        </w:rPr>
      </w:pPr>
      <w:r w:rsidRPr="00112DD0">
        <w:rPr>
          <w:rFonts w:ascii="Aptos" w:eastAsia="Aptos" w:hAnsi="Aptos" w:cs="Aptos"/>
          <w:color w:val="000000" w:themeColor="text1"/>
          <w:sz w:val="21"/>
          <w:szCs w:val="21"/>
          <w:lang w:val="en-GB"/>
        </w:rPr>
        <w:t>The Platform Layer is SAP’s reimagined base for the AI-Native North Star Architecture, unifying technology, data, and intelligence to drive innovation, scale, and trust across the suite. It improves the developer experience for building, integrating, and operating applications, and defines a Golden Path that works across both greenfield and brownfield environments without compromising enterprise-grade reliability</w:t>
      </w:r>
    </w:p>
    <w:p w14:paraId="24539686" w14:textId="77777777" w:rsidR="00EA3CBC" w:rsidRPr="00112DD0" w:rsidRDefault="00EA3CBC" w:rsidP="00035152">
      <w:pPr>
        <w:pStyle w:val="p1"/>
        <w:spacing w:before="0" w:beforeAutospacing="0" w:after="0" w:afterAutospacing="0"/>
        <w:contextualSpacing/>
        <w:jc w:val="both"/>
        <w:rPr>
          <w:rFonts w:ascii="Aptos" w:hAnsi="Aptos"/>
        </w:rPr>
      </w:pPr>
    </w:p>
    <w:p w14:paraId="4E7C9B37" w14:textId="1606CD20" w:rsidR="00FE0B51" w:rsidRPr="00112DD0" w:rsidRDefault="005B0AF3" w:rsidP="002B4BA3">
      <w:pPr>
        <w:pStyle w:val="Heading3"/>
        <w:spacing w:before="0" w:after="0" w:line="240" w:lineRule="auto"/>
        <w:contextualSpacing/>
        <w:rPr>
          <w:rStyle w:val="Heading2Char"/>
          <w:rFonts w:ascii="Aptos" w:hAnsi="Aptos"/>
          <w:sz w:val="28"/>
          <w:szCs w:val="28"/>
          <w:lang w:val="en-GB" w:eastAsia="en-GB"/>
        </w:rPr>
      </w:pPr>
      <w:bookmarkStart w:id="231" w:name="_Toc213792221"/>
      <w:r w:rsidRPr="00112DD0">
        <w:rPr>
          <w:rStyle w:val="Heading2Char"/>
          <w:rFonts w:ascii="Aptos" w:hAnsi="Aptos"/>
          <w:sz w:val="28"/>
          <w:szCs w:val="28"/>
          <w:lang w:val="en-GB" w:eastAsia="en-GB"/>
        </w:rPr>
        <w:t>6</w:t>
      </w:r>
      <w:r w:rsidR="00A449DF" w:rsidRPr="00112DD0">
        <w:rPr>
          <w:rStyle w:val="Heading2Char"/>
          <w:rFonts w:ascii="Aptos" w:hAnsi="Aptos"/>
          <w:sz w:val="28"/>
          <w:szCs w:val="28"/>
          <w:lang w:val="en-GB" w:eastAsia="en-GB"/>
        </w:rPr>
        <w:t>.</w:t>
      </w:r>
      <w:r w:rsidRPr="00112DD0">
        <w:rPr>
          <w:rStyle w:val="Heading2Char"/>
          <w:rFonts w:ascii="Aptos" w:hAnsi="Aptos"/>
          <w:sz w:val="28"/>
          <w:szCs w:val="28"/>
          <w:lang w:val="en-GB" w:eastAsia="en-GB"/>
        </w:rPr>
        <w:t>1</w:t>
      </w:r>
      <w:r w:rsidR="00A449DF" w:rsidRPr="00112DD0">
        <w:rPr>
          <w:rStyle w:val="Heading2Char"/>
          <w:rFonts w:ascii="Aptos" w:hAnsi="Aptos"/>
          <w:sz w:val="28"/>
          <w:szCs w:val="28"/>
          <w:lang w:val="en-GB" w:eastAsia="en-GB"/>
        </w:rPr>
        <w:t xml:space="preserve"> </w:t>
      </w:r>
      <w:r w:rsidR="00A82C60">
        <w:rPr>
          <w:rStyle w:val="Heading2Char"/>
          <w:rFonts w:ascii="Aptos" w:hAnsi="Aptos"/>
          <w:sz w:val="28"/>
          <w:szCs w:val="28"/>
          <w:lang w:val="en-GB" w:eastAsia="en-GB"/>
        </w:rPr>
        <w:t xml:space="preserve">SAP </w:t>
      </w:r>
      <w:r w:rsidR="001E4CDC" w:rsidRPr="00112DD0">
        <w:rPr>
          <w:rStyle w:val="Heading2Char"/>
          <w:rFonts w:ascii="Aptos" w:hAnsi="Aptos"/>
          <w:sz w:val="28"/>
          <w:szCs w:val="28"/>
          <w:lang w:val="en-GB" w:eastAsia="en-GB"/>
        </w:rPr>
        <w:t>Business Technology Platform</w:t>
      </w:r>
      <w:bookmarkEnd w:id="231"/>
    </w:p>
    <w:p w14:paraId="64C33B87" w14:textId="4579538B" w:rsidR="004A0231" w:rsidRPr="00112DD0" w:rsidRDefault="001E4CDC" w:rsidP="001E4CDC">
      <w:pPr>
        <w:spacing w:before="0" w:line="240" w:lineRule="auto"/>
        <w:contextualSpacing/>
        <w:rPr>
          <w:rFonts w:ascii="Aptos" w:eastAsia="Aptos" w:hAnsi="Aptos" w:cs="Aptos"/>
          <w:color w:val="1B90FF"/>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Jan Brunnert (</w:t>
      </w:r>
      <w:r w:rsidRPr="00112DD0">
        <w:rPr>
          <w:rFonts w:ascii="Aptos" w:eastAsia="Aptos" w:hAnsi="Aptos" w:cs="Aptos"/>
          <w:b/>
          <w:color w:val="1B90FF"/>
          <w:lang w:val="en-GB"/>
        </w:rPr>
        <w:t>Contributors</w:t>
      </w:r>
      <w:r w:rsidRPr="00112DD0">
        <w:rPr>
          <w:rFonts w:ascii="Aptos" w:eastAsia="Aptos" w:hAnsi="Aptos" w:cs="Aptos"/>
          <w:color w:val="1B90FF"/>
          <w:lang w:val="en-GB"/>
        </w:rPr>
        <w:t>: Shashank Mohan Jain</w:t>
      </w:r>
      <w:r w:rsidR="00D0555E" w:rsidRPr="00112DD0">
        <w:rPr>
          <w:rFonts w:ascii="Aptos" w:eastAsia="Aptos" w:hAnsi="Aptos" w:cs="Aptos"/>
          <w:color w:val="1B90FF"/>
          <w:lang w:val="en-GB"/>
        </w:rPr>
        <w:t>, PVN PavanKumar</w:t>
      </w:r>
      <w:r w:rsidRPr="00112DD0">
        <w:rPr>
          <w:rFonts w:ascii="Aptos" w:eastAsia="Aptos" w:hAnsi="Aptos" w:cs="Aptos"/>
          <w:color w:val="1B90FF"/>
          <w:lang w:val="en-GB"/>
        </w:rPr>
        <w:t>)</w:t>
      </w:r>
    </w:p>
    <w:p w14:paraId="26E325AB" w14:textId="019B1183" w:rsidR="004A0231" w:rsidRPr="00112DD0" w:rsidRDefault="00DC21F5" w:rsidP="008C0171">
      <w:pPr>
        <w:pStyle w:val="NormalWeb"/>
        <w:spacing w:before="0" w:beforeAutospacing="0" w:after="0" w:afterAutospacing="0"/>
        <w:contextualSpacing/>
        <w:rPr>
          <w:rFonts w:ascii="Aptos" w:eastAsiaTheme="majorEastAsia" w:hAnsi="Aptos"/>
          <w:i/>
          <w:iCs/>
          <w:color w:val="156082" w:themeColor="accent1"/>
          <w:sz w:val="21"/>
          <w:szCs w:val="21"/>
        </w:rPr>
      </w:pPr>
      <w:r w:rsidRPr="00112DD0">
        <w:rPr>
          <w:rFonts w:ascii="Aptos" w:eastAsiaTheme="majorEastAsia" w:hAnsi="Aptos"/>
          <w:b/>
          <w:bCs/>
          <w:i/>
          <w:iCs/>
          <w:color w:val="D9D9D9" w:themeColor="background1" w:themeShade="D9"/>
          <w:sz w:val="32"/>
          <w:szCs w:val="32"/>
        </w:rPr>
        <w:t>|</w:t>
      </w:r>
      <w:r w:rsidR="00FF6045" w:rsidRPr="00112DD0">
        <w:rPr>
          <w:rFonts w:ascii="Aptos" w:eastAsiaTheme="majorEastAsia" w:hAnsi="Aptos"/>
          <w:b/>
          <w:bCs/>
          <w:i/>
          <w:iCs/>
          <w:color w:val="D9D9D9" w:themeColor="background1" w:themeShade="D9"/>
          <w:sz w:val="32"/>
          <w:szCs w:val="32"/>
        </w:rPr>
        <w:t xml:space="preserve"> </w:t>
      </w:r>
      <w:r w:rsidR="004A0231" w:rsidRPr="00112DD0">
        <w:rPr>
          <w:rFonts w:ascii="Aptos" w:eastAsiaTheme="majorEastAsia" w:hAnsi="Aptos"/>
          <w:i/>
          <w:iCs/>
          <w:color w:val="156082" w:themeColor="accent1"/>
          <w:sz w:val="21"/>
          <w:szCs w:val="21"/>
        </w:rPr>
        <w:t>“</w:t>
      </w:r>
      <w:r w:rsidR="008C0171" w:rsidRPr="00112DD0">
        <w:rPr>
          <w:rFonts w:ascii="Aptos" w:eastAsiaTheme="majorEastAsia" w:hAnsi="Aptos"/>
          <w:i/>
          <w:iCs/>
          <w:color w:val="156082" w:themeColor="accent1"/>
          <w:sz w:val="21"/>
          <w:szCs w:val="21"/>
        </w:rPr>
        <w:t xml:space="preserve">At the heart of the </w:t>
      </w:r>
      <w:r w:rsidR="000B7156" w:rsidRPr="00112DD0">
        <w:rPr>
          <w:rFonts w:ascii="Aptos" w:eastAsiaTheme="majorEastAsia" w:hAnsi="Aptos"/>
          <w:i/>
          <w:iCs/>
          <w:color w:val="156082" w:themeColor="accent1"/>
          <w:sz w:val="21"/>
          <w:szCs w:val="21"/>
        </w:rPr>
        <w:t xml:space="preserve">Business </w:t>
      </w:r>
      <w:r w:rsidR="00AE4A52">
        <w:rPr>
          <w:rFonts w:ascii="Aptos" w:eastAsiaTheme="majorEastAsia" w:hAnsi="Aptos"/>
          <w:i/>
          <w:iCs/>
          <w:color w:val="156082" w:themeColor="accent1"/>
          <w:sz w:val="21"/>
          <w:szCs w:val="21"/>
        </w:rPr>
        <w:t>S</w:t>
      </w:r>
      <w:r w:rsidR="000B7156" w:rsidRPr="00112DD0">
        <w:rPr>
          <w:rFonts w:ascii="Aptos" w:eastAsiaTheme="majorEastAsia" w:hAnsi="Aptos"/>
          <w:i/>
          <w:iCs/>
          <w:color w:val="156082" w:themeColor="accent1"/>
          <w:sz w:val="21"/>
          <w:szCs w:val="21"/>
        </w:rPr>
        <w:t>uite</w:t>
      </w:r>
      <w:r w:rsidR="008C0171" w:rsidRPr="00112DD0">
        <w:rPr>
          <w:rFonts w:ascii="Aptos" w:eastAsiaTheme="majorEastAsia" w:hAnsi="Aptos"/>
          <w:i/>
          <w:iCs/>
          <w:color w:val="156082" w:themeColor="accent1"/>
          <w:sz w:val="21"/>
          <w:szCs w:val="21"/>
        </w:rPr>
        <w:t xml:space="preserve"> lies a platform built for innovation, scale, and resilience</w:t>
      </w:r>
      <w:r w:rsidR="004A0231" w:rsidRPr="00112DD0">
        <w:rPr>
          <w:rFonts w:ascii="Aptos" w:eastAsiaTheme="majorEastAsia" w:hAnsi="Aptos"/>
          <w:i/>
          <w:iCs/>
          <w:color w:val="156082" w:themeColor="accent1"/>
          <w:sz w:val="21"/>
          <w:szCs w:val="21"/>
        </w:rPr>
        <w:t>”</w:t>
      </w:r>
    </w:p>
    <w:p w14:paraId="1246787B" w14:textId="77777777" w:rsidR="002B26CF" w:rsidRPr="00112DD0" w:rsidRDefault="002B26CF" w:rsidP="008C0171">
      <w:pPr>
        <w:pStyle w:val="NormalWeb"/>
        <w:spacing w:before="0" w:beforeAutospacing="0" w:after="0" w:afterAutospacing="0"/>
        <w:contextualSpacing/>
        <w:rPr>
          <w:rFonts w:ascii="Aptos" w:eastAsiaTheme="majorEastAsia" w:hAnsi="Aptos"/>
          <w:i/>
          <w:iCs/>
          <w:color w:val="156082" w:themeColor="accent1"/>
          <w:sz w:val="21"/>
          <w:szCs w:val="21"/>
        </w:rPr>
      </w:pPr>
    </w:p>
    <w:p w14:paraId="7DCE9EA2" w14:textId="58A992F6" w:rsidR="002B26CF" w:rsidRPr="00112DD0" w:rsidRDefault="002B26CF" w:rsidP="002B26CF">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The </w:t>
      </w:r>
      <w:r w:rsidRPr="00112DD0">
        <w:rPr>
          <w:rStyle w:val="s1"/>
          <w:rFonts w:ascii="Aptos" w:eastAsiaTheme="majorEastAsia" w:hAnsi="Aptos"/>
          <w:b/>
          <w:bCs/>
          <w:sz w:val="21"/>
          <w:szCs w:val="21"/>
        </w:rPr>
        <w:t>SAP Business Technology Platform (</w:t>
      </w:r>
      <w:r w:rsidR="00AE4A52">
        <w:rPr>
          <w:rStyle w:val="s1"/>
          <w:rFonts w:ascii="Aptos" w:eastAsiaTheme="majorEastAsia" w:hAnsi="Aptos"/>
          <w:b/>
          <w:bCs/>
          <w:sz w:val="21"/>
          <w:szCs w:val="21"/>
        </w:rPr>
        <w:t xml:space="preserve">SAP </w:t>
      </w:r>
      <w:r w:rsidRPr="00112DD0">
        <w:rPr>
          <w:rStyle w:val="s1"/>
          <w:rFonts w:ascii="Aptos" w:eastAsiaTheme="majorEastAsia" w:hAnsi="Aptos"/>
          <w:b/>
          <w:bCs/>
          <w:sz w:val="21"/>
          <w:szCs w:val="21"/>
        </w:rPr>
        <w:t>BTP)</w:t>
      </w:r>
      <w:r w:rsidRPr="00112DD0">
        <w:rPr>
          <w:rFonts w:ascii="Aptos" w:hAnsi="Aptos"/>
          <w:sz w:val="21"/>
          <w:szCs w:val="21"/>
        </w:rPr>
        <w:t xml:space="preserve"> forms the foundation of SAP’s </w:t>
      </w:r>
      <w:r w:rsidRPr="00112DD0">
        <w:rPr>
          <w:rStyle w:val="s1"/>
          <w:rFonts w:ascii="Aptos" w:eastAsiaTheme="majorEastAsia" w:hAnsi="Aptos"/>
          <w:sz w:val="21"/>
          <w:szCs w:val="21"/>
        </w:rPr>
        <w:t>AI-Native North Star Architecture</w:t>
      </w:r>
      <w:r w:rsidRPr="00112DD0">
        <w:rPr>
          <w:rFonts w:ascii="Aptos" w:hAnsi="Aptos"/>
          <w:sz w:val="21"/>
          <w:szCs w:val="21"/>
        </w:rPr>
        <w:t xml:space="preserve">, connecting applications, data, and ecosystems through a unified, intelligent fabric. It embodies SAP’s strategic priority to make </w:t>
      </w:r>
      <w:r w:rsidR="00AE4A52">
        <w:rPr>
          <w:rFonts w:ascii="Aptos" w:hAnsi="Aptos"/>
          <w:sz w:val="21"/>
          <w:szCs w:val="21"/>
        </w:rPr>
        <w:t xml:space="preserve">SAP </w:t>
      </w:r>
      <w:r w:rsidRPr="00112DD0">
        <w:rPr>
          <w:rFonts w:ascii="Aptos" w:hAnsi="Aptos"/>
          <w:sz w:val="21"/>
          <w:szCs w:val="21"/>
        </w:rPr>
        <w:t>BTP the platform for SAP and its ecosystem, ensuring that every product, partner solution, and innovation runs on a common, enterprise-grade foundation.</w:t>
      </w:r>
    </w:p>
    <w:p w14:paraId="7AA8AAA7" w14:textId="39A453A1" w:rsidR="002B26CF" w:rsidRPr="00112DD0" w:rsidRDefault="00A85360" w:rsidP="002B26CF">
      <w:pPr>
        <w:pStyle w:val="p1"/>
        <w:spacing w:before="0" w:beforeAutospacing="0" w:after="0" w:afterAutospacing="0"/>
        <w:contextualSpacing/>
        <w:jc w:val="both"/>
        <w:rPr>
          <w:rFonts w:ascii="Aptos" w:hAnsi="Aptos"/>
          <w:sz w:val="21"/>
          <w:szCs w:val="21"/>
        </w:rPr>
      </w:pPr>
      <w:r>
        <w:rPr>
          <w:rFonts w:ascii="Aptos" w:hAnsi="Aptos"/>
          <w:sz w:val="21"/>
          <w:szCs w:val="21"/>
        </w:rPr>
        <w:t xml:space="preserve">SAP </w:t>
      </w:r>
      <w:r w:rsidR="002B26CF" w:rsidRPr="00112DD0">
        <w:rPr>
          <w:rFonts w:ascii="Aptos" w:hAnsi="Aptos"/>
          <w:sz w:val="21"/>
          <w:szCs w:val="21"/>
        </w:rPr>
        <w:t xml:space="preserve">BTP provides the technical base for SAP’s </w:t>
      </w:r>
      <w:r w:rsidR="002B26CF" w:rsidRPr="00112DD0">
        <w:rPr>
          <w:rStyle w:val="s1"/>
          <w:rFonts w:ascii="Aptos" w:eastAsiaTheme="majorEastAsia" w:hAnsi="Aptos"/>
          <w:b/>
          <w:bCs/>
          <w:sz w:val="21"/>
          <w:szCs w:val="21"/>
        </w:rPr>
        <w:t>LoBs, customers, and partners</w:t>
      </w:r>
      <w:r w:rsidR="002B26CF" w:rsidRPr="00112DD0">
        <w:rPr>
          <w:rFonts w:ascii="Aptos" w:hAnsi="Aptos"/>
          <w:sz w:val="21"/>
          <w:szCs w:val="21"/>
        </w:rPr>
        <w:t xml:space="preserve">, re-platforming major SaaS solutions like </w:t>
      </w:r>
      <w:r w:rsidR="002B26CF" w:rsidRPr="00112DD0">
        <w:rPr>
          <w:rStyle w:val="s1"/>
          <w:rFonts w:ascii="Aptos" w:eastAsiaTheme="majorEastAsia" w:hAnsi="Aptos"/>
          <w:sz w:val="21"/>
          <w:szCs w:val="21"/>
        </w:rPr>
        <w:t>SAP Ariba Procurement</w:t>
      </w:r>
      <w:r w:rsidR="002B26CF" w:rsidRPr="00112DD0">
        <w:rPr>
          <w:rFonts w:ascii="Aptos" w:hAnsi="Aptos"/>
          <w:sz w:val="21"/>
          <w:szCs w:val="21"/>
        </w:rPr>
        <w:t xml:space="preserve"> and </w:t>
      </w:r>
      <w:r w:rsidR="002B26CF" w:rsidRPr="00112DD0">
        <w:rPr>
          <w:rStyle w:val="s1"/>
          <w:rFonts w:ascii="Aptos" w:eastAsiaTheme="majorEastAsia" w:hAnsi="Aptos"/>
          <w:sz w:val="21"/>
          <w:szCs w:val="21"/>
        </w:rPr>
        <w:t>SAP Business Network</w:t>
      </w:r>
      <w:r w:rsidR="002B26CF" w:rsidRPr="00112DD0">
        <w:rPr>
          <w:rFonts w:ascii="Aptos" w:hAnsi="Aptos"/>
          <w:sz w:val="21"/>
          <w:szCs w:val="21"/>
        </w:rPr>
        <w:t xml:space="preserve"> onto a unified foundation. This transition simplifies integration, enhances user experience, and reduces total cost of ownership (TCO) and development (TCD) by consolidating capabilities across the suite. With proven scalability, </w:t>
      </w:r>
      <w:r>
        <w:rPr>
          <w:rFonts w:ascii="Aptos" w:hAnsi="Aptos"/>
          <w:sz w:val="21"/>
          <w:szCs w:val="21"/>
        </w:rPr>
        <w:t>SAP</w:t>
      </w:r>
      <w:r w:rsidR="002B26CF" w:rsidRPr="00112DD0">
        <w:rPr>
          <w:rFonts w:ascii="Aptos" w:hAnsi="Aptos"/>
          <w:sz w:val="21"/>
          <w:szCs w:val="21"/>
        </w:rPr>
        <w:t xml:space="preserve"> BTP supports millions of tenants globally, delivering the reliability, performance, and security required for SAP’s enterprise scale.</w:t>
      </w:r>
    </w:p>
    <w:p w14:paraId="33A7C7F9" w14:textId="665C9FBC" w:rsidR="002B26CF" w:rsidRPr="00112DD0" w:rsidRDefault="002B26CF" w:rsidP="002B26CF">
      <w:pPr>
        <w:spacing w:before="0" w:line="240" w:lineRule="auto"/>
        <w:contextualSpacing/>
        <w:jc w:val="both"/>
        <w:rPr>
          <w:rStyle w:val="s2"/>
          <w:rFonts w:ascii="Aptos" w:hAnsi="Aptos"/>
          <w:sz w:val="21"/>
          <w:szCs w:val="21"/>
        </w:rPr>
      </w:pPr>
    </w:p>
    <w:p w14:paraId="46AF664F" w14:textId="77777777" w:rsidR="002B26CF" w:rsidRPr="00112DD0" w:rsidRDefault="002B26CF" w:rsidP="002B26CF">
      <w:pPr>
        <w:spacing w:before="0" w:line="240" w:lineRule="auto"/>
        <w:contextualSpacing/>
        <w:rPr>
          <w:rFonts w:ascii="Aptos" w:hAnsi="Aptos"/>
          <w:b/>
          <w:bCs/>
          <w:sz w:val="21"/>
          <w:szCs w:val="21"/>
        </w:rPr>
      </w:pPr>
      <w:r w:rsidRPr="00112DD0">
        <w:rPr>
          <w:rFonts w:ascii="Aptos" w:hAnsi="Aptos"/>
          <w:b/>
          <w:bCs/>
          <w:sz w:val="21"/>
          <w:szCs w:val="21"/>
        </w:rPr>
        <w:t>Service-Centric</w:t>
      </w:r>
    </w:p>
    <w:p w14:paraId="51F4D025" w14:textId="3A8F5F97" w:rsidR="002B26CF" w:rsidRPr="00112DD0" w:rsidRDefault="00A85360" w:rsidP="002B26CF">
      <w:pPr>
        <w:pStyle w:val="p1"/>
        <w:spacing w:before="0" w:beforeAutospacing="0" w:after="0" w:afterAutospacing="0"/>
        <w:contextualSpacing/>
        <w:jc w:val="both"/>
        <w:rPr>
          <w:rFonts w:ascii="Aptos" w:hAnsi="Aptos"/>
          <w:sz w:val="21"/>
          <w:szCs w:val="21"/>
        </w:rPr>
      </w:pPr>
      <w:r>
        <w:rPr>
          <w:rFonts w:ascii="Aptos" w:hAnsi="Aptos"/>
          <w:sz w:val="21"/>
          <w:szCs w:val="21"/>
        </w:rPr>
        <w:t xml:space="preserve">SAP </w:t>
      </w:r>
      <w:r w:rsidR="002B26CF" w:rsidRPr="00112DD0">
        <w:rPr>
          <w:rFonts w:ascii="Aptos" w:hAnsi="Aptos"/>
          <w:sz w:val="21"/>
          <w:szCs w:val="21"/>
        </w:rPr>
        <w:t xml:space="preserve">BTP follows a </w:t>
      </w:r>
      <w:r w:rsidR="002B26CF" w:rsidRPr="00112DD0">
        <w:rPr>
          <w:rStyle w:val="s1"/>
          <w:rFonts w:ascii="Aptos" w:eastAsiaTheme="majorEastAsia" w:hAnsi="Aptos"/>
          <w:sz w:val="21"/>
          <w:szCs w:val="21"/>
        </w:rPr>
        <w:t>service-centric architecture</w:t>
      </w:r>
      <w:r w:rsidR="002B26CF" w:rsidRPr="00112DD0">
        <w:rPr>
          <w:rFonts w:ascii="Aptos" w:hAnsi="Aptos"/>
          <w:sz w:val="21"/>
          <w:szCs w:val="21"/>
        </w:rPr>
        <w:t xml:space="preserve">, offering composable services, runtimes, and capabilities contributed by teams across SAP and bundled into cohesive, customer-facing offerings. Core capabilities include </w:t>
      </w:r>
      <w:r w:rsidR="002B26CF" w:rsidRPr="00112DD0">
        <w:rPr>
          <w:rStyle w:val="s1"/>
          <w:rFonts w:ascii="Aptos" w:eastAsiaTheme="majorEastAsia" w:hAnsi="Aptos"/>
          <w:sz w:val="21"/>
          <w:szCs w:val="21"/>
        </w:rPr>
        <w:t>data management</w:t>
      </w:r>
      <w:r w:rsidR="002B26CF" w:rsidRPr="00112DD0">
        <w:rPr>
          <w:rFonts w:ascii="Aptos" w:hAnsi="Aptos"/>
          <w:sz w:val="21"/>
          <w:szCs w:val="21"/>
        </w:rPr>
        <w:t xml:space="preserve">, </w:t>
      </w:r>
      <w:r w:rsidR="002B26CF" w:rsidRPr="00112DD0">
        <w:rPr>
          <w:rStyle w:val="s1"/>
          <w:rFonts w:ascii="Aptos" w:eastAsiaTheme="majorEastAsia" w:hAnsi="Aptos"/>
          <w:sz w:val="21"/>
          <w:szCs w:val="21"/>
        </w:rPr>
        <w:t>application development frameworks</w:t>
      </w:r>
      <w:r w:rsidR="002B26CF" w:rsidRPr="00112DD0">
        <w:rPr>
          <w:rFonts w:ascii="Aptos" w:hAnsi="Aptos"/>
          <w:sz w:val="21"/>
          <w:szCs w:val="21"/>
        </w:rPr>
        <w:t xml:space="preserve">, </w:t>
      </w:r>
      <w:r w:rsidR="002B26CF" w:rsidRPr="00112DD0">
        <w:rPr>
          <w:rStyle w:val="s1"/>
          <w:rFonts w:ascii="Aptos" w:eastAsiaTheme="majorEastAsia" w:hAnsi="Aptos"/>
          <w:sz w:val="21"/>
          <w:szCs w:val="21"/>
        </w:rPr>
        <w:t>UI and integration technologies</w:t>
      </w:r>
      <w:r w:rsidR="002B26CF" w:rsidRPr="00112DD0">
        <w:rPr>
          <w:rFonts w:ascii="Aptos" w:hAnsi="Aptos"/>
          <w:sz w:val="21"/>
          <w:szCs w:val="21"/>
        </w:rPr>
        <w:t xml:space="preserve">, </w:t>
      </w:r>
      <w:r w:rsidR="002B26CF" w:rsidRPr="00112DD0">
        <w:rPr>
          <w:rStyle w:val="s1"/>
          <w:rFonts w:ascii="Aptos" w:eastAsiaTheme="majorEastAsia" w:hAnsi="Aptos"/>
          <w:sz w:val="21"/>
          <w:szCs w:val="21"/>
        </w:rPr>
        <w:t>security and compliance services</w:t>
      </w:r>
      <w:r w:rsidR="002B26CF" w:rsidRPr="00112DD0">
        <w:rPr>
          <w:rFonts w:ascii="Aptos" w:hAnsi="Aptos"/>
          <w:sz w:val="21"/>
          <w:szCs w:val="21"/>
        </w:rPr>
        <w:t xml:space="preserve">, and </w:t>
      </w:r>
      <w:r w:rsidR="002B26CF" w:rsidRPr="00112DD0">
        <w:rPr>
          <w:rStyle w:val="s1"/>
          <w:rFonts w:ascii="Aptos" w:eastAsiaTheme="majorEastAsia" w:hAnsi="Aptos"/>
          <w:sz w:val="21"/>
          <w:szCs w:val="21"/>
        </w:rPr>
        <w:t>commercial and lifecycle management</w:t>
      </w:r>
      <w:r w:rsidR="002B26CF" w:rsidRPr="00112DD0">
        <w:rPr>
          <w:rFonts w:ascii="Aptos" w:hAnsi="Aptos"/>
          <w:sz w:val="21"/>
          <w:szCs w:val="21"/>
        </w:rPr>
        <w:t>.</w:t>
      </w:r>
    </w:p>
    <w:p w14:paraId="37E2076A" w14:textId="77777777" w:rsidR="002B26CF" w:rsidRPr="00112DD0" w:rsidRDefault="002B26CF" w:rsidP="002B26CF">
      <w:pPr>
        <w:pStyle w:val="p2"/>
        <w:spacing w:before="0" w:beforeAutospacing="0" w:after="0" w:afterAutospacing="0"/>
        <w:contextualSpacing/>
        <w:jc w:val="both"/>
        <w:rPr>
          <w:rFonts w:ascii="Aptos" w:hAnsi="Aptos"/>
          <w:sz w:val="21"/>
          <w:szCs w:val="21"/>
        </w:rPr>
      </w:pPr>
    </w:p>
    <w:p w14:paraId="75433D87" w14:textId="758FD380" w:rsidR="002B26CF" w:rsidRPr="00112DD0" w:rsidRDefault="00365B7A" w:rsidP="002B26CF">
      <w:pPr>
        <w:pStyle w:val="p1"/>
        <w:spacing w:before="0" w:beforeAutospacing="0" w:after="0" w:afterAutospacing="0"/>
        <w:contextualSpacing/>
        <w:jc w:val="both"/>
        <w:rPr>
          <w:rFonts w:ascii="Aptos" w:hAnsi="Aptos"/>
          <w:sz w:val="21"/>
          <w:szCs w:val="21"/>
        </w:rPr>
      </w:pPr>
      <w:r w:rsidRPr="00365B7A">
        <w:rPr>
          <w:rFonts w:ascii="Aptos" w:hAnsi="Aptos"/>
          <w:noProof/>
          <w:sz w:val="21"/>
          <w:szCs w:val="21"/>
        </w:rPr>
        <w:drawing>
          <wp:anchor distT="0" distB="0" distL="114300" distR="114300" simplePos="0" relativeHeight="251658245" behindDoc="0" locked="0" layoutInCell="1" allowOverlap="1" wp14:anchorId="4DB6D318" wp14:editId="607D2696">
            <wp:simplePos x="0" y="0"/>
            <wp:positionH relativeFrom="column">
              <wp:posOffset>0</wp:posOffset>
            </wp:positionH>
            <wp:positionV relativeFrom="paragraph">
              <wp:posOffset>-5080</wp:posOffset>
            </wp:positionV>
            <wp:extent cx="3431822" cy="2220457"/>
            <wp:effectExtent l="0" t="0" r="0" b="2540"/>
            <wp:wrapSquare wrapText="bothSides"/>
            <wp:docPr id="6254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780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22" cy="2220457"/>
                    </a:xfrm>
                    <a:prstGeom prst="rect">
                      <a:avLst/>
                    </a:prstGeom>
                  </pic:spPr>
                </pic:pic>
              </a:graphicData>
            </a:graphic>
            <wp14:sizeRelH relativeFrom="page">
              <wp14:pctWidth>0</wp14:pctWidth>
            </wp14:sizeRelH>
            <wp14:sizeRelV relativeFrom="page">
              <wp14:pctHeight>0</wp14:pctHeight>
            </wp14:sizeRelV>
          </wp:anchor>
        </w:drawing>
      </w:r>
      <w:r w:rsidR="005E7A24">
        <w:rPr>
          <w:rFonts w:ascii="Aptos" w:hAnsi="Aptos"/>
          <w:sz w:val="21"/>
          <w:szCs w:val="21"/>
        </w:rPr>
        <w:t xml:space="preserve">SAP </w:t>
      </w:r>
      <w:r w:rsidR="002B26CF" w:rsidRPr="00112DD0">
        <w:rPr>
          <w:rFonts w:ascii="Aptos" w:hAnsi="Aptos"/>
          <w:sz w:val="21"/>
          <w:szCs w:val="21"/>
        </w:rPr>
        <w:t xml:space="preserve">BTP has evolved from a runtime-centric platform to a </w:t>
      </w:r>
      <w:r w:rsidR="002B26CF" w:rsidRPr="00112DD0">
        <w:rPr>
          <w:rStyle w:val="s1"/>
          <w:rFonts w:ascii="Aptos" w:eastAsiaTheme="majorEastAsia" w:hAnsi="Aptos"/>
          <w:b/>
          <w:bCs/>
          <w:sz w:val="21"/>
          <w:szCs w:val="21"/>
        </w:rPr>
        <w:t>multi-cloud, service-oriented, and open ecosystem</w:t>
      </w:r>
      <w:r w:rsidR="002B26CF" w:rsidRPr="00112DD0">
        <w:rPr>
          <w:rFonts w:ascii="Aptos" w:hAnsi="Aptos"/>
          <w:sz w:val="21"/>
          <w:szCs w:val="21"/>
        </w:rPr>
        <w:t xml:space="preserve">. Most capabilities are independent of underlying runtimes or infrastructure, enabling faster adaptation to emerging paradigms such as </w:t>
      </w:r>
      <w:r w:rsidR="002B26CF" w:rsidRPr="00112DD0">
        <w:rPr>
          <w:rStyle w:val="s1"/>
          <w:rFonts w:ascii="Aptos" w:eastAsiaTheme="majorEastAsia" w:hAnsi="Aptos"/>
          <w:b/>
          <w:bCs/>
          <w:sz w:val="21"/>
          <w:szCs w:val="21"/>
        </w:rPr>
        <w:t>agentic runtimes</w:t>
      </w:r>
      <w:r w:rsidR="002B26CF" w:rsidRPr="00112DD0">
        <w:rPr>
          <w:rFonts w:ascii="Aptos" w:hAnsi="Aptos"/>
          <w:sz w:val="21"/>
          <w:szCs w:val="21"/>
        </w:rPr>
        <w:t xml:space="preserve">. This modular design allows SAP to innovate quickly while maintaining enterprise consistency, compliance, and governance. </w:t>
      </w:r>
      <w:r w:rsidR="005E7A24">
        <w:rPr>
          <w:rFonts w:ascii="Aptos" w:hAnsi="Aptos"/>
          <w:sz w:val="21"/>
          <w:szCs w:val="21"/>
        </w:rPr>
        <w:t xml:space="preserve">SAP </w:t>
      </w:r>
      <w:r w:rsidR="002B26CF" w:rsidRPr="00112DD0">
        <w:rPr>
          <w:rFonts w:ascii="Aptos" w:hAnsi="Aptos"/>
          <w:sz w:val="21"/>
          <w:szCs w:val="21"/>
        </w:rPr>
        <w:t xml:space="preserve">BTP operates as a </w:t>
      </w:r>
      <w:r w:rsidR="002B26CF" w:rsidRPr="00112DD0">
        <w:rPr>
          <w:rStyle w:val="s1"/>
          <w:rFonts w:ascii="Aptos" w:eastAsiaTheme="majorEastAsia" w:hAnsi="Aptos"/>
          <w:b/>
          <w:bCs/>
          <w:sz w:val="21"/>
          <w:szCs w:val="21"/>
        </w:rPr>
        <w:t>unified technical platform</w:t>
      </w:r>
      <w:r w:rsidR="002B26CF" w:rsidRPr="00112DD0">
        <w:rPr>
          <w:rFonts w:ascii="Aptos" w:hAnsi="Aptos"/>
          <w:sz w:val="21"/>
          <w:szCs w:val="21"/>
        </w:rPr>
        <w:t xml:space="preserve"> across multiple hyperscalers and SAP’s own </w:t>
      </w:r>
      <w:r w:rsidR="002B26CF" w:rsidRPr="00112DD0">
        <w:rPr>
          <w:rFonts w:ascii="Aptos" w:hAnsi="Aptos"/>
          <w:sz w:val="21"/>
          <w:szCs w:val="21"/>
        </w:rPr>
        <w:lastRenderedPageBreak/>
        <w:t xml:space="preserve">cloud infrastructure. Through </w:t>
      </w:r>
      <w:r w:rsidR="002B26CF" w:rsidRPr="00112DD0">
        <w:rPr>
          <w:rStyle w:val="s1"/>
          <w:rFonts w:ascii="Aptos" w:eastAsiaTheme="majorEastAsia" w:hAnsi="Aptos"/>
          <w:b/>
          <w:bCs/>
          <w:sz w:val="21"/>
          <w:szCs w:val="21"/>
        </w:rPr>
        <w:t>Unified Services</w:t>
      </w:r>
      <w:r w:rsidR="002B26CF" w:rsidRPr="00112DD0">
        <w:rPr>
          <w:rFonts w:ascii="Aptos" w:hAnsi="Aptos"/>
          <w:sz w:val="21"/>
          <w:szCs w:val="21"/>
        </w:rPr>
        <w:t xml:space="preserve">, it delivers a harmonized operational and commercial framework that powers all </w:t>
      </w:r>
      <w:r w:rsidR="002B26CF" w:rsidRPr="00112DD0">
        <w:rPr>
          <w:rStyle w:val="s1"/>
          <w:rFonts w:ascii="Aptos" w:eastAsiaTheme="majorEastAsia" w:hAnsi="Aptos"/>
          <w:b/>
          <w:bCs/>
          <w:sz w:val="21"/>
          <w:szCs w:val="21"/>
        </w:rPr>
        <w:t>SAP-managed SaaS applications</w:t>
      </w:r>
      <w:r w:rsidR="002B26CF" w:rsidRPr="00112DD0">
        <w:rPr>
          <w:rFonts w:ascii="Aptos" w:hAnsi="Aptos"/>
          <w:sz w:val="21"/>
          <w:szCs w:val="21"/>
        </w:rPr>
        <w:t xml:space="preserve">. Developers can use </w:t>
      </w:r>
      <w:r w:rsidR="00A93836">
        <w:rPr>
          <w:rFonts w:ascii="Aptos" w:hAnsi="Aptos"/>
          <w:sz w:val="21"/>
          <w:szCs w:val="21"/>
        </w:rPr>
        <w:t>SAP</w:t>
      </w:r>
      <w:r w:rsidR="002B26CF" w:rsidRPr="00112DD0">
        <w:rPr>
          <w:rFonts w:ascii="Aptos" w:hAnsi="Aptos"/>
          <w:sz w:val="21"/>
          <w:szCs w:val="21"/>
        </w:rPr>
        <w:t xml:space="preserve"> BTP’s enterprise-grade services without changing their architecture, ensuring workload mobility and a consistent experience.</w:t>
      </w:r>
    </w:p>
    <w:p w14:paraId="2F9C63F2" w14:textId="66902F89" w:rsidR="002B26CF" w:rsidRPr="00112DD0" w:rsidRDefault="002B26CF" w:rsidP="002B26CF">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This flexibility also allows selective use of hyperscaler or third-party services when needed, maintaining a balance between openness and SAP-grade control. </w:t>
      </w:r>
      <w:r w:rsidR="00A93836">
        <w:rPr>
          <w:rFonts w:ascii="Aptos" w:hAnsi="Aptos"/>
          <w:sz w:val="21"/>
          <w:szCs w:val="21"/>
        </w:rPr>
        <w:t xml:space="preserve">SAP </w:t>
      </w:r>
      <w:r w:rsidRPr="00112DD0">
        <w:rPr>
          <w:rFonts w:ascii="Aptos" w:hAnsi="Aptos"/>
          <w:sz w:val="21"/>
          <w:szCs w:val="21"/>
        </w:rPr>
        <w:t xml:space="preserve">BTP evolves deliberately, integrating new capabilities only after they meet maturity and security benchmarks. This ensures the platform maintains the enterprise qualities that define SAP: </w:t>
      </w:r>
      <w:r w:rsidRPr="00112DD0">
        <w:rPr>
          <w:rStyle w:val="s1"/>
          <w:rFonts w:ascii="Aptos" w:eastAsiaTheme="majorEastAsia" w:hAnsi="Aptos"/>
          <w:sz w:val="21"/>
          <w:szCs w:val="21"/>
        </w:rPr>
        <w:t>reliability, compliance, observability, and security</w:t>
      </w:r>
      <w:r w:rsidRPr="00112DD0">
        <w:rPr>
          <w:rFonts w:ascii="Aptos" w:hAnsi="Aptos"/>
          <w:sz w:val="21"/>
          <w:szCs w:val="21"/>
        </w:rPr>
        <w:t>, while adapting continuously to new workloads and innovations.</w:t>
      </w:r>
    </w:p>
    <w:p w14:paraId="10D75E90" w14:textId="77777777" w:rsidR="002355D9" w:rsidRPr="00112DD0" w:rsidRDefault="002355D9" w:rsidP="002B26CF">
      <w:pPr>
        <w:spacing w:before="0" w:line="240" w:lineRule="auto"/>
        <w:contextualSpacing/>
        <w:rPr>
          <w:rFonts w:ascii="Aptos" w:hAnsi="Aptos"/>
          <w:b/>
          <w:bCs/>
          <w:sz w:val="21"/>
          <w:szCs w:val="21"/>
        </w:rPr>
      </w:pPr>
    </w:p>
    <w:p w14:paraId="7A8BFDA5" w14:textId="77777777" w:rsidR="002B26CF" w:rsidRPr="00112DD0" w:rsidRDefault="002B26CF" w:rsidP="002B26CF">
      <w:pPr>
        <w:spacing w:before="0" w:line="240" w:lineRule="auto"/>
        <w:contextualSpacing/>
        <w:rPr>
          <w:rFonts w:ascii="Aptos" w:hAnsi="Aptos"/>
          <w:b/>
          <w:bCs/>
          <w:sz w:val="21"/>
          <w:szCs w:val="21"/>
        </w:rPr>
      </w:pPr>
      <w:r w:rsidRPr="00112DD0">
        <w:rPr>
          <w:rFonts w:ascii="Aptos" w:hAnsi="Aptos"/>
          <w:b/>
          <w:bCs/>
          <w:sz w:val="21"/>
          <w:szCs w:val="21"/>
        </w:rPr>
        <w:t>Enhancing the Customer and Ecosystem Experience</w:t>
      </w:r>
    </w:p>
    <w:p w14:paraId="678E91E8" w14:textId="1BD05EF6" w:rsidR="002B26CF" w:rsidRPr="00112DD0" w:rsidRDefault="002B26CF" w:rsidP="002B26CF">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Enhancing the overall customer experience across SAP’s portfolio is a central objective. The goal is to provide a </w:t>
      </w:r>
      <w:r w:rsidRPr="00112DD0">
        <w:rPr>
          <w:rStyle w:val="s1"/>
          <w:rFonts w:ascii="Aptos" w:eastAsiaTheme="majorEastAsia" w:hAnsi="Aptos"/>
          <w:b/>
          <w:bCs/>
          <w:sz w:val="21"/>
          <w:szCs w:val="21"/>
        </w:rPr>
        <w:t>seamless SaaS suite experience</w:t>
      </w:r>
      <w:r w:rsidRPr="00112DD0">
        <w:rPr>
          <w:rFonts w:ascii="Aptos" w:hAnsi="Aptos"/>
          <w:sz w:val="21"/>
          <w:szCs w:val="21"/>
        </w:rPr>
        <w:t xml:space="preserve"> where customers can operate across multiple SAP and partner applications as one coherent system. Within this model, </w:t>
      </w:r>
      <w:r w:rsidRPr="00112DD0">
        <w:rPr>
          <w:rStyle w:val="s1"/>
          <w:rFonts w:ascii="Aptos" w:eastAsiaTheme="majorEastAsia" w:hAnsi="Aptos"/>
          <w:sz w:val="21"/>
          <w:szCs w:val="21"/>
        </w:rPr>
        <w:t>SAP-managed SaaS solutions</w:t>
      </w:r>
      <w:r w:rsidRPr="00112DD0">
        <w:rPr>
          <w:rFonts w:ascii="Aptos" w:hAnsi="Aptos"/>
          <w:sz w:val="21"/>
          <w:szCs w:val="21"/>
        </w:rPr>
        <w:t xml:space="preserve"> leverage </w:t>
      </w:r>
      <w:r w:rsidR="00A93836">
        <w:rPr>
          <w:rFonts w:ascii="Aptos" w:hAnsi="Aptos"/>
          <w:sz w:val="21"/>
          <w:szCs w:val="21"/>
        </w:rPr>
        <w:t xml:space="preserve">SAP </w:t>
      </w:r>
      <w:r w:rsidRPr="00112DD0">
        <w:rPr>
          <w:rFonts w:ascii="Aptos" w:hAnsi="Aptos"/>
          <w:sz w:val="21"/>
          <w:szCs w:val="21"/>
        </w:rPr>
        <w:t xml:space="preserve">BTP’s integration services such as </w:t>
      </w:r>
      <w:commentRangeStart w:id="232"/>
      <w:commentRangeStart w:id="233"/>
      <w:r w:rsidRPr="00112DD0">
        <w:rPr>
          <w:rStyle w:val="s1"/>
          <w:rFonts w:ascii="Aptos" w:eastAsiaTheme="majorEastAsia" w:hAnsi="Aptos"/>
          <w:sz w:val="21"/>
          <w:szCs w:val="21"/>
        </w:rPr>
        <w:t>Master Data Integration (MDI)</w:t>
      </w:r>
      <w:commentRangeEnd w:id="232"/>
      <w:r w:rsidRPr="00112DD0">
        <w:rPr>
          <w:rStyle w:val="CommentReference"/>
          <w:rFonts w:ascii="Aptos" w:hAnsi="Aptos"/>
          <w:sz w:val="21"/>
          <w:szCs w:val="21"/>
        </w:rPr>
        <w:commentReference w:id="232"/>
      </w:r>
      <w:commentRangeEnd w:id="233"/>
      <w:r w:rsidRPr="00112DD0">
        <w:rPr>
          <w:rStyle w:val="CommentReference"/>
          <w:rFonts w:ascii="Aptos" w:hAnsi="Aptos"/>
          <w:sz w:val="21"/>
          <w:szCs w:val="21"/>
        </w:rPr>
        <w:commentReference w:id="233"/>
      </w:r>
      <w:r w:rsidRPr="00112DD0">
        <w:rPr>
          <w:rFonts w:ascii="Aptos" w:hAnsi="Aptos"/>
          <w:sz w:val="21"/>
          <w:szCs w:val="21"/>
        </w:rPr>
        <w:t xml:space="preserve">, </w:t>
      </w:r>
      <w:r w:rsidRPr="00112DD0">
        <w:rPr>
          <w:rStyle w:val="s1"/>
          <w:rFonts w:ascii="Aptos" w:eastAsiaTheme="majorEastAsia" w:hAnsi="Aptos"/>
          <w:sz w:val="21"/>
          <w:szCs w:val="21"/>
        </w:rPr>
        <w:t xml:space="preserve">Event </w:t>
      </w:r>
      <w:r w:rsidR="00274938" w:rsidRPr="00112DD0">
        <w:rPr>
          <w:rStyle w:val="s1"/>
          <w:rFonts w:ascii="Aptos" w:eastAsiaTheme="majorEastAsia" w:hAnsi="Aptos"/>
          <w:sz w:val="21"/>
          <w:szCs w:val="21"/>
        </w:rPr>
        <w:t>Hub</w:t>
      </w:r>
      <w:r w:rsidRPr="00112DD0">
        <w:rPr>
          <w:rFonts w:ascii="Aptos" w:hAnsi="Aptos"/>
          <w:sz w:val="21"/>
          <w:szCs w:val="21"/>
        </w:rPr>
        <w:t xml:space="preserve">, </w:t>
      </w:r>
      <w:r w:rsidR="4117E179" w:rsidRPr="00112DD0">
        <w:rPr>
          <w:rFonts w:ascii="Aptos" w:hAnsi="Aptos"/>
          <w:sz w:val="21"/>
          <w:szCs w:val="21"/>
        </w:rPr>
        <w:t>or CIG</w:t>
      </w:r>
      <w:r w:rsidR="26685400" w:rsidRPr="00112DD0">
        <w:rPr>
          <w:rFonts w:ascii="Aptos" w:hAnsi="Aptos"/>
          <w:sz w:val="21"/>
          <w:szCs w:val="21"/>
        </w:rPr>
        <w:t xml:space="preserve"> </w:t>
      </w:r>
      <w:commentRangeStart w:id="235"/>
      <w:commentRangeStart w:id="236"/>
      <w:commentRangeStart w:id="237"/>
      <w:commentRangeStart w:id="238"/>
      <w:commentRangeEnd w:id="235"/>
      <w:r w:rsidR="00001929" w:rsidRPr="00112DD0">
        <w:rPr>
          <w:rStyle w:val="CommentReference"/>
          <w:rFonts w:ascii="Aptos" w:eastAsiaTheme="minorHAnsi" w:hAnsi="Aptos"/>
          <w:sz w:val="21"/>
          <w:szCs w:val="21"/>
        </w:rPr>
        <w:commentReference w:id="235"/>
      </w:r>
      <w:commentRangeEnd w:id="236"/>
      <w:r w:rsidR="008D4D3E" w:rsidRPr="00112DD0">
        <w:rPr>
          <w:rStyle w:val="CommentReference"/>
          <w:rFonts w:ascii="Aptos" w:hAnsi="Aptos"/>
          <w:sz w:val="21"/>
          <w:szCs w:val="21"/>
        </w:rPr>
        <w:commentReference w:id="236"/>
      </w:r>
      <w:commentRangeEnd w:id="237"/>
      <w:r w:rsidRPr="00112DD0">
        <w:rPr>
          <w:rStyle w:val="CommentReference"/>
          <w:rFonts w:ascii="Aptos" w:hAnsi="Aptos"/>
          <w:sz w:val="21"/>
          <w:szCs w:val="21"/>
        </w:rPr>
        <w:commentReference w:id="237"/>
      </w:r>
      <w:commentRangeEnd w:id="238"/>
      <w:r w:rsidR="000A63C6" w:rsidRPr="00112DD0">
        <w:rPr>
          <w:rStyle w:val="CommentReference"/>
          <w:rFonts w:ascii="Aptos" w:hAnsi="Aptos"/>
          <w:sz w:val="21"/>
          <w:szCs w:val="21"/>
        </w:rPr>
        <w:commentReference w:id="238"/>
      </w:r>
      <w:r w:rsidRPr="00112DD0">
        <w:rPr>
          <w:rFonts w:ascii="Aptos" w:hAnsi="Aptos"/>
          <w:sz w:val="21"/>
          <w:szCs w:val="21"/>
        </w:rPr>
        <w:t>to enable end-to-end interoperability</w:t>
      </w:r>
      <w:r w:rsidR="5BDE8F65" w:rsidRPr="00112DD0">
        <w:rPr>
          <w:rFonts w:ascii="Aptos" w:hAnsi="Aptos"/>
          <w:sz w:val="21"/>
          <w:szCs w:val="21"/>
        </w:rPr>
        <w:t xml:space="preserve">, or </w:t>
      </w:r>
      <w:r w:rsidR="000379CB">
        <w:rPr>
          <w:rFonts w:ascii="Aptos" w:hAnsi="Aptos"/>
          <w:sz w:val="21"/>
          <w:szCs w:val="21"/>
        </w:rPr>
        <w:t>for example</w:t>
      </w:r>
      <w:r w:rsidR="5BDE8F65" w:rsidRPr="00112DD0">
        <w:rPr>
          <w:rFonts w:ascii="Aptos" w:hAnsi="Aptos"/>
          <w:sz w:val="21"/>
          <w:szCs w:val="21"/>
        </w:rPr>
        <w:t xml:space="preserve"> Task Center and Workzone to enable a common user experience</w:t>
      </w:r>
      <w:r w:rsidRPr="00112DD0">
        <w:rPr>
          <w:rFonts w:ascii="Aptos" w:hAnsi="Aptos"/>
          <w:sz w:val="21"/>
          <w:szCs w:val="21"/>
        </w:rPr>
        <w:t xml:space="preserve">. </w:t>
      </w:r>
      <w:r w:rsidR="000379CB">
        <w:rPr>
          <w:rFonts w:ascii="Aptos" w:hAnsi="Aptos"/>
          <w:sz w:val="21"/>
          <w:szCs w:val="21"/>
        </w:rPr>
        <w:t xml:space="preserve">SAP </w:t>
      </w:r>
      <w:r w:rsidRPr="00112DD0">
        <w:rPr>
          <w:rFonts w:ascii="Aptos" w:hAnsi="Aptos"/>
          <w:sz w:val="21"/>
          <w:szCs w:val="21"/>
        </w:rPr>
        <w:t xml:space="preserve">BTP manages the </w:t>
      </w:r>
      <w:r w:rsidRPr="00112DD0">
        <w:rPr>
          <w:rStyle w:val="s1"/>
          <w:rFonts w:ascii="Aptos" w:eastAsiaTheme="majorEastAsia" w:hAnsi="Aptos"/>
          <w:sz w:val="21"/>
          <w:szCs w:val="21"/>
        </w:rPr>
        <w:t>automated provisioning and integration lifecycle</w:t>
      </w:r>
      <w:r w:rsidRPr="00112DD0">
        <w:rPr>
          <w:rFonts w:ascii="Aptos" w:hAnsi="Aptos"/>
          <w:sz w:val="21"/>
          <w:szCs w:val="21"/>
        </w:rPr>
        <w:t xml:space="preserve"> for these SAP-managed solutions. Customers can adapt configurations to their specific business needs without needing to understand underlying </w:t>
      </w:r>
      <w:r w:rsidR="000379CB">
        <w:rPr>
          <w:rFonts w:ascii="Aptos" w:hAnsi="Aptos"/>
          <w:sz w:val="21"/>
          <w:szCs w:val="21"/>
        </w:rPr>
        <w:t xml:space="preserve">SAP </w:t>
      </w:r>
      <w:r w:rsidRPr="00112DD0">
        <w:rPr>
          <w:rFonts w:ascii="Aptos" w:hAnsi="Aptos"/>
          <w:sz w:val="21"/>
          <w:szCs w:val="21"/>
        </w:rPr>
        <w:t>BTP concepts such as subaccounts or runtimes. This allows enterprises to focus on business processes while SAP ensures that technical operations, compliance, and lifecycle management are handled consistently and securely. The result is flexibility for customers combined with operational simplicity, trust, and coherence across the suite.</w:t>
      </w:r>
    </w:p>
    <w:p w14:paraId="638071EE" w14:textId="77777777" w:rsidR="002B26CF" w:rsidRPr="00112DD0" w:rsidRDefault="002B26CF" w:rsidP="002B26CF">
      <w:pPr>
        <w:pStyle w:val="p2"/>
        <w:spacing w:before="0" w:beforeAutospacing="0" w:after="0" w:afterAutospacing="0"/>
        <w:contextualSpacing/>
        <w:jc w:val="both"/>
        <w:rPr>
          <w:rFonts w:ascii="Aptos" w:hAnsi="Aptos"/>
          <w:sz w:val="21"/>
          <w:szCs w:val="21"/>
        </w:rPr>
      </w:pPr>
    </w:p>
    <w:p w14:paraId="76A0AE93" w14:textId="4847DA5B" w:rsidR="002B26CF" w:rsidRPr="00112DD0" w:rsidRDefault="002B26CF" w:rsidP="001A5ACC">
      <w:pPr>
        <w:pStyle w:val="p1"/>
        <w:spacing w:before="0" w:beforeAutospacing="0" w:after="0" w:afterAutospacing="0"/>
        <w:contextualSpacing/>
        <w:jc w:val="both"/>
        <w:rPr>
          <w:rStyle w:val="s2"/>
          <w:rFonts w:ascii="Aptos" w:hAnsi="Aptos"/>
          <w:sz w:val="21"/>
          <w:szCs w:val="21"/>
        </w:rPr>
      </w:pPr>
      <w:r w:rsidRPr="00112DD0">
        <w:rPr>
          <w:rFonts w:ascii="Aptos" w:hAnsi="Aptos"/>
          <w:sz w:val="21"/>
          <w:szCs w:val="21"/>
        </w:rPr>
        <w:t xml:space="preserve">A vibrant </w:t>
      </w:r>
      <w:r w:rsidRPr="00112DD0">
        <w:rPr>
          <w:rStyle w:val="s1"/>
          <w:rFonts w:ascii="Aptos" w:eastAsiaTheme="majorEastAsia" w:hAnsi="Aptos"/>
          <w:b/>
          <w:bCs/>
          <w:sz w:val="21"/>
          <w:szCs w:val="21"/>
        </w:rPr>
        <w:t>partner ecosystem</w:t>
      </w:r>
      <w:r w:rsidRPr="00112DD0">
        <w:rPr>
          <w:rFonts w:ascii="Aptos" w:hAnsi="Aptos"/>
          <w:sz w:val="21"/>
          <w:szCs w:val="21"/>
        </w:rPr>
        <w:t xml:space="preserve"> extends SAP’s innovation reach through industry-specific and complementary solutions. Through the </w:t>
      </w:r>
      <w:r w:rsidRPr="00112DD0">
        <w:rPr>
          <w:rStyle w:val="s1"/>
          <w:rFonts w:ascii="Aptos" w:eastAsiaTheme="majorEastAsia" w:hAnsi="Aptos"/>
          <w:sz w:val="21"/>
          <w:szCs w:val="21"/>
        </w:rPr>
        <w:t>SAP Build portfolio</w:t>
      </w:r>
      <w:r w:rsidRPr="00112DD0">
        <w:rPr>
          <w:rFonts w:ascii="Aptos" w:hAnsi="Aptos"/>
          <w:sz w:val="21"/>
          <w:szCs w:val="21"/>
        </w:rPr>
        <w:t xml:space="preserve">, partners can develop and deploy extensions on </w:t>
      </w:r>
      <w:r w:rsidR="000379CB">
        <w:rPr>
          <w:rFonts w:ascii="Aptos" w:hAnsi="Aptos"/>
          <w:sz w:val="21"/>
          <w:szCs w:val="21"/>
        </w:rPr>
        <w:t xml:space="preserve">SAP </w:t>
      </w:r>
      <w:r w:rsidRPr="00112DD0">
        <w:rPr>
          <w:rFonts w:ascii="Aptos" w:hAnsi="Aptos"/>
          <w:sz w:val="21"/>
          <w:szCs w:val="21"/>
        </w:rPr>
        <w:t xml:space="preserve">BTP using low-code tools, frameworks such as </w:t>
      </w:r>
      <w:r w:rsidRPr="00112DD0">
        <w:rPr>
          <w:rStyle w:val="s1"/>
          <w:rFonts w:ascii="Aptos" w:eastAsiaTheme="majorEastAsia" w:hAnsi="Aptos"/>
          <w:sz w:val="21"/>
          <w:szCs w:val="21"/>
        </w:rPr>
        <w:t>CAP</w:t>
      </w:r>
      <w:r w:rsidRPr="00112DD0">
        <w:rPr>
          <w:rFonts w:ascii="Aptos" w:hAnsi="Aptos"/>
          <w:sz w:val="21"/>
          <w:szCs w:val="21"/>
        </w:rPr>
        <w:t xml:space="preserve">, and AI-based development capabilities. Unified Services provide the commercialization and lifecycle infrastructure, including </w:t>
      </w:r>
      <w:r w:rsidRPr="00112DD0">
        <w:rPr>
          <w:rStyle w:val="s1"/>
          <w:rFonts w:ascii="Aptos" w:eastAsiaTheme="majorEastAsia" w:hAnsi="Aptos"/>
          <w:sz w:val="21"/>
          <w:szCs w:val="21"/>
        </w:rPr>
        <w:t>metering, billing, and marketplace integration</w:t>
      </w:r>
      <w:r w:rsidRPr="00112DD0">
        <w:rPr>
          <w:rFonts w:ascii="Aptos" w:hAnsi="Aptos"/>
          <w:sz w:val="21"/>
          <w:szCs w:val="21"/>
        </w:rPr>
        <w:t xml:space="preserve">, enabling partners and independent software vendors (ISVs) to bring innovations directly to SAP customers. </w:t>
      </w:r>
      <w:r w:rsidR="000379CB">
        <w:rPr>
          <w:rFonts w:ascii="Aptos" w:hAnsi="Aptos"/>
          <w:sz w:val="21"/>
          <w:szCs w:val="21"/>
        </w:rPr>
        <w:t xml:space="preserve">SAP </w:t>
      </w:r>
      <w:r w:rsidRPr="00112DD0">
        <w:rPr>
          <w:rFonts w:ascii="Aptos" w:hAnsi="Aptos"/>
          <w:sz w:val="21"/>
          <w:szCs w:val="21"/>
        </w:rPr>
        <w:t xml:space="preserve">BTP also lowers the entry barrier for partners by offering clear architectural guidance, standardized frameworks, and self-service tooling. Solutions built and hosted on </w:t>
      </w:r>
      <w:r w:rsidR="000379CB">
        <w:rPr>
          <w:rFonts w:ascii="Aptos" w:hAnsi="Aptos"/>
          <w:sz w:val="21"/>
          <w:szCs w:val="21"/>
        </w:rPr>
        <w:t xml:space="preserve">SAP </w:t>
      </w:r>
      <w:r w:rsidRPr="00112DD0">
        <w:rPr>
          <w:rFonts w:ascii="Aptos" w:hAnsi="Aptos"/>
          <w:sz w:val="21"/>
          <w:szCs w:val="21"/>
        </w:rPr>
        <w:t xml:space="preserve">BTP gain native integration into SAP’s ecosystem, benefiting from the same qualities of </w:t>
      </w:r>
      <w:r w:rsidRPr="00112DD0">
        <w:rPr>
          <w:rStyle w:val="s1"/>
          <w:rFonts w:ascii="Aptos" w:eastAsiaTheme="majorEastAsia" w:hAnsi="Aptos"/>
          <w:sz w:val="21"/>
          <w:szCs w:val="21"/>
        </w:rPr>
        <w:t>security, scalability, and compliance</w:t>
      </w:r>
      <w:r w:rsidRPr="00112DD0">
        <w:rPr>
          <w:rFonts w:ascii="Aptos" w:hAnsi="Aptos"/>
          <w:sz w:val="21"/>
          <w:szCs w:val="21"/>
        </w:rPr>
        <w:t xml:space="preserve"> that define SAP-managed applications. Even solutions that do not directly run on </w:t>
      </w:r>
      <w:r w:rsidR="000379CB">
        <w:rPr>
          <w:rFonts w:ascii="Aptos" w:hAnsi="Aptos"/>
          <w:sz w:val="21"/>
          <w:szCs w:val="21"/>
        </w:rPr>
        <w:t xml:space="preserve">SAP </w:t>
      </w:r>
      <w:r w:rsidRPr="00112DD0">
        <w:rPr>
          <w:rFonts w:ascii="Aptos" w:hAnsi="Aptos"/>
          <w:sz w:val="21"/>
          <w:szCs w:val="21"/>
        </w:rPr>
        <w:t xml:space="preserve">BTP can still consume its enterprise-grade services to integrate seamlessly into the SAP landscape. This ecosystem approach makes </w:t>
      </w:r>
      <w:r w:rsidR="000379CB">
        <w:rPr>
          <w:rFonts w:ascii="Aptos" w:hAnsi="Aptos"/>
          <w:sz w:val="21"/>
          <w:szCs w:val="21"/>
        </w:rPr>
        <w:t xml:space="preserve">SAP </w:t>
      </w:r>
      <w:r w:rsidRPr="00112DD0">
        <w:rPr>
          <w:rFonts w:ascii="Aptos" w:hAnsi="Aptos"/>
          <w:sz w:val="21"/>
          <w:szCs w:val="21"/>
        </w:rPr>
        <w:t xml:space="preserve">BTP more than a technology platform. It becomes a </w:t>
      </w:r>
      <w:r w:rsidRPr="00112DD0">
        <w:rPr>
          <w:rStyle w:val="s1"/>
          <w:rFonts w:ascii="Aptos" w:eastAsiaTheme="majorEastAsia" w:hAnsi="Aptos"/>
          <w:b/>
          <w:bCs/>
          <w:sz w:val="21"/>
          <w:szCs w:val="21"/>
        </w:rPr>
        <w:t>collaborative innovation fabric</w:t>
      </w:r>
      <w:r w:rsidRPr="00112DD0">
        <w:rPr>
          <w:rFonts w:ascii="Aptos" w:hAnsi="Aptos"/>
          <w:sz w:val="21"/>
          <w:szCs w:val="21"/>
        </w:rPr>
        <w:t xml:space="preserve"> that connects SAP, partners, and customers through shared standards, reusable services, and unified governance. By providing a consistent experience across development, deployment, and operations, </w:t>
      </w:r>
      <w:r w:rsidR="00CA3B85">
        <w:rPr>
          <w:rFonts w:ascii="Aptos" w:hAnsi="Aptos"/>
          <w:sz w:val="21"/>
          <w:szCs w:val="21"/>
        </w:rPr>
        <w:t xml:space="preserve">SAP </w:t>
      </w:r>
      <w:r w:rsidRPr="00112DD0">
        <w:rPr>
          <w:rFonts w:ascii="Aptos" w:hAnsi="Aptos"/>
          <w:sz w:val="21"/>
          <w:szCs w:val="21"/>
        </w:rPr>
        <w:t>BTP strengthens SAP’s position as the trusted backbone of the intelligent enterprise.</w:t>
      </w:r>
    </w:p>
    <w:p w14:paraId="58F47A9E" w14:textId="5C34F249" w:rsidR="77EE008D" w:rsidRDefault="77EE008D" w:rsidP="77EE008D">
      <w:pPr>
        <w:pStyle w:val="p1"/>
        <w:spacing w:before="0" w:beforeAutospacing="0" w:after="0" w:afterAutospacing="0"/>
        <w:contextualSpacing/>
        <w:jc w:val="both"/>
        <w:rPr>
          <w:rFonts w:ascii="Aptos" w:hAnsi="Aptos"/>
          <w:sz w:val="21"/>
          <w:szCs w:val="21"/>
        </w:rPr>
      </w:pPr>
    </w:p>
    <w:p w14:paraId="39C36E6C" w14:textId="77777777" w:rsidR="00DF41CA" w:rsidRDefault="00DF41CA" w:rsidP="002B26CF">
      <w:pPr>
        <w:spacing w:before="0" w:line="240" w:lineRule="auto"/>
        <w:contextualSpacing/>
        <w:rPr>
          <w:rFonts w:ascii="Aptos" w:hAnsi="Aptos"/>
          <w:b/>
          <w:bCs/>
          <w:sz w:val="21"/>
          <w:szCs w:val="21"/>
        </w:rPr>
      </w:pPr>
    </w:p>
    <w:p w14:paraId="53C74FDD" w14:textId="08E249C2" w:rsidR="000021F9" w:rsidRPr="00112DD0" w:rsidRDefault="002B26CF" w:rsidP="00DF41CA">
      <w:pPr>
        <w:spacing w:before="0" w:line="240" w:lineRule="auto"/>
        <w:contextualSpacing/>
        <w:jc w:val="both"/>
        <w:rPr>
          <w:rFonts w:ascii="Aptos" w:hAnsi="Aptos"/>
          <w:b/>
          <w:bCs/>
          <w:sz w:val="21"/>
          <w:szCs w:val="21"/>
        </w:rPr>
      </w:pPr>
      <w:r w:rsidRPr="00112DD0">
        <w:rPr>
          <w:rFonts w:ascii="Aptos" w:hAnsi="Aptos"/>
          <w:b/>
          <w:bCs/>
          <w:sz w:val="21"/>
          <w:szCs w:val="21"/>
        </w:rPr>
        <w:t>Golden Path, Enterprise Qualities, and AI-Native Enablement</w:t>
      </w:r>
      <w:r w:rsidR="000021F9" w:rsidRPr="00112DD0">
        <w:rPr>
          <w:rFonts w:ascii="Aptos" w:hAnsi="Aptos"/>
          <w:b/>
          <w:bCs/>
          <w:sz w:val="21"/>
          <w:szCs w:val="21"/>
        </w:rPr>
        <w:t xml:space="preserve">: </w:t>
      </w:r>
    </w:p>
    <w:p w14:paraId="0E7C631F" w14:textId="32184FE0" w:rsidR="3EA6307B" w:rsidRPr="00112DD0" w:rsidRDefault="7EC45303" w:rsidP="00DF41CA">
      <w:pPr>
        <w:spacing w:before="0" w:line="240" w:lineRule="auto"/>
        <w:contextualSpacing/>
        <w:jc w:val="both"/>
        <w:rPr>
          <w:rFonts w:ascii="Aptos" w:hAnsi="Aptos"/>
          <w:sz w:val="21"/>
          <w:szCs w:val="21"/>
        </w:rPr>
      </w:pPr>
      <w:r w:rsidRPr="00112DD0">
        <w:rPr>
          <w:rFonts w:ascii="Aptos" w:hAnsi="Aptos"/>
          <w:sz w:val="21"/>
          <w:szCs w:val="21"/>
        </w:rPr>
        <w:t xml:space="preserve">The goal of application frameworks on the </w:t>
      </w:r>
      <w:r w:rsidR="005918F5">
        <w:rPr>
          <w:rFonts w:ascii="Aptos" w:hAnsi="Aptos"/>
          <w:sz w:val="21"/>
          <w:szCs w:val="21"/>
        </w:rPr>
        <w:t>SAP</w:t>
      </w:r>
      <w:r w:rsidRPr="00112DD0">
        <w:rPr>
          <w:rFonts w:ascii="Aptos" w:hAnsi="Aptos"/>
          <w:sz w:val="21"/>
          <w:szCs w:val="21"/>
        </w:rPr>
        <w:t xml:space="preserve">BTP is for developers to focus on business logic and innovation while </w:t>
      </w:r>
      <w:r w:rsidR="00BF4C87">
        <w:rPr>
          <w:rFonts w:ascii="Aptos" w:hAnsi="Aptos"/>
          <w:sz w:val="21"/>
          <w:szCs w:val="21"/>
        </w:rPr>
        <w:t xml:space="preserve">SAP </w:t>
      </w:r>
      <w:r w:rsidRPr="00112DD0">
        <w:rPr>
          <w:rFonts w:ascii="Aptos" w:hAnsi="Aptos"/>
          <w:sz w:val="21"/>
          <w:szCs w:val="21"/>
        </w:rPr>
        <w:t xml:space="preserve">BTP guarantees platform consistency and operational excellence. </w:t>
      </w:r>
      <w:r w:rsidR="002B26CF" w:rsidRPr="00112DD0">
        <w:rPr>
          <w:rFonts w:ascii="Aptos" w:hAnsi="Aptos"/>
          <w:sz w:val="21"/>
          <w:szCs w:val="21"/>
        </w:rPr>
        <w:t xml:space="preserve">The </w:t>
      </w:r>
      <w:r w:rsidR="350FE4F7" w:rsidRPr="00112DD0">
        <w:rPr>
          <w:rFonts w:ascii="Aptos" w:hAnsi="Aptos"/>
          <w:sz w:val="21"/>
          <w:szCs w:val="21"/>
        </w:rPr>
        <w:t xml:space="preserve">Business Suite </w:t>
      </w:r>
      <w:r w:rsidR="1973EB3D" w:rsidRPr="7C99B5A5">
        <w:rPr>
          <w:rFonts w:ascii="Aptos" w:hAnsi="Aptos"/>
          <w:sz w:val="21"/>
          <w:szCs w:val="21"/>
        </w:rPr>
        <w:t>requires</w:t>
      </w:r>
      <w:r w:rsidR="002B26CF" w:rsidRPr="00112DD0">
        <w:rPr>
          <w:rFonts w:ascii="Aptos" w:hAnsi="Aptos"/>
          <w:sz w:val="21"/>
          <w:szCs w:val="21"/>
        </w:rPr>
        <w:t xml:space="preserve"> best practices for integrating BTP services and frameworks in a standardized architecture, ensuring every application inherits </w:t>
      </w:r>
      <w:r w:rsidR="002B26CF" w:rsidRPr="00112DD0">
        <w:rPr>
          <w:rStyle w:val="s1"/>
          <w:rFonts w:ascii="Aptos" w:eastAsiaTheme="majorEastAsia" w:hAnsi="Aptos"/>
          <w:sz w:val="21"/>
          <w:szCs w:val="21"/>
        </w:rPr>
        <w:t>security, scalability, reliability, and compliance</w:t>
      </w:r>
      <w:r w:rsidR="002B26CF" w:rsidRPr="00112DD0">
        <w:rPr>
          <w:rFonts w:ascii="Aptos" w:hAnsi="Aptos"/>
          <w:sz w:val="21"/>
          <w:szCs w:val="21"/>
        </w:rPr>
        <w:t>.</w:t>
      </w:r>
      <w:r w:rsidR="0A8F7ACF" w:rsidRPr="00112DD0">
        <w:rPr>
          <w:rFonts w:ascii="Aptos" w:hAnsi="Aptos"/>
          <w:sz w:val="21"/>
          <w:szCs w:val="21"/>
        </w:rPr>
        <w:t xml:space="preserve"> </w:t>
      </w:r>
      <w:r w:rsidR="005918F5">
        <w:rPr>
          <w:rFonts w:ascii="Aptos" w:hAnsi="Aptos"/>
          <w:sz w:val="21"/>
          <w:szCs w:val="21"/>
        </w:rPr>
        <w:t xml:space="preserve">SAP </w:t>
      </w:r>
      <w:r w:rsidR="0A8F7ACF" w:rsidRPr="1E74EDE4">
        <w:rPr>
          <w:rFonts w:ascii="Aptos" w:hAnsi="Aptos"/>
          <w:sz w:val="21"/>
          <w:szCs w:val="21"/>
        </w:rPr>
        <w:t xml:space="preserve">BTP provides the </w:t>
      </w:r>
      <w:r w:rsidR="0A8F7ACF" w:rsidRPr="1E74EDE4">
        <w:rPr>
          <w:rStyle w:val="s1"/>
          <w:rFonts w:ascii="Aptos" w:eastAsiaTheme="majorEastAsia" w:hAnsi="Aptos"/>
          <w:b/>
          <w:bCs/>
          <w:sz w:val="21"/>
          <w:szCs w:val="21"/>
        </w:rPr>
        <w:t>Golden Path</w:t>
      </w:r>
      <w:r w:rsidR="0A8F7ACF" w:rsidRPr="1E74EDE4">
        <w:rPr>
          <w:rFonts w:ascii="Aptos" w:hAnsi="Aptos"/>
          <w:sz w:val="21"/>
          <w:szCs w:val="21"/>
        </w:rPr>
        <w:t xml:space="preserve"> blueprint</w:t>
      </w:r>
      <w:r w:rsidR="0880AF5B" w:rsidRPr="1E74EDE4">
        <w:rPr>
          <w:rFonts w:ascii="Aptos" w:hAnsi="Aptos"/>
          <w:sz w:val="21"/>
          <w:szCs w:val="21"/>
        </w:rPr>
        <w:t xml:space="preserve"> for external and internal best-practice development in greenfield </w:t>
      </w:r>
      <w:r w:rsidR="000A2226">
        <w:rPr>
          <w:rFonts w:ascii="Aptos" w:hAnsi="Aptos"/>
          <w:sz w:val="21"/>
          <w:szCs w:val="21"/>
        </w:rPr>
        <w:t>projects</w:t>
      </w:r>
      <w:r w:rsidR="59B79FEA" w:rsidRPr="6E0833E3">
        <w:rPr>
          <w:rFonts w:ascii="Aptos" w:hAnsi="Aptos"/>
          <w:sz w:val="21"/>
          <w:szCs w:val="21"/>
        </w:rPr>
        <w:t xml:space="preserve">, </w:t>
      </w:r>
      <w:r w:rsidR="59B79FEA" w:rsidRPr="53A54679">
        <w:rPr>
          <w:rFonts w:ascii="Aptos" w:hAnsi="Aptos"/>
          <w:sz w:val="21"/>
          <w:szCs w:val="21"/>
        </w:rPr>
        <w:t>and combines the key enterprise-grade BTP services</w:t>
      </w:r>
      <w:commentRangeStart w:id="242"/>
      <w:commentRangeStart w:id="243"/>
      <w:commentRangeStart w:id="244"/>
      <w:commentRangeStart w:id="245"/>
      <w:commentRangeStart w:id="246"/>
      <w:commentRangeStart w:id="247"/>
      <w:commentRangeStart w:id="248"/>
      <w:commentRangeEnd w:id="242"/>
      <w:r w:rsidR="002B26CF">
        <w:rPr>
          <w:rStyle w:val="CommentReference"/>
          <w:rFonts w:ascii="Aptos" w:hAnsi="Aptos"/>
          <w:sz w:val="21"/>
          <w:szCs w:val="21"/>
        </w:rPr>
        <w:commentReference w:id="242"/>
      </w:r>
      <w:commentRangeEnd w:id="243"/>
      <w:r w:rsidR="002B26CF">
        <w:rPr>
          <w:rStyle w:val="CommentReference"/>
          <w:rFonts w:ascii="Aptos" w:hAnsi="Aptos"/>
          <w:sz w:val="21"/>
          <w:szCs w:val="21"/>
        </w:rPr>
        <w:commentReference w:id="243"/>
      </w:r>
      <w:commentRangeEnd w:id="244"/>
      <w:r w:rsidR="002B26CF">
        <w:rPr>
          <w:rStyle w:val="CommentReference"/>
          <w:rFonts w:ascii="Aptos" w:hAnsi="Aptos"/>
          <w:sz w:val="21"/>
          <w:szCs w:val="21"/>
        </w:rPr>
        <w:commentReference w:id="244"/>
      </w:r>
      <w:commentRangeEnd w:id="245"/>
      <w:r w:rsidR="002B26CF">
        <w:rPr>
          <w:rStyle w:val="CommentReference"/>
          <w:rFonts w:ascii="Aptos" w:hAnsi="Aptos"/>
          <w:sz w:val="21"/>
          <w:szCs w:val="21"/>
        </w:rPr>
        <w:commentReference w:id="245"/>
      </w:r>
      <w:commentRangeEnd w:id="246"/>
      <w:r>
        <w:rPr>
          <w:rStyle w:val="CommentReference"/>
          <w:rFonts w:ascii="Aptos" w:hAnsi="Aptos"/>
          <w:sz w:val="21"/>
          <w:szCs w:val="21"/>
        </w:rPr>
        <w:commentReference w:id="246"/>
      </w:r>
      <w:commentRangeEnd w:id="247"/>
      <w:r w:rsidR="00D362E2">
        <w:rPr>
          <w:rStyle w:val="CommentReference"/>
          <w:rFonts w:ascii="Aptos" w:hAnsi="Aptos"/>
          <w:sz w:val="21"/>
          <w:szCs w:val="21"/>
        </w:rPr>
        <w:commentReference w:id="247"/>
      </w:r>
      <w:commentRangeEnd w:id="248"/>
      <w:r>
        <w:rPr>
          <w:rStyle w:val="CommentReference"/>
          <w:rFonts w:ascii="Aptos" w:hAnsi="Aptos"/>
          <w:sz w:val="21"/>
          <w:szCs w:val="21"/>
        </w:rPr>
        <w:commentReference w:id="248"/>
      </w:r>
      <w:r w:rsidR="000A2226">
        <w:rPr>
          <w:rFonts w:ascii="Aptos" w:hAnsi="Aptos"/>
          <w:sz w:val="21"/>
          <w:szCs w:val="21"/>
        </w:rPr>
        <w:t xml:space="preserve"> into a coherent assembly</w:t>
      </w:r>
      <w:r w:rsidR="5732BB8A" w:rsidRPr="6060D0FA">
        <w:rPr>
          <w:rFonts w:ascii="Aptos" w:hAnsi="Aptos"/>
          <w:sz w:val="21"/>
          <w:szCs w:val="21"/>
        </w:rPr>
        <w:t>.</w:t>
      </w:r>
      <w:r w:rsidR="5732BB8A" w:rsidRPr="767B10B5">
        <w:rPr>
          <w:rFonts w:ascii="Aptos" w:hAnsi="Aptos"/>
          <w:sz w:val="21"/>
          <w:szCs w:val="21"/>
        </w:rPr>
        <w:t xml:space="preserve"> Th</w:t>
      </w:r>
      <w:r w:rsidR="635BC15C" w:rsidRPr="767B10B5">
        <w:rPr>
          <w:rFonts w:ascii="Aptos" w:hAnsi="Aptos"/>
          <w:sz w:val="21"/>
          <w:szCs w:val="21"/>
        </w:rPr>
        <w:t>e</w:t>
      </w:r>
      <w:r w:rsidR="07EE9CD8" w:rsidRPr="00112DD0">
        <w:rPr>
          <w:rFonts w:ascii="Aptos" w:hAnsi="Aptos"/>
          <w:sz w:val="21"/>
          <w:szCs w:val="21"/>
        </w:rPr>
        <w:t xml:space="preserve"> App Foundation </w:t>
      </w:r>
      <w:r w:rsidR="1BB78F70" w:rsidRPr="767B10B5">
        <w:rPr>
          <w:rFonts w:ascii="Aptos" w:hAnsi="Aptos"/>
          <w:sz w:val="21"/>
          <w:szCs w:val="21"/>
        </w:rPr>
        <w:t xml:space="preserve">expands the Golden Path scope </w:t>
      </w:r>
      <w:r w:rsidR="1BB78F70" w:rsidRPr="04921040">
        <w:rPr>
          <w:rFonts w:ascii="Aptos" w:hAnsi="Aptos"/>
          <w:sz w:val="21"/>
          <w:szCs w:val="21"/>
        </w:rPr>
        <w:t xml:space="preserve">and </w:t>
      </w:r>
      <w:r w:rsidR="07EE9CD8" w:rsidRPr="00112DD0">
        <w:rPr>
          <w:rFonts w:ascii="Aptos" w:hAnsi="Aptos"/>
          <w:sz w:val="21"/>
          <w:szCs w:val="21"/>
        </w:rPr>
        <w:t xml:space="preserve">provides </w:t>
      </w:r>
      <w:r w:rsidR="71F0BC56" w:rsidRPr="00112DD0">
        <w:rPr>
          <w:rFonts w:ascii="Aptos" w:hAnsi="Aptos"/>
          <w:sz w:val="21"/>
          <w:szCs w:val="21"/>
        </w:rPr>
        <w:t>additional innovations into the Golden Path</w:t>
      </w:r>
      <w:r w:rsidR="518A9684" w:rsidRPr="7016044A">
        <w:rPr>
          <w:rFonts w:ascii="Aptos" w:hAnsi="Aptos"/>
          <w:sz w:val="21"/>
          <w:szCs w:val="21"/>
        </w:rPr>
        <w:t xml:space="preserve"> to significantly increase productivity and developer experience</w:t>
      </w:r>
      <w:r w:rsidR="71F0BC56" w:rsidRPr="00112DD0">
        <w:rPr>
          <w:rFonts w:ascii="Aptos" w:hAnsi="Aptos"/>
          <w:sz w:val="21"/>
          <w:szCs w:val="21"/>
        </w:rPr>
        <w:t>, with a focus</w:t>
      </w:r>
      <w:r w:rsidR="07EE9CD8" w:rsidRPr="00112DD0">
        <w:rPr>
          <w:rFonts w:ascii="Aptos" w:hAnsi="Aptos"/>
          <w:sz w:val="21"/>
          <w:szCs w:val="21"/>
        </w:rPr>
        <w:t xml:space="preserve"> to address </w:t>
      </w:r>
      <w:r w:rsidR="59EE22DF" w:rsidRPr="00112DD0">
        <w:rPr>
          <w:rFonts w:ascii="Aptos" w:hAnsi="Aptos"/>
          <w:sz w:val="21"/>
          <w:szCs w:val="21"/>
        </w:rPr>
        <w:t>the needs</w:t>
      </w:r>
      <w:r w:rsidR="0414CC64" w:rsidRPr="00112DD0">
        <w:rPr>
          <w:rFonts w:ascii="Aptos" w:hAnsi="Aptos"/>
          <w:sz w:val="21"/>
          <w:szCs w:val="21"/>
        </w:rPr>
        <w:t xml:space="preserve"> </w:t>
      </w:r>
      <w:r w:rsidR="4D56557F" w:rsidRPr="6060D0FA">
        <w:rPr>
          <w:rFonts w:ascii="Aptos" w:hAnsi="Aptos"/>
          <w:sz w:val="21"/>
          <w:szCs w:val="21"/>
        </w:rPr>
        <w:t>of</w:t>
      </w:r>
      <w:r w:rsidR="07EE9CD8" w:rsidRPr="00112DD0">
        <w:rPr>
          <w:rFonts w:ascii="Aptos" w:hAnsi="Aptos"/>
          <w:sz w:val="21"/>
          <w:szCs w:val="21"/>
        </w:rPr>
        <w:t xml:space="preserve"> existing </w:t>
      </w:r>
      <w:r w:rsidR="3CD68766" w:rsidRPr="00112DD0">
        <w:rPr>
          <w:rFonts w:ascii="Aptos" w:hAnsi="Aptos"/>
          <w:sz w:val="21"/>
          <w:szCs w:val="21"/>
        </w:rPr>
        <w:t xml:space="preserve">LoB </w:t>
      </w:r>
      <w:r w:rsidR="07EE9CD8" w:rsidRPr="00112DD0">
        <w:rPr>
          <w:rFonts w:ascii="Aptos" w:hAnsi="Aptos"/>
          <w:sz w:val="21"/>
          <w:szCs w:val="21"/>
        </w:rPr>
        <w:t>applications</w:t>
      </w:r>
      <w:r w:rsidR="005F6800">
        <w:rPr>
          <w:rFonts w:ascii="Aptos" w:hAnsi="Aptos"/>
          <w:sz w:val="21"/>
          <w:szCs w:val="21"/>
        </w:rPr>
        <w:t>, brownfield environments</w:t>
      </w:r>
      <w:r w:rsidR="2FB9F1D6" w:rsidRPr="00112DD0">
        <w:rPr>
          <w:rFonts w:ascii="Aptos" w:hAnsi="Aptos"/>
          <w:sz w:val="21"/>
          <w:szCs w:val="21"/>
        </w:rPr>
        <w:t xml:space="preserve"> </w:t>
      </w:r>
      <w:r w:rsidR="36682583" w:rsidRPr="04921040">
        <w:rPr>
          <w:rFonts w:ascii="Aptos" w:hAnsi="Aptos"/>
          <w:sz w:val="21"/>
          <w:szCs w:val="21"/>
        </w:rPr>
        <w:t>and to further streamline key topics like Application configuration or deployment</w:t>
      </w:r>
      <w:r w:rsidR="07EE9CD8" w:rsidRPr="6E0833E3">
        <w:rPr>
          <w:rFonts w:ascii="Aptos" w:hAnsi="Aptos"/>
          <w:sz w:val="21"/>
          <w:szCs w:val="21"/>
        </w:rPr>
        <w:t>.</w:t>
      </w:r>
    </w:p>
    <w:p w14:paraId="568ECB6E" w14:textId="58A1D8DA" w:rsidR="77EE008D" w:rsidRDefault="77EE008D" w:rsidP="77EE008D">
      <w:pPr>
        <w:spacing w:before="0" w:line="240" w:lineRule="auto"/>
        <w:contextualSpacing/>
        <w:rPr>
          <w:rFonts w:ascii="Aptos" w:hAnsi="Aptos"/>
          <w:sz w:val="21"/>
          <w:szCs w:val="21"/>
        </w:rPr>
      </w:pPr>
    </w:p>
    <w:p w14:paraId="1F49A63E" w14:textId="085AD49A" w:rsidR="002B26CF" w:rsidRPr="00112DD0" w:rsidRDefault="002B26CF" w:rsidP="002B26CF">
      <w:pPr>
        <w:pStyle w:val="p1"/>
        <w:spacing w:before="0" w:beforeAutospacing="0" w:after="0" w:afterAutospacing="0"/>
        <w:contextualSpacing/>
        <w:jc w:val="both"/>
        <w:rPr>
          <w:rFonts w:ascii="Aptos" w:hAnsi="Aptos"/>
          <w:sz w:val="21"/>
          <w:szCs w:val="21"/>
        </w:rPr>
      </w:pPr>
      <w:commentRangeStart w:id="256"/>
      <w:commentRangeStart w:id="257"/>
      <w:commentRangeStart w:id="258"/>
      <w:commentRangeStart w:id="259"/>
      <w:r w:rsidRPr="00112DD0">
        <w:rPr>
          <w:rFonts w:ascii="Aptos" w:hAnsi="Aptos"/>
          <w:sz w:val="21"/>
          <w:szCs w:val="21"/>
        </w:rPr>
        <w:t>Golden Path</w:t>
      </w:r>
      <w:commentRangeEnd w:id="256"/>
      <w:r w:rsidR="005C18B6" w:rsidRPr="00112DD0">
        <w:rPr>
          <w:rStyle w:val="CommentReference"/>
          <w:rFonts w:ascii="Aptos" w:eastAsiaTheme="minorHAnsi" w:hAnsi="Aptos"/>
          <w:sz w:val="21"/>
          <w:szCs w:val="21"/>
        </w:rPr>
        <w:commentReference w:id="256"/>
      </w:r>
      <w:commentRangeEnd w:id="257"/>
      <w:r w:rsidR="005F6800" w:rsidRPr="00112DD0">
        <w:rPr>
          <w:rStyle w:val="CommentReference"/>
          <w:rFonts w:ascii="Aptos" w:eastAsiaTheme="minorHAnsi" w:hAnsi="Aptos"/>
          <w:sz w:val="21"/>
          <w:szCs w:val="21"/>
        </w:rPr>
        <w:commentReference w:id="257"/>
      </w:r>
      <w:commentRangeEnd w:id="258"/>
      <w:r w:rsidR="009D311A" w:rsidRPr="00112DD0">
        <w:rPr>
          <w:rStyle w:val="CommentReference"/>
          <w:rFonts w:ascii="Aptos" w:eastAsiaTheme="minorHAnsi" w:hAnsi="Aptos"/>
          <w:sz w:val="21"/>
          <w:szCs w:val="21"/>
        </w:rPr>
        <w:commentReference w:id="258"/>
      </w:r>
      <w:commentRangeEnd w:id="259"/>
      <w:r w:rsidRPr="00112DD0">
        <w:rPr>
          <w:rStyle w:val="CommentReference"/>
          <w:rFonts w:ascii="Aptos" w:hAnsi="Aptos"/>
          <w:sz w:val="21"/>
          <w:szCs w:val="21"/>
        </w:rPr>
        <w:commentReference w:id="259"/>
      </w:r>
      <w:r w:rsidRPr="00112DD0">
        <w:rPr>
          <w:rFonts w:ascii="Aptos" w:hAnsi="Aptos"/>
          <w:sz w:val="21"/>
          <w:szCs w:val="21"/>
        </w:rPr>
        <w:t xml:space="preserve"> applications form the </w:t>
      </w:r>
      <w:r w:rsidRPr="00112DD0">
        <w:rPr>
          <w:rStyle w:val="s1"/>
          <w:rFonts w:ascii="Aptos" w:eastAsiaTheme="majorEastAsia" w:hAnsi="Aptos"/>
          <w:b/>
          <w:bCs/>
          <w:sz w:val="21"/>
          <w:szCs w:val="21"/>
        </w:rPr>
        <w:t>building blocks of the intelligent suite</w:t>
      </w:r>
      <w:r w:rsidRPr="00112DD0">
        <w:rPr>
          <w:rFonts w:ascii="Aptos" w:hAnsi="Aptos"/>
          <w:sz w:val="21"/>
          <w:szCs w:val="21"/>
        </w:rPr>
        <w:t xml:space="preserve">. They deliver consistent data models, harmonized APIs, and unified lifecycle management, reducing duplication and </w:t>
      </w:r>
      <w:r w:rsidRPr="00112DD0">
        <w:rPr>
          <w:rFonts w:ascii="Aptos" w:hAnsi="Aptos"/>
          <w:sz w:val="21"/>
          <w:szCs w:val="21"/>
        </w:rPr>
        <w:lastRenderedPageBreak/>
        <w:t xml:space="preserve">accelerating innovation. Developers can use </w:t>
      </w:r>
      <w:r w:rsidRPr="00112DD0">
        <w:rPr>
          <w:rStyle w:val="s1"/>
          <w:rFonts w:ascii="Aptos" w:eastAsiaTheme="majorEastAsia" w:hAnsi="Aptos"/>
          <w:b/>
          <w:bCs/>
          <w:sz w:val="21"/>
          <w:szCs w:val="21"/>
        </w:rPr>
        <w:t>CDS</w:t>
      </w:r>
      <w:r w:rsidRPr="00112DD0">
        <w:rPr>
          <w:rFonts w:ascii="Aptos" w:hAnsi="Aptos"/>
          <w:sz w:val="21"/>
          <w:szCs w:val="21"/>
        </w:rPr>
        <w:t xml:space="preserve">, </w:t>
      </w:r>
      <w:r w:rsidRPr="00112DD0">
        <w:rPr>
          <w:rStyle w:val="s1"/>
          <w:rFonts w:ascii="Aptos" w:eastAsiaTheme="majorEastAsia" w:hAnsi="Aptos"/>
          <w:b/>
          <w:bCs/>
          <w:sz w:val="21"/>
          <w:szCs w:val="21"/>
        </w:rPr>
        <w:t>Fiori/UI5</w:t>
      </w:r>
      <w:r w:rsidRPr="00112DD0">
        <w:rPr>
          <w:rFonts w:ascii="Aptos" w:hAnsi="Aptos"/>
          <w:sz w:val="21"/>
          <w:szCs w:val="21"/>
        </w:rPr>
        <w:t xml:space="preserve">, and </w:t>
      </w:r>
      <w:r w:rsidRPr="00112DD0">
        <w:rPr>
          <w:rStyle w:val="s1"/>
          <w:rFonts w:ascii="Aptos" w:eastAsiaTheme="majorEastAsia" w:hAnsi="Aptos"/>
          <w:b/>
          <w:bCs/>
          <w:sz w:val="21"/>
          <w:szCs w:val="21"/>
        </w:rPr>
        <w:t>CAP</w:t>
      </w:r>
      <w:r w:rsidRPr="00112DD0">
        <w:rPr>
          <w:rFonts w:ascii="Aptos" w:hAnsi="Aptos"/>
          <w:sz w:val="21"/>
          <w:szCs w:val="21"/>
        </w:rPr>
        <w:t xml:space="preserve"> to create extensions following this architecture, supported by PaaS capabilities for connectivity, observability, and integration. Customer-facing APIs continue to expand, enabling faster automation and simplified integration across solutions and partners. BTP reinforces SAP’s commitment to </w:t>
      </w:r>
      <w:r w:rsidRPr="00112DD0">
        <w:rPr>
          <w:rStyle w:val="s1"/>
          <w:rFonts w:ascii="Aptos" w:eastAsiaTheme="majorEastAsia" w:hAnsi="Aptos"/>
          <w:b/>
          <w:bCs/>
          <w:sz w:val="21"/>
          <w:szCs w:val="21"/>
        </w:rPr>
        <w:t>data protection and regulatory compliance</w:t>
      </w:r>
      <w:r w:rsidRPr="00112DD0">
        <w:rPr>
          <w:rFonts w:ascii="Aptos" w:hAnsi="Aptos"/>
          <w:sz w:val="21"/>
          <w:szCs w:val="21"/>
        </w:rPr>
        <w:t xml:space="preserve">. It meets strict information security and privacy standards, including specialized requirements such as </w:t>
      </w:r>
      <w:r w:rsidRPr="00112DD0">
        <w:rPr>
          <w:rStyle w:val="s1"/>
          <w:rFonts w:ascii="Aptos" w:eastAsiaTheme="majorEastAsia" w:hAnsi="Aptos"/>
          <w:b/>
          <w:bCs/>
          <w:sz w:val="21"/>
          <w:szCs w:val="21"/>
        </w:rPr>
        <w:t>EU Access Only</w:t>
      </w:r>
      <w:r w:rsidRPr="00112DD0">
        <w:rPr>
          <w:rFonts w:ascii="Aptos" w:hAnsi="Aptos"/>
          <w:sz w:val="21"/>
          <w:szCs w:val="21"/>
        </w:rPr>
        <w:t xml:space="preserve"> for sensitive industries. BTP operates in </w:t>
      </w:r>
      <w:r w:rsidRPr="00112DD0">
        <w:rPr>
          <w:rStyle w:val="s1"/>
          <w:rFonts w:ascii="Aptos" w:eastAsiaTheme="majorEastAsia" w:hAnsi="Aptos"/>
          <w:sz w:val="21"/>
          <w:szCs w:val="21"/>
        </w:rPr>
        <w:t>private and sovereign cloud environments</w:t>
      </w:r>
      <w:r w:rsidRPr="00112DD0">
        <w:rPr>
          <w:rFonts w:ascii="Aptos" w:hAnsi="Aptos"/>
          <w:sz w:val="21"/>
          <w:szCs w:val="21"/>
        </w:rPr>
        <w:t xml:space="preserve">, offering customers flexibility to meet jurisdictional and sector-specific mandates. </w:t>
      </w:r>
      <w:commentRangeStart w:id="261"/>
      <w:commentRangeStart w:id="262"/>
      <w:commentRangeStart w:id="263"/>
      <w:commentRangeStart w:id="264"/>
      <w:r w:rsidRPr="00112DD0">
        <w:rPr>
          <w:rFonts w:ascii="Aptos" w:hAnsi="Aptos"/>
          <w:sz w:val="21"/>
          <w:szCs w:val="21"/>
        </w:rPr>
        <w:t xml:space="preserve">Through </w:t>
      </w:r>
      <w:r w:rsidRPr="00112DD0">
        <w:rPr>
          <w:rStyle w:val="s1"/>
          <w:rFonts w:ascii="Aptos" w:eastAsiaTheme="majorEastAsia" w:hAnsi="Aptos"/>
          <w:b/>
          <w:bCs/>
          <w:sz w:val="21"/>
          <w:szCs w:val="21"/>
        </w:rPr>
        <w:t xml:space="preserve">BTP </w:t>
      </w:r>
      <w:r w:rsidR="00A262D5">
        <w:rPr>
          <w:rStyle w:val="s1"/>
          <w:rFonts w:ascii="Aptos" w:eastAsiaTheme="majorEastAsia" w:hAnsi="Aptos"/>
          <w:b/>
          <w:bCs/>
          <w:sz w:val="21"/>
          <w:szCs w:val="21"/>
        </w:rPr>
        <w:t xml:space="preserve">Kyma and </w:t>
      </w:r>
      <w:r w:rsidRPr="00112DD0">
        <w:rPr>
          <w:rStyle w:val="s1"/>
          <w:rFonts w:ascii="Aptos" w:eastAsiaTheme="majorEastAsia" w:hAnsi="Aptos"/>
          <w:b/>
          <w:bCs/>
          <w:sz w:val="21"/>
          <w:szCs w:val="21"/>
        </w:rPr>
        <w:t>Gardener</w:t>
      </w:r>
      <w:commentRangeEnd w:id="261"/>
      <w:r w:rsidR="00B7457A" w:rsidRPr="00112DD0">
        <w:rPr>
          <w:rStyle w:val="CommentReference"/>
          <w:rFonts w:ascii="Aptos" w:eastAsiaTheme="minorHAnsi" w:hAnsi="Aptos"/>
          <w:sz w:val="21"/>
          <w:szCs w:val="21"/>
        </w:rPr>
        <w:commentReference w:id="261"/>
      </w:r>
      <w:commentRangeEnd w:id="262"/>
      <w:r w:rsidR="00A262D5" w:rsidRPr="00112DD0">
        <w:rPr>
          <w:rStyle w:val="CommentReference"/>
          <w:rFonts w:ascii="Aptos" w:eastAsiaTheme="minorHAnsi" w:hAnsi="Aptos"/>
          <w:sz w:val="21"/>
          <w:szCs w:val="21"/>
        </w:rPr>
        <w:commentReference w:id="262"/>
      </w:r>
      <w:commentRangeEnd w:id="263"/>
      <w:r w:rsidR="00282019" w:rsidRPr="00112DD0">
        <w:rPr>
          <w:rStyle w:val="CommentReference"/>
          <w:rFonts w:ascii="Aptos" w:hAnsi="Aptos"/>
          <w:sz w:val="21"/>
          <w:szCs w:val="21"/>
        </w:rPr>
        <w:commentReference w:id="263"/>
      </w:r>
      <w:commentRangeEnd w:id="264"/>
      <w:r w:rsidRPr="00112DD0">
        <w:rPr>
          <w:rStyle w:val="CommentReference"/>
          <w:rFonts w:ascii="Aptos" w:hAnsi="Aptos"/>
          <w:sz w:val="21"/>
          <w:szCs w:val="21"/>
        </w:rPr>
        <w:commentReference w:id="264"/>
      </w:r>
      <w:r w:rsidRPr="00112DD0">
        <w:rPr>
          <w:rFonts w:ascii="Aptos" w:hAnsi="Aptos"/>
          <w:sz w:val="21"/>
          <w:szCs w:val="21"/>
        </w:rPr>
        <w:t>, SAP enables AI and LLM workloads on managed Kubernetes clusters in customer or dedicated data centers.</w:t>
      </w:r>
    </w:p>
    <w:p w14:paraId="677B5E48" w14:textId="77777777" w:rsidR="002B26CF" w:rsidRPr="00112DD0" w:rsidRDefault="002B26CF" w:rsidP="002B26CF">
      <w:pPr>
        <w:pStyle w:val="p2"/>
        <w:spacing w:before="0" w:beforeAutospacing="0" w:after="0" w:afterAutospacing="0"/>
        <w:contextualSpacing/>
        <w:jc w:val="both"/>
        <w:rPr>
          <w:rFonts w:ascii="Aptos" w:hAnsi="Aptos"/>
          <w:sz w:val="21"/>
          <w:szCs w:val="21"/>
        </w:rPr>
      </w:pPr>
    </w:p>
    <w:p w14:paraId="02DCCE1F" w14:textId="40D2DC3F" w:rsidR="002B26CF" w:rsidRPr="00112DD0" w:rsidRDefault="002B26CF" w:rsidP="002B26CF">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BTP is evolving as the </w:t>
      </w:r>
      <w:r w:rsidRPr="00112DD0">
        <w:rPr>
          <w:rStyle w:val="s1"/>
          <w:rFonts w:ascii="Aptos" w:eastAsiaTheme="majorEastAsia" w:hAnsi="Aptos"/>
          <w:b/>
          <w:bCs/>
          <w:sz w:val="21"/>
          <w:szCs w:val="21"/>
        </w:rPr>
        <w:t>foundation for both deterministic and adaptive workloads</w:t>
      </w:r>
      <w:r w:rsidRPr="00112DD0">
        <w:rPr>
          <w:rFonts w:ascii="Aptos" w:hAnsi="Aptos"/>
          <w:sz w:val="21"/>
          <w:szCs w:val="21"/>
        </w:rPr>
        <w:t xml:space="preserve">. It preserves enterprise qualities of stability, reliability, compliance, and security while extending into </w:t>
      </w:r>
      <w:r w:rsidRPr="00112DD0">
        <w:rPr>
          <w:rStyle w:val="s1"/>
          <w:rFonts w:ascii="Aptos" w:eastAsiaTheme="majorEastAsia" w:hAnsi="Aptos"/>
          <w:b/>
          <w:bCs/>
          <w:sz w:val="21"/>
          <w:szCs w:val="21"/>
        </w:rPr>
        <w:t>AI-native architectures</w:t>
      </w:r>
      <w:r w:rsidRPr="00112DD0">
        <w:rPr>
          <w:rFonts w:ascii="Aptos" w:hAnsi="Aptos"/>
          <w:sz w:val="21"/>
          <w:szCs w:val="21"/>
        </w:rPr>
        <w:t xml:space="preserve"> that support </w:t>
      </w:r>
      <w:commentRangeStart w:id="267"/>
      <w:commentRangeStart w:id="268"/>
      <w:commentRangeStart w:id="269"/>
      <w:commentRangeStart w:id="270"/>
      <w:r w:rsidRPr="00112DD0">
        <w:rPr>
          <w:rFonts w:ascii="Aptos" w:hAnsi="Aptos"/>
          <w:sz w:val="21"/>
          <w:szCs w:val="21"/>
        </w:rPr>
        <w:t>agentic runtimes</w:t>
      </w:r>
      <w:commentRangeEnd w:id="267"/>
      <w:r w:rsidR="00007FCA" w:rsidRPr="00112DD0">
        <w:rPr>
          <w:rStyle w:val="CommentReference"/>
          <w:rFonts w:ascii="Aptos" w:eastAsiaTheme="minorHAnsi" w:hAnsi="Aptos"/>
          <w:sz w:val="21"/>
          <w:szCs w:val="21"/>
        </w:rPr>
        <w:commentReference w:id="267"/>
      </w:r>
      <w:commentRangeEnd w:id="268"/>
      <w:r w:rsidR="00F25771" w:rsidRPr="00112DD0">
        <w:rPr>
          <w:rStyle w:val="CommentReference"/>
          <w:rFonts w:ascii="Aptos" w:eastAsiaTheme="minorHAnsi" w:hAnsi="Aptos"/>
          <w:sz w:val="21"/>
          <w:szCs w:val="21"/>
        </w:rPr>
        <w:commentReference w:id="268"/>
      </w:r>
      <w:commentRangeEnd w:id="269"/>
      <w:r w:rsidR="00E415FA" w:rsidRPr="00112DD0">
        <w:rPr>
          <w:rStyle w:val="CommentReference"/>
          <w:rFonts w:ascii="Aptos" w:eastAsiaTheme="minorHAnsi" w:hAnsi="Aptos"/>
          <w:sz w:val="21"/>
          <w:szCs w:val="21"/>
        </w:rPr>
        <w:commentReference w:id="269"/>
      </w:r>
      <w:commentRangeEnd w:id="270"/>
      <w:r w:rsidRPr="00112DD0">
        <w:rPr>
          <w:rStyle w:val="CommentReference"/>
          <w:rFonts w:ascii="Aptos" w:hAnsi="Aptos"/>
          <w:sz w:val="21"/>
          <w:szCs w:val="21"/>
        </w:rPr>
        <w:commentReference w:id="270"/>
      </w:r>
      <w:r w:rsidRPr="00112DD0">
        <w:rPr>
          <w:rFonts w:ascii="Aptos" w:hAnsi="Aptos"/>
          <w:sz w:val="21"/>
          <w:szCs w:val="21"/>
        </w:rPr>
        <w:t>, dynamic orchestration, and continuous learning. Its role is to ensure that intelligence introduced across SAP’s portfolio remains observable, governed, and verifiable, blending new capabilities seamlessly with proven enterprise operations.</w:t>
      </w:r>
    </w:p>
    <w:p w14:paraId="6BDC2631" w14:textId="7202FBD3" w:rsidR="002B26CF" w:rsidRPr="00112DD0" w:rsidRDefault="002B26CF" w:rsidP="002B26CF">
      <w:pPr>
        <w:pStyle w:val="p1"/>
        <w:spacing w:before="0" w:beforeAutospacing="0" w:after="0" w:afterAutospacing="0"/>
        <w:contextualSpacing/>
        <w:jc w:val="both"/>
        <w:rPr>
          <w:rFonts w:ascii="Aptos" w:hAnsi="Aptos"/>
          <w:sz w:val="21"/>
          <w:szCs w:val="21"/>
        </w:rPr>
      </w:pPr>
      <w:commentRangeStart w:id="273"/>
      <w:r w:rsidRPr="00112DD0">
        <w:rPr>
          <w:rFonts w:ascii="Aptos" w:hAnsi="Aptos"/>
          <w:sz w:val="21"/>
          <w:szCs w:val="21"/>
        </w:rPr>
        <w:t xml:space="preserve">BTP also applies AI within its own platform services </w:t>
      </w:r>
      <w:commentRangeEnd w:id="273"/>
      <w:r w:rsidR="008063F5" w:rsidRPr="00112DD0">
        <w:rPr>
          <w:rStyle w:val="CommentReference"/>
          <w:rFonts w:ascii="Aptos" w:eastAsiaTheme="minorHAnsi" w:hAnsi="Aptos"/>
          <w:sz w:val="21"/>
          <w:szCs w:val="21"/>
        </w:rPr>
        <w:commentReference w:id="273"/>
      </w:r>
      <w:r w:rsidRPr="00112DD0">
        <w:rPr>
          <w:rFonts w:ascii="Aptos" w:hAnsi="Aptos"/>
          <w:sz w:val="21"/>
          <w:szCs w:val="21"/>
        </w:rPr>
        <w:t xml:space="preserve">to enhance both functional and non-functional quality. The </w:t>
      </w:r>
      <w:r w:rsidRPr="00112DD0">
        <w:rPr>
          <w:rStyle w:val="s1"/>
          <w:rFonts w:ascii="Aptos" w:eastAsiaTheme="majorEastAsia" w:hAnsi="Aptos"/>
          <w:b/>
          <w:bCs/>
          <w:sz w:val="21"/>
          <w:szCs w:val="21"/>
        </w:rPr>
        <w:t>BTP Agent</w:t>
      </w:r>
      <w:r w:rsidRPr="00112DD0">
        <w:rPr>
          <w:rFonts w:ascii="Aptos" w:hAnsi="Aptos"/>
          <w:sz w:val="21"/>
          <w:szCs w:val="21"/>
        </w:rPr>
        <w:t xml:space="preserve">, exposed through the </w:t>
      </w:r>
      <w:r w:rsidRPr="00112DD0">
        <w:rPr>
          <w:rStyle w:val="s1"/>
          <w:rFonts w:ascii="Aptos" w:eastAsiaTheme="majorEastAsia" w:hAnsi="Aptos"/>
          <w:b/>
          <w:bCs/>
          <w:sz w:val="21"/>
          <w:szCs w:val="21"/>
        </w:rPr>
        <w:t>Model Context Protocol (MCP)</w:t>
      </w:r>
      <w:r w:rsidRPr="00112DD0">
        <w:rPr>
          <w:rFonts w:ascii="Aptos" w:hAnsi="Aptos"/>
          <w:sz w:val="21"/>
          <w:szCs w:val="21"/>
        </w:rPr>
        <w:t>, and AI-driven observability features use analytics to increase developer and operator productivity while maintaining system stability. Routine DevOps tasks are being automated by intelligent agents, improving efficiency across both Golden Path and AI-native workloads.</w:t>
      </w:r>
    </w:p>
    <w:p w14:paraId="77B22913" w14:textId="77777777" w:rsidR="002B26CF" w:rsidRPr="00112DD0" w:rsidRDefault="002B26CF" w:rsidP="002B26CF">
      <w:pPr>
        <w:pStyle w:val="p2"/>
        <w:spacing w:before="0" w:beforeAutospacing="0" w:after="0" w:afterAutospacing="0"/>
        <w:contextualSpacing/>
        <w:jc w:val="both"/>
        <w:rPr>
          <w:rFonts w:ascii="Aptos" w:hAnsi="Aptos"/>
          <w:sz w:val="21"/>
          <w:szCs w:val="21"/>
        </w:rPr>
      </w:pPr>
    </w:p>
    <w:p w14:paraId="10C2DE3C" w14:textId="37B168C1" w:rsidR="55E990AB" w:rsidRPr="00112DD0" w:rsidRDefault="002B26CF" w:rsidP="00E56222">
      <w:pPr>
        <w:spacing w:before="0" w:line="240" w:lineRule="auto"/>
        <w:contextualSpacing/>
        <w:rPr>
          <w:rFonts w:ascii="Aptos" w:hAnsi="Aptos"/>
        </w:rPr>
      </w:pPr>
      <w:r w:rsidRPr="00112DD0">
        <w:rPr>
          <w:rFonts w:ascii="Aptos" w:hAnsi="Aptos"/>
          <w:sz w:val="21"/>
          <w:szCs w:val="21"/>
        </w:rPr>
        <w:t xml:space="preserve">Ultimately, BTP’s evolution reflects SAP’s broader transformation into </w:t>
      </w:r>
      <w:r w:rsidRPr="00112DD0">
        <w:rPr>
          <w:rStyle w:val="s1"/>
          <w:rFonts w:ascii="Aptos" w:eastAsiaTheme="majorEastAsia" w:hAnsi="Aptos"/>
          <w:b/>
          <w:bCs/>
          <w:sz w:val="21"/>
          <w:szCs w:val="21"/>
        </w:rPr>
        <w:t>an AI-native enterprise platform</w:t>
      </w:r>
      <w:r w:rsidRPr="00112DD0">
        <w:rPr>
          <w:rFonts w:ascii="Aptos" w:hAnsi="Aptos"/>
          <w:sz w:val="21"/>
          <w:szCs w:val="21"/>
        </w:rPr>
        <w:t>. It connects deterministic systems of record with adaptive systems of intelligence through a shared foundation that is open, governed, and built for continuous learning. By combining architectural discipline with AI-driven adaptability, BTP ensures that innovation scales without compromising the enterprise qualities that define SAP.</w:t>
      </w:r>
      <w:r w:rsidR="00E56222" w:rsidRPr="00112DD0">
        <w:rPr>
          <w:rFonts w:ascii="Aptos" w:hAnsi="Aptos"/>
        </w:rPr>
        <w:tab/>
      </w:r>
      <w:r w:rsidR="00E56222" w:rsidRPr="00112DD0">
        <w:rPr>
          <w:rFonts w:ascii="Aptos" w:hAnsi="Aptos"/>
        </w:rPr>
        <w:tab/>
      </w:r>
      <w:r w:rsidR="00E56222" w:rsidRPr="00112DD0">
        <w:rPr>
          <w:rFonts w:ascii="Aptos" w:hAnsi="Aptos"/>
        </w:rPr>
        <w:tab/>
      </w:r>
      <w:r w:rsidR="00E56222" w:rsidRPr="00112DD0">
        <w:rPr>
          <w:rFonts w:ascii="Aptos" w:hAnsi="Aptos"/>
        </w:rPr>
        <w:tab/>
      </w:r>
      <w:hyperlink w:anchor="TOC">
        <w:r w:rsidR="00E56222" w:rsidRPr="00112DD0">
          <w:rPr>
            <w:rStyle w:val="Hyperlink"/>
            <w:rFonts w:ascii="Aptos" w:eastAsia="Times New Roman" w:hAnsi="Aptos" w:cs="Times New Roman"/>
            <w:sz w:val="21"/>
            <w:szCs w:val="21"/>
            <w:lang w:eastAsia="en-GB"/>
          </w:rPr>
          <w:t>[Back to TOC]</w:t>
        </w:r>
      </w:hyperlink>
    </w:p>
    <w:p w14:paraId="007FC460" w14:textId="1F6D4FD9" w:rsidR="00E56222" w:rsidRPr="00112DD0" w:rsidRDefault="00E56222" w:rsidP="00035152">
      <w:pPr>
        <w:spacing w:before="0" w:line="240" w:lineRule="auto"/>
        <w:contextualSpacing/>
        <w:rPr>
          <w:rFonts w:ascii="Aptos" w:eastAsia="Times New Roman" w:hAnsi="Aptos" w:cs="Times New Roman"/>
          <w:color w:val="0070C0"/>
          <w:sz w:val="21"/>
          <w:szCs w:val="21"/>
          <w:lang w:eastAsia="en-GB"/>
        </w:rPr>
      </w:pPr>
    </w:p>
    <w:p w14:paraId="494129D6" w14:textId="35819E06" w:rsidR="001E4CDC" w:rsidRPr="00112DD0" w:rsidRDefault="005B0AF3" w:rsidP="00487D84">
      <w:pPr>
        <w:pStyle w:val="Heading3"/>
        <w:spacing w:before="0" w:after="0" w:line="240" w:lineRule="auto"/>
        <w:contextualSpacing/>
        <w:rPr>
          <w:rStyle w:val="Heading2Char"/>
          <w:rFonts w:ascii="Aptos" w:hAnsi="Aptos"/>
          <w:sz w:val="28"/>
          <w:szCs w:val="28"/>
          <w:lang w:val="en-GB" w:eastAsia="en-GB"/>
        </w:rPr>
      </w:pPr>
      <w:bookmarkStart w:id="274" w:name="_Toc213792222"/>
      <w:r w:rsidRPr="00112DD0">
        <w:rPr>
          <w:rStyle w:val="Heading2Char"/>
          <w:rFonts w:ascii="Aptos" w:hAnsi="Aptos"/>
          <w:sz w:val="28"/>
          <w:szCs w:val="28"/>
          <w:lang w:val="en-GB" w:eastAsia="en-GB"/>
        </w:rPr>
        <w:t>6.2</w:t>
      </w:r>
      <w:r w:rsidR="00A449DF" w:rsidRPr="00112DD0">
        <w:rPr>
          <w:rStyle w:val="Heading2Char"/>
          <w:rFonts w:ascii="Aptos" w:hAnsi="Aptos"/>
          <w:sz w:val="28"/>
          <w:szCs w:val="28"/>
          <w:lang w:val="en-GB" w:eastAsia="en-GB"/>
        </w:rPr>
        <w:t xml:space="preserve"> </w:t>
      </w:r>
      <w:r w:rsidR="00EC3032">
        <w:rPr>
          <w:rStyle w:val="Heading2Char"/>
          <w:rFonts w:ascii="Aptos" w:hAnsi="Aptos"/>
          <w:sz w:val="28"/>
          <w:szCs w:val="28"/>
          <w:lang w:val="en-GB" w:eastAsia="en-GB"/>
        </w:rPr>
        <w:t xml:space="preserve">SAP </w:t>
      </w:r>
      <w:commentRangeStart w:id="275"/>
      <w:commentRangeStart w:id="276"/>
      <w:commentRangeStart w:id="277"/>
      <w:r w:rsidR="002F7FB3" w:rsidRPr="00112DD0">
        <w:rPr>
          <w:rStyle w:val="Heading2Char"/>
          <w:rFonts w:ascii="Aptos" w:hAnsi="Aptos"/>
          <w:sz w:val="28"/>
          <w:szCs w:val="28"/>
          <w:lang w:val="en-GB" w:eastAsia="en-GB"/>
        </w:rPr>
        <w:t xml:space="preserve">BTP Application Foundation </w:t>
      </w:r>
      <w:bookmarkEnd w:id="274"/>
      <w:commentRangeEnd w:id="275"/>
      <w:r w:rsidRPr="00112DD0">
        <w:rPr>
          <w:rStyle w:val="CommentReference"/>
          <w:rFonts w:ascii="Aptos" w:hAnsi="Aptos"/>
          <w:sz w:val="28"/>
          <w:szCs w:val="28"/>
          <w:lang w:val="en-GB" w:eastAsia="en-GB"/>
        </w:rPr>
        <w:commentReference w:id="275"/>
      </w:r>
      <w:commentRangeEnd w:id="276"/>
      <w:r w:rsidRPr="00112DD0">
        <w:rPr>
          <w:rStyle w:val="CommentReference"/>
          <w:rFonts w:ascii="Aptos" w:hAnsi="Aptos"/>
          <w:sz w:val="28"/>
          <w:szCs w:val="28"/>
          <w:lang w:val="en-GB" w:eastAsia="en-GB"/>
        </w:rPr>
        <w:commentReference w:id="276"/>
      </w:r>
      <w:commentRangeEnd w:id="277"/>
      <w:r w:rsidR="00BE6399" w:rsidRPr="00112DD0">
        <w:rPr>
          <w:rStyle w:val="CommentReference"/>
          <w:rFonts w:ascii="Aptos" w:hAnsi="Aptos"/>
          <w:sz w:val="28"/>
          <w:szCs w:val="28"/>
          <w:lang w:val="en-GB" w:eastAsia="en-GB"/>
        </w:rPr>
        <w:commentReference w:id="277"/>
      </w:r>
    </w:p>
    <w:p w14:paraId="054FDFE7" w14:textId="691B9477" w:rsidR="008C0171" w:rsidRPr="00112DD0" w:rsidRDefault="001E4CDC" w:rsidP="00487D84">
      <w:pPr>
        <w:spacing w:before="0" w:line="240" w:lineRule="auto"/>
        <w:contextualSpacing/>
        <w:rPr>
          <w:rFonts w:ascii="Aptos" w:eastAsia="Aptos" w:hAnsi="Aptos" w:cs="Aptos"/>
          <w:color w:val="1B90FF"/>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xml:space="preserve">: Rui </w:t>
      </w:r>
      <w:r w:rsidR="007C36A6" w:rsidRPr="00112DD0">
        <w:rPr>
          <w:rFonts w:ascii="Aptos" w:eastAsia="Aptos" w:hAnsi="Aptos" w:cs="Aptos"/>
          <w:color w:val="1B90FF"/>
          <w:lang w:val="en-GB"/>
        </w:rPr>
        <w:t>Nogueira</w:t>
      </w:r>
      <w:r w:rsidRPr="00112DD0">
        <w:rPr>
          <w:rFonts w:ascii="Aptos" w:eastAsia="Aptos" w:hAnsi="Aptos" w:cs="Aptos"/>
          <w:color w:val="1B90FF"/>
          <w:lang w:val="en-GB"/>
        </w:rPr>
        <w:t xml:space="preserve"> </w:t>
      </w:r>
    </w:p>
    <w:p w14:paraId="4D32DC5E" w14:textId="6221665B" w:rsidR="008C0171" w:rsidRPr="00112DD0" w:rsidRDefault="001F3462" w:rsidP="008C0171">
      <w:pPr>
        <w:pStyle w:val="NormalWeb"/>
        <w:spacing w:before="0" w:beforeAutospacing="0" w:after="0" w:afterAutospacing="0"/>
        <w:contextualSpacing/>
        <w:rPr>
          <w:rFonts w:ascii="Aptos" w:eastAsiaTheme="majorEastAsia" w:hAnsi="Aptos"/>
          <w:i/>
          <w:iCs/>
          <w:color w:val="156082" w:themeColor="accent1"/>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iCs/>
          <w:color w:val="156082" w:themeColor="accent1"/>
          <w:sz w:val="21"/>
          <w:szCs w:val="21"/>
        </w:rPr>
        <w:t xml:space="preserve"> </w:t>
      </w:r>
      <w:r w:rsidR="008C0171" w:rsidRPr="00112DD0">
        <w:rPr>
          <w:rFonts w:ascii="Aptos" w:eastAsiaTheme="majorEastAsia" w:hAnsi="Aptos"/>
          <w:i/>
          <w:iCs/>
          <w:color w:val="156082" w:themeColor="accent1"/>
          <w:sz w:val="21"/>
          <w:szCs w:val="21"/>
        </w:rPr>
        <w:t>“</w:t>
      </w:r>
      <w:r w:rsidR="003D7A98" w:rsidRPr="00112DD0">
        <w:rPr>
          <w:rFonts w:ascii="Aptos" w:eastAsiaTheme="majorEastAsia" w:hAnsi="Aptos"/>
          <w:i/>
          <w:iCs/>
          <w:color w:val="156082" w:themeColor="accent1"/>
          <w:sz w:val="21"/>
          <w:szCs w:val="21"/>
        </w:rPr>
        <w:t>At the core of creation lies a foundation that unites builders, intelligence, and innovation</w:t>
      </w:r>
      <w:r w:rsidR="008C0171" w:rsidRPr="00112DD0">
        <w:rPr>
          <w:rFonts w:ascii="Aptos" w:eastAsiaTheme="majorEastAsia" w:hAnsi="Aptos"/>
          <w:i/>
          <w:iCs/>
          <w:color w:val="156082" w:themeColor="accent1"/>
          <w:sz w:val="21"/>
          <w:szCs w:val="21"/>
        </w:rPr>
        <w:t>”</w:t>
      </w:r>
    </w:p>
    <w:p w14:paraId="7F15B538" w14:textId="13229FC7" w:rsidR="00D2133B" w:rsidRPr="00112DD0" w:rsidRDefault="6547A11E" w:rsidP="257AF824">
      <w:pPr>
        <w:spacing w:before="0" w:line="240" w:lineRule="auto"/>
        <w:contextualSpacing/>
        <w:jc w:val="both"/>
        <w:rPr>
          <w:rFonts w:ascii="Aptos" w:eastAsia="Aptos" w:hAnsi="Aptos" w:cs="Aptos"/>
          <w:color w:val="000000" w:themeColor="text1"/>
          <w:sz w:val="21"/>
          <w:szCs w:val="21"/>
        </w:rPr>
      </w:pPr>
      <w:r>
        <w:br/>
      </w:r>
      <w:r w:rsidR="00D2133B" w:rsidRPr="00B47CCD">
        <w:rPr>
          <w:rFonts w:ascii="Aptos" w:hAnsi="Aptos"/>
          <w:b/>
        </w:rPr>
        <w:t>Why</w:t>
      </w:r>
      <w:r w:rsidR="00D2133B" w:rsidRPr="00112DD0">
        <w:rPr>
          <w:rFonts w:ascii="Aptos" w:hAnsi="Aptos"/>
        </w:rPr>
        <w:t xml:space="preserve"> </w:t>
      </w:r>
      <w:r w:rsidR="00D2133B" w:rsidRPr="00112DD0">
        <w:rPr>
          <w:rFonts w:ascii="Aptos" w:eastAsia="Aptos" w:hAnsi="Aptos" w:cs="Aptos"/>
          <w:b/>
          <w:color w:val="000000" w:themeColor="text1"/>
          <w:sz w:val="21"/>
          <w:szCs w:val="21"/>
          <w:lang w:val="en-GB"/>
        </w:rPr>
        <w:t xml:space="preserve">BTP Application </w:t>
      </w:r>
      <w:r w:rsidR="1604477D" w:rsidRPr="257AF824">
        <w:rPr>
          <w:rFonts w:ascii="Aptos" w:eastAsia="Aptos" w:hAnsi="Aptos" w:cs="Aptos"/>
          <w:b/>
          <w:bCs/>
          <w:color w:val="000000" w:themeColor="text1"/>
          <w:sz w:val="21"/>
          <w:szCs w:val="21"/>
          <w:lang w:val="en-GB"/>
        </w:rPr>
        <w:t>Foundation</w:t>
      </w:r>
      <w:r w:rsidR="180CEE35" w:rsidRPr="257AF824">
        <w:rPr>
          <w:rFonts w:ascii="Aptos" w:eastAsiaTheme="minorEastAsia" w:hAnsi="Aptos" w:cstheme="minorBidi"/>
          <w:color w:val="000000" w:themeColor="text1"/>
          <w:sz w:val="21"/>
          <w:szCs w:val="21"/>
        </w:rPr>
        <w:t>To</w:t>
      </w:r>
      <w:commentRangeStart w:id="282"/>
      <w:commentRangeStart w:id="283"/>
      <w:commentRangeStart w:id="284"/>
      <w:commentRangeStart w:id="285"/>
      <w:commentRangeStart w:id="286"/>
      <w:r w:rsidR="2090D9BB" w:rsidRPr="00112DD0">
        <w:rPr>
          <w:rFonts w:ascii="Aptos" w:eastAsiaTheme="minorEastAsia" w:hAnsi="Aptos" w:cstheme="minorBidi"/>
          <w:color w:val="000000" w:themeColor="text1"/>
          <w:sz w:val="21"/>
          <w:szCs w:val="21"/>
        </w:rPr>
        <w:t xml:space="preserve"> shape</w:t>
      </w:r>
      <w:r w:rsidR="72949947" w:rsidRPr="00112DD0">
        <w:rPr>
          <w:rFonts w:ascii="Aptos" w:eastAsiaTheme="minorEastAsia" w:hAnsi="Aptos" w:cstheme="minorBidi"/>
          <w:color w:val="000000" w:themeColor="text1"/>
          <w:sz w:val="21"/>
          <w:szCs w:val="21"/>
        </w:rPr>
        <w:t xml:space="preserve"> </w:t>
      </w:r>
      <w:r w:rsidR="2090D9BB" w:rsidRPr="00112DD0">
        <w:rPr>
          <w:rFonts w:ascii="Aptos" w:eastAsiaTheme="minorEastAsia" w:hAnsi="Aptos" w:cstheme="minorBidi"/>
          <w:color w:val="000000" w:themeColor="text1"/>
          <w:sz w:val="21"/>
          <w:szCs w:val="21"/>
        </w:rPr>
        <w:t xml:space="preserve">the Golden Path for use in </w:t>
      </w:r>
      <w:r w:rsidR="3E4E8F8D" w:rsidRPr="252576DE">
        <w:rPr>
          <w:rFonts w:ascii="Aptos" w:eastAsiaTheme="minorEastAsia" w:hAnsi="Aptos" w:cstheme="minorBidi"/>
          <w:color w:val="000000" w:themeColor="text1"/>
          <w:sz w:val="21"/>
          <w:szCs w:val="21"/>
        </w:rPr>
        <w:t>brownfield use cases</w:t>
      </w:r>
      <w:r w:rsidR="2090D9BB" w:rsidRPr="00112DD0">
        <w:rPr>
          <w:rFonts w:ascii="Aptos" w:eastAsiaTheme="minorEastAsia" w:hAnsi="Aptos" w:cstheme="minorBidi"/>
          <w:color w:val="000000" w:themeColor="text1"/>
          <w:sz w:val="21"/>
          <w:szCs w:val="21"/>
        </w:rPr>
        <w:t xml:space="preserve">, </w:t>
      </w:r>
      <w:r w:rsidR="00D2133B" w:rsidRPr="00112DD0">
        <w:rPr>
          <w:rFonts w:ascii="Aptos" w:eastAsiaTheme="minorEastAsia" w:hAnsi="Aptos" w:cstheme="minorBidi"/>
          <w:color w:val="000000" w:themeColor="text1"/>
          <w:sz w:val="21"/>
          <w:szCs w:val="21"/>
        </w:rPr>
        <w:t xml:space="preserve">BTP Application Foundation (AppFND) aims to </w:t>
      </w:r>
      <w:r w:rsidR="0D07AD77" w:rsidRPr="00112DD0">
        <w:rPr>
          <w:rFonts w:ascii="Aptos" w:eastAsiaTheme="minorEastAsia" w:hAnsi="Aptos" w:cstheme="minorBidi"/>
          <w:color w:val="000000" w:themeColor="text1"/>
          <w:sz w:val="21"/>
          <w:szCs w:val="21"/>
        </w:rPr>
        <w:t>provide</w:t>
      </w:r>
      <w:r w:rsidR="401CFFF4" w:rsidRPr="00112DD0">
        <w:rPr>
          <w:rFonts w:ascii="Aptos" w:eastAsiaTheme="minorEastAsia" w:hAnsi="Aptos" w:cstheme="minorBidi"/>
          <w:color w:val="000000" w:themeColor="text1"/>
          <w:sz w:val="21"/>
          <w:szCs w:val="21"/>
        </w:rPr>
        <w:t xml:space="preserve"> LoB applications in </w:t>
      </w:r>
      <w:r w:rsidR="0B5C70D2" w:rsidRPr="00112DD0">
        <w:rPr>
          <w:rFonts w:ascii="Aptos" w:eastAsiaTheme="minorEastAsia" w:hAnsi="Aptos" w:cstheme="minorBidi"/>
          <w:color w:val="000000" w:themeColor="text1"/>
          <w:sz w:val="21"/>
          <w:szCs w:val="21"/>
        </w:rPr>
        <w:t>the Business Suite</w:t>
      </w:r>
      <w:r w:rsidR="0F1BA826" w:rsidRPr="00112DD0">
        <w:rPr>
          <w:rFonts w:ascii="Aptos" w:eastAsiaTheme="minorEastAsia" w:hAnsi="Aptos" w:cstheme="minorBidi"/>
          <w:color w:val="000000" w:themeColor="text1"/>
          <w:sz w:val="21"/>
          <w:szCs w:val="21"/>
        </w:rPr>
        <w:t xml:space="preserve"> with targeted innovations</w:t>
      </w:r>
      <w:r w:rsidR="401CFFF4" w:rsidRPr="00112DD0">
        <w:rPr>
          <w:rFonts w:ascii="Aptos" w:eastAsiaTheme="minorEastAsia" w:hAnsi="Aptos" w:cstheme="minorBidi"/>
          <w:color w:val="000000" w:themeColor="text1"/>
          <w:sz w:val="21"/>
          <w:szCs w:val="21"/>
        </w:rPr>
        <w:t xml:space="preserve">, to </w:t>
      </w:r>
      <w:r w:rsidR="00D2133B" w:rsidRPr="00112DD0">
        <w:rPr>
          <w:rFonts w:ascii="Aptos" w:eastAsiaTheme="minorEastAsia" w:hAnsi="Aptos" w:cstheme="minorBidi"/>
          <w:color w:val="000000" w:themeColor="text1"/>
          <w:sz w:val="21"/>
          <w:szCs w:val="21"/>
        </w:rPr>
        <w:t xml:space="preserve">transform the developer experience. </w:t>
      </w:r>
      <w:r w:rsidR="00D2133B" w:rsidRPr="00112DD0">
        <w:rPr>
          <w:rFonts w:ascii="Aptos" w:eastAsia="Aptos" w:hAnsi="Aptos" w:cs="Aptos"/>
          <w:color w:val="000000" w:themeColor="text1"/>
          <w:sz w:val="21"/>
          <w:szCs w:val="21"/>
        </w:rPr>
        <w:t xml:space="preserve">AppFND is designed to </w:t>
      </w:r>
      <w:r w:rsidR="0001227F" w:rsidRPr="00112DD0">
        <w:rPr>
          <w:rFonts w:ascii="Aptos" w:eastAsia="Aptos" w:hAnsi="Aptos" w:cs="Aptos"/>
          <w:color w:val="000000" w:themeColor="text1"/>
          <w:sz w:val="21"/>
          <w:szCs w:val="21"/>
        </w:rPr>
        <w:t>further</w:t>
      </w:r>
      <w:r w:rsidR="00D2133B" w:rsidRPr="00112DD0">
        <w:rPr>
          <w:rFonts w:ascii="Aptos" w:eastAsia="Aptos" w:hAnsi="Aptos" w:cs="Aptos"/>
          <w:color w:val="000000" w:themeColor="text1"/>
          <w:sz w:val="21"/>
          <w:szCs w:val="21"/>
        </w:rPr>
        <w:t xml:space="preserve"> reduce the total cost of development and ownership (TCD/TCO) while accelerating time-to-market across SAP's portfolio</w:t>
      </w:r>
      <w:commentRangeEnd w:id="282"/>
      <w:r w:rsidR="00D07772" w:rsidRPr="00112DD0">
        <w:rPr>
          <w:rStyle w:val="CommentReference"/>
          <w:rFonts w:ascii="Aptos" w:eastAsia="Aptos" w:hAnsi="Aptos" w:cs="Aptos"/>
          <w:color w:val="000000" w:themeColor="text1"/>
          <w:sz w:val="21"/>
          <w:szCs w:val="21"/>
        </w:rPr>
        <w:commentReference w:id="282"/>
      </w:r>
      <w:commentRangeEnd w:id="283"/>
      <w:r w:rsidR="00A25B14" w:rsidRPr="00112DD0">
        <w:rPr>
          <w:rStyle w:val="CommentReference"/>
          <w:rFonts w:ascii="Aptos" w:eastAsia="Aptos" w:hAnsi="Aptos" w:cs="Aptos"/>
          <w:color w:val="000000" w:themeColor="text1"/>
          <w:sz w:val="21"/>
          <w:szCs w:val="21"/>
        </w:rPr>
        <w:commentReference w:id="283"/>
      </w:r>
      <w:commentRangeEnd w:id="284"/>
      <w:r w:rsidR="2090D9BB" w:rsidRPr="00112DD0">
        <w:rPr>
          <w:rStyle w:val="CommentReference"/>
          <w:rFonts w:ascii="Aptos" w:eastAsia="Aptos" w:hAnsi="Aptos" w:cs="Aptos"/>
          <w:color w:val="000000" w:themeColor="text1"/>
          <w:sz w:val="21"/>
          <w:szCs w:val="21"/>
        </w:rPr>
        <w:commentReference w:id="284"/>
      </w:r>
      <w:commentRangeEnd w:id="285"/>
      <w:r w:rsidR="2090D9BB" w:rsidRPr="00112DD0">
        <w:rPr>
          <w:rStyle w:val="CommentReference"/>
          <w:rFonts w:ascii="Aptos" w:eastAsia="Aptos" w:hAnsi="Aptos" w:cs="Aptos"/>
          <w:color w:val="000000" w:themeColor="text1"/>
          <w:sz w:val="21"/>
          <w:szCs w:val="21"/>
        </w:rPr>
        <w:commentReference w:id="285"/>
      </w:r>
      <w:commentRangeEnd w:id="286"/>
      <w:r w:rsidR="2090D9BB" w:rsidRPr="00112DD0">
        <w:rPr>
          <w:rStyle w:val="CommentReference"/>
          <w:rFonts w:ascii="Aptos" w:eastAsia="Aptos" w:hAnsi="Aptos" w:cs="Aptos"/>
          <w:color w:val="000000" w:themeColor="text1"/>
          <w:sz w:val="21"/>
          <w:szCs w:val="21"/>
        </w:rPr>
        <w:commentReference w:id="286"/>
      </w:r>
      <w:r w:rsidR="00D2133B" w:rsidRPr="00112DD0">
        <w:rPr>
          <w:rFonts w:ascii="Aptos" w:eastAsia="Aptos" w:hAnsi="Aptos" w:cs="Aptos"/>
          <w:color w:val="000000" w:themeColor="text1"/>
          <w:sz w:val="21"/>
          <w:szCs w:val="21"/>
        </w:rPr>
        <w:t>.</w:t>
      </w:r>
    </w:p>
    <w:p w14:paraId="7ED61D4D" w14:textId="77777777" w:rsidR="00D2133B" w:rsidRPr="00112DD0" w:rsidRDefault="00D2133B" w:rsidP="2B351569">
      <w:pPr>
        <w:spacing w:before="0" w:line="240" w:lineRule="auto"/>
        <w:contextualSpacing/>
        <w:jc w:val="both"/>
        <w:rPr>
          <w:rFonts w:ascii="Aptos" w:eastAsia="Aptos" w:hAnsi="Aptos" w:cs="Aptos"/>
          <w:color w:val="000000" w:themeColor="text1"/>
          <w:sz w:val="21"/>
          <w:szCs w:val="24"/>
          <w:lang w:val="en-GB"/>
        </w:rPr>
      </w:pPr>
    </w:p>
    <w:p w14:paraId="772F0BD4" w14:textId="77777777" w:rsidR="00D2133B" w:rsidRPr="00112DD0" w:rsidRDefault="00D2133B" w:rsidP="2B351569">
      <w:pPr>
        <w:spacing w:before="0" w:line="240" w:lineRule="auto"/>
        <w:contextualSpacing/>
        <w:jc w:val="both"/>
        <w:rPr>
          <w:rFonts w:ascii="Aptos" w:eastAsia="Aptos" w:hAnsi="Aptos" w:cs="Aptos"/>
          <w:b/>
          <w:color w:val="000000" w:themeColor="text1"/>
          <w:sz w:val="21"/>
          <w:szCs w:val="24"/>
          <w:lang w:val="en-GB"/>
        </w:rPr>
      </w:pPr>
      <w:r w:rsidRPr="00112DD0">
        <w:rPr>
          <w:rFonts w:ascii="Aptos" w:eastAsia="Aptos" w:hAnsi="Aptos" w:cs="Aptos"/>
          <w:b/>
          <w:color w:val="000000" w:themeColor="text1"/>
          <w:sz w:val="21"/>
          <w:szCs w:val="24"/>
          <w:lang w:val="en-GB"/>
        </w:rPr>
        <w:t>Establishing a Harmonized Development Foundation</w:t>
      </w:r>
    </w:p>
    <w:p w14:paraId="7C99A1A6" w14:textId="44467E59" w:rsidR="003E27AF" w:rsidRDefault="00D2133B" w:rsidP="2B351569">
      <w:pPr>
        <w:spacing w:before="0" w:line="240" w:lineRule="auto"/>
        <w:contextualSpacing/>
        <w:jc w:val="both"/>
        <w:rPr>
          <w:rFonts w:ascii="Aptos" w:eastAsia="Aptos" w:hAnsi="Aptos" w:cs="Aptos"/>
          <w:color w:val="000000" w:themeColor="text1"/>
          <w:sz w:val="21"/>
          <w:szCs w:val="21"/>
        </w:rPr>
      </w:pPr>
      <w:r w:rsidRPr="77EE008D">
        <w:rPr>
          <w:rFonts w:ascii="Aptos" w:eastAsia="Aptos" w:hAnsi="Aptos" w:cs="Aptos"/>
          <w:color w:val="000000" w:themeColor="text1"/>
          <w:sz w:val="21"/>
          <w:szCs w:val="21"/>
        </w:rPr>
        <w:t xml:space="preserve">To achieve its mission, AppFND is establishing a cohesive environment that simplifies the entire software development lifecycle for internal teams, reducing the need to navigate multiple tools and onboarding processes. </w:t>
      </w:r>
    </w:p>
    <w:p w14:paraId="55309510" w14:textId="7C4C5C99" w:rsidR="000E6DC5" w:rsidRPr="00112DD0" w:rsidRDefault="00271A38" w:rsidP="000E6DC5">
      <w:pPr>
        <w:spacing w:before="0" w:line="240" w:lineRule="auto"/>
        <w:contextualSpacing/>
        <w:jc w:val="both"/>
        <w:rPr>
          <w:rFonts w:ascii="Aptos" w:eastAsia="Aptos" w:hAnsi="Aptos" w:cs="Aptos"/>
          <w:color w:val="000000" w:themeColor="text1"/>
          <w:sz w:val="21"/>
          <w:szCs w:val="24"/>
        </w:rPr>
      </w:pPr>
      <w:r w:rsidRPr="00D006EF">
        <w:rPr>
          <w:rFonts w:ascii="Aptos" w:eastAsia="Aptos" w:hAnsi="Aptos" w:cs="Aptos"/>
          <w:noProof/>
          <w:color w:val="000000" w:themeColor="text1"/>
          <w:sz w:val="21"/>
          <w:szCs w:val="24"/>
        </w:rPr>
        <w:lastRenderedPageBreak/>
        <w:drawing>
          <wp:anchor distT="0" distB="0" distL="114300" distR="114300" simplePos="0" relativeHeight="251658244" behindDoc="0" locked="0" layoutInCell="1" allowOverlap="1" wp14:anchorId="23294A8F" wp14:editId="31076050">
            <wp:simplePos x="0" y="0"/>
            <wp:positionH relativeFrom="column">
              <wp:posOffset>0</wp:posOffset>
            </wp:positionH>
            <wp:positionV relativeFrom="paragraph">
              <wp:posOffset>161925</wp:posOffset>
            </wp:positionV>
            <wp:extent cx="2951480" cy="1952625"/>
            <wp:effectExtent l="0" t="0" r="0" b="3175"/>
            <wp:wrapSquare wrapText="bothSides"/>
            <wp:docPr id="1488036956" name="Picture 1" descr="A screenshot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6956" name="Picture 1" descr="A screenshot of a software application&#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1480" cy="1952625"/>
                    </a:xfrm>
                    <a:prstGeom prst="rect">
                      <a:avLst/>
                    </a:prstGeom>
                  </pic:spPr>
                </pic:pic>
              </a:graphicData>
            </a:graphic>
            <wp14:sizeRelH relativeFrom="page">
              <wp14:pctWidth>0</wp14:pctWidth>
            </wp14:sizeRelH>
            <wp14:sizeRelV relativeFrom="page">
              <wp14:pctHeight>0</wp14:pctHeight>
            </wp14:sizeRelV>
          </wp:anchor>
        </w:drawing>
      </w:r>
    </w:p>
    <w:p w14:paraId="743511B3" w14:textId="74076134" w:rsidR="003E27AF" w:rsidRDefault="000E6DC5" w:rsidP="2B351569">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4"/>
        </w:rPr>
        <w:t xml:space="preserve">AppFND aims to </w:t>
      </w:r>
      <w:r w:rsidRPr="523BB910">
        <w:rPr>
          <w:rStyle w:val="citation-433"/>
          <w:rFonts w:ascii="Aptos" w:hAnsi="Aptos"/>
          <w:sz w:val="21"/>
          <w:szCs w:val="21"/>
        </w:rPr>
        <w:t>accelerate</w:t>
      </w:r>
      <w:r w:rsidRPr="00112DD0">
        <w:rPr>
          <w:rStyle w:val="citation-433"/>
          <w:rFonts w:ascii="Aptos" w:hAnsi="Aptos"/>
          <w:sz w:val="21"/>
          <w:szCs w:val="24"/>
        </w:rPr>
        <w:t xml:space="preserve"> the developer experience with a range of tools and </w:t>
      </w:r>
      <w:r w:rsidRPr="00864B7E">
        <w:rPr>
          <w:rStyle w:val="citation-433"/>
          <w:rFonts w:ascii="Aptos" w:hAnsi="Aptos"/>
          <w:b/>
          <w:bCs/>
          <w:sz w:val="21"/>
          <w:szCs w:val="24"/>
        </w:rPr>
        <w:t>reusable assets</w:t>
      </w:r>
      <w:r w:rsidRPr="00112DD0">
        <w:rPr>
          <w:rFonts w:ascii="Aptos" w:hAnsi="Aptos"/>
          <w:sz w:val="21"/>
          <w:szCs w:val="24"/>
        </w:rPr>
        <w:t xml:space="preserve">. </w:t>
      </w:r>
      <w:r w:rsidRPr="00112DD0">
        <w:rPr>
          <w:rStyle w:val="citation-432"/>
          <w:rFonts w:ascii="Aptos" w:hAnsi="Aptos"/>
          <w:sz w:val="21"/>
          <w:szCs w:val="24"/>
        </w:rPr>
        <w:t xml:space="preserve">The </w:t>
      </w:r>
      <w:r w:rsidRPr="00112DD0">
        <w:rPr>
          <w:rStyle w:val="citation-432"/>
          <w:rFonts w:ascii="Aptos" w:hAnsi="Aptos"/>
          <w:b/>
          <w:sz w:val="21"/>
          <w:szCs w:val="24"/>
        </w:rPr>
        <w:t>BTP SDK</w:t>
      </w:r>
      <w:r w:rsidRPr="00112DD0">
        <w:rPr>
          <w:rStyle w:val="citation-432"/>
          <w:rFonts w:ascii="Aptos" w:hAnsi="Aptos"/>
          <w:sz w:val="21"/>
          <w:szCs w:val="24"/>
        </w:rPr>
        <w:t xml:space="preserve"> provides clients for various programming languages that ease access to BTP services and handle the automatic setup of dependencies like the audit log service</w:t>
      </w:r>
      <w:r w:rsidRPr="00112DD0">
        <w:rPr>
          <w:rFonts w:ascii="Aptos" w:hAnsi="Aptos"/>
          <w:sz w:val="21"/>
          <w:szCs w:val="24"/>
        </w:rPr>
        <w:t xml:space="preserve">. </w:t>
      </w:r>
      <w:r w:rsidRPr="00112DD0">
        <w:rPr>
          <w:rStyle w:val="citation-431"/>
          <w:rFonts w:ascii="Aptos" w:hAnsi="Aptos"/>
          <w:sz w:val="21"/>
          <w:szCs w:val="24"/>
        </w:rPr>
        <w:t xml:space="preserve">An </w:t>
      </w:r>
      <w:r w:rsidRPr="00112DD0">
        <w:rPr>
          <w:rStyle w:val="citation-431"/>
          <w:rFonts w:ascii="Aptos" w:hAnsi="Aptos"/>
          <w:b/>
          <w:sz w:val="21"/>
          <w:szCs w:val="24"/>
        </w:rPr>
        <w:t>Extensibility Portal</w:t>
      </w:r>
      <w:r w:rsidRPr="00112DD0">
        <w:rPr>
          <w:rStyle w:val="citation-431"/>
          <w:rFonts w:ascii="Aptos" w:hAnsi="Aptos"/>
          <w:sz w:val="21"/>
          <w:szCs w:val="24"/>
        </w:rPr>
        <w:t xml:space="preserve"> allows developers to add custom fields for document types like contracts and invoices</w:t>
      </w:r>
      <w:r w:rsidRPr="00112DD0">
        <w:rPr>
          <w:rFonts w:ascii="Aptos" w:hAnsi="Aptos"/>
          <w:sz w:val="21"/>
          <w:szCs w:val="24"/>
        </w:rPr>
        <w:t xml:space="preserve">. </w:t>
      </w:r>
      <w:r w:rsidRPr="00112DD0">
        <w:rPr>
          <w:rStyle w:val="citation-430"/>
          <w:rFonts w:ascii="Aptos" w:hAnsi="Aptos"/>
          <w:sz w:val="21"/>
          <w:szCs w:val="24"/>
        </w:rPr>
        <w:t xml:space="preserve">Productivity is further boosted through </w:t>
      </w:r>
      <w:r w:rsidRPr="00112DD0">
        <w:rPr>
          <w:rStyle w:val="citation-430"/>
          <w:rFonts w:ascii="Aptos" w:hAnsi="Aptos"/>
          <w:b/>
          <w:sz w:val="21"/>
          <w:szCs w:val="24"/>
        </w:rPr>
        <w:t>Reusable Business Services</w:t>
      </w:r>
      <w:r w:rsidRPr="00112DD0">
        <w:rPr>
          <w:rStyle w:val="citation-430"/>
          <w:rFonts w:ascii="Aptos" w:hAnsi="Aptos"/>
          <w:sz w:val="21"/>
          <w:szCs w:val="24"/>
        </w:rPr>
        <w:t xml:space="preserve"> for common functions like Harmonized Document Management, Output Management, and Semantic Search, which LoBs can both consume and contribute to via a federated model that promotes collaboration and reduces duplication of effort</w:t>
      </w:r>
      <w:r w:rsidRPr="00112DD0">
        <w:rPr>
          <w:rFonts w:ascii="Aptos" w:eastAsia="Aptos" w:hAnsi="Aptos" w:cs="Aptos"/>
          <w:color w:val="000000" w:themeColor="text1"/>
          <w:sz w:val="21"/>
          <w:szCs w:val="24"/>
        </w:rPr>
        <w:t>.</w:t>
      </w:r>
    </w:p>
    <w:p w14:paraId="0133BC6D" w14:textId="77777777" w:rsidR="00F05B5B" w:rsidRDefault="00F05B5B" w:rsidP="2B351569">
      <w:pPr>
        <w:spacing w:before="0" w:line="240" w:lineRule="auto"/>
        <w:contextualSpacing/>
        <w:jc w:val="both"/>
        <w:rPr>
          <w:rFonts w:ascii="Aptos" w:eastAsia="Aptos" w:hAnsi="Aptos" w:cs="Aptos"/>
          <w:color w:val="000000" w:themeColor="text1"/>
          <w:sz w:val="21"/>
          <w:szCs w:val="21"/>
        </w:rPr>
      </w:pPr>
    </w:p>
    <w:p w14:paraId="1210FE1F" w14:textId="5DBB5B45" w:rsidR="002C73E2" w:rsidRDefault="00BD7B76" w:rsidP="2B351569">
      <w:pPr>
        <w:spacing w:before="0" w:line="240" w:lineRule="auto"/>
        <w:contextualSpacing/>
        <w:jc w:val="both"/>
        <w:rPr>
          <w:rFonts w:ascii="Aptos" w:eastAsia="Aptos" w:hAnsi="Aptos" w:cs="Aptos"/>
          <w:color w:val="000000" w:themeColor="text1"/>
          <w:sz w:val="21"/>
          <w:szCs w:val="21"/>
        </w:rPr>
      </w:pPr>
      <w:r>
        <w:rPr>
          <w:rFonts w:ascii="Aptos" w:eastAsia="Aptos" w:hAnsi="Aptos" w:cs="Aptos"/>
          <w:color w:val="000000" w:themeColor="text1"/>
          <w:sz w:val="21"/>
          <w:szCs w:val="21"/>
        </w:rPr>
        <w:t xml:space="preserve">All resources and components </w:t>
      </w:r>
      <w:r w:rsidR="00E44414">
        <w:rPr>
          <w:rFonts w:ascii="Aptos" w:eastAsia="Aptos" w:hAnsi="Aptos" w:cs="Aptos"/>
          <w:color w:val="000000" w:themeColor="text1"/>
          <w:sz w:val="21"/>
          <w:szCs w:val="21"/>
        </w:rPr>
        <w:t>will</w:t>
      </w:r>
      <w:r>
        <w:rPr>
          <w:rFonts w:ascii="Aptos" w:eastAsia="Aptos" w:hAnsi="Aptos" w:cs="Aptos"/>
          <w:color w:val="000000" w:themeColor="text1"/>
          <w:sz w:val="21"/>
          <w:szCs w:val="21"/>
        </w:rPr>
        <w:t xml:space="preserve"> be defined declarative</w:t>
      </w:r>
      <w:r w:rsidR="00E44414">
        <w:rPr>
          <w:rFonts w:ascii="Aptos" w:eastAsia="Aptos" w:hAnsi="Aptos" w:cs="Aptos"/>
          <w:color w:val="000000" w:themeColor="text1"/>
          <w:sz w:val="21"/>
          <w:szCs w:val="21"/>
        </w:rPr>
        <w:t>ly</w:t>
      </w:r>
      <w:r>
        <w:rPr>
          <w:rFonts w:ascii="Aptos" w:eastAsia="Aptos" w:hAnsi="Aptos" w:cs="Aptos"/>
          <w:color w:val="000000" w:themeColor="text1"/>
          <w:sz w:val="21"/>
          <w:szCs w:val="21"/>
        </w:rPr>
        <w:t xml:space="preserve"> and be stored in the so called “</w:t>
      </w:r>
      <w:r w:rsidRPr="00BA1CE1">
        <w:rPr>
          <w:rFonts w:ascii="Aptos" w:eastAsia="Aptos" w:hAnsi="Aptos" w:cs="Aptos"/>
          <w:b/>
          <w:color w:val="000000" w:themeColor="text1"/>
          <w:sz w:val="21"/>
          <w:szCs w:val="21"/>
        </w:rPr>
        <w:t>App.yaml</w:t>
      </w:r>
      <w:r>
        <w:rPr>
          <w:rFonts w:ascii="Aptos" w:eastAsia="Aptos" w:hAnsi="Aptos" w:cs="Aptos"/>
          <w:color w:val="000000" w:themeColor="text1"/>
          <w:sz w:val="21"/>
          <w:szCs w:val="21"/>
        </w:rPr>
        <w:t>”.</w:t>
      </w:r>
      <w:r w:rsidR="005B4275">
        <w:rPr>
          <w:rFonts w:ascii="Aptos" w:eastAsia="Aptos" w:hAnsi="Aptos" w:cs="Aptos"/>
          <w:color w:val="000000" w:themeColor="text1"/>
          <w:sz w:val="21"/>
          <w:szCs w:val="21"/>
        </w:rPr>
        <w:t xml:space="preserve"> </w:t>
      </w:r>
      <w:r w:rsidR="0042003D">
        <w:rPr>
          <w:rFonts w:ascii="Aptos" w:eastAsia="Aptos" w:hAnsi="Aptos" w:cs="Aptos"/>
          <w:color w:val="000000" w:themeColor="text1"/>
          <w:sz w:val="21"/>
          <w:szCs w:val="21"/>
        </w:rPr>
        <w:t xml:space="preserve">By </w:t>
      </w:r>
      <w:r w:rsidR="002356C3">
        <w:rPr>
          <w:rFonts w:ascii="Aptos" w:eastAsia="Aptos" w:hAnsi="Aptos" w:cs="Aptos"/>
          <w:color w:val="000000" w:themeColor="text1"/>
          <w:sz w:val="21"/>
          <w:szCs w:val="21"/>
        </w:rPr>
        <w:t xml:space="preserve">being </w:t>
      </w:r>
      <w:r w:rsidR="002356C3" w:rsidRPr="00BA1CE1">
        <w:rPr>
          <w:rFonts w:ascii="Aptos" w:eastAsia="Aptos" w:hAnsi="Aptos" w:cs="Aptos"/>
          <w:b/>
          <w:color w:val="000000" w:themeColor="text1"/>
          <w:sz w:val="21"/>
          <w:szCs w:val="21"/>
        </w:rPr>
        <w:t>declarative</w:t>
      </w:r>
      <w:r w:rsidR="002356C3">
        <w:rPr>
          <w:rFonts w:ascii="Aptos" w:eastAsia="Aptos" w:hAnsi="Aptos" w:cs="Aptos"/>
          <w:color w:val="000000" w:themeColor="text1"/>
          <w:sz w:val="21"/>
          <w:szCs w:val="21"/>
        </w:rPr>
        <w:t>, we</w:t>
      </w:r>
      <w:r w:rsidR="0042003D">
        <w:rPr>
          <w:rFonts w:ascii="Aptos" w:eastAsia="Aptos" w:hAnsi="Aptos" w:cs="Aptos"/>
          <w:color w:val="000000" w:themeColor="text1"/>
          <w:sz w:val="21"/>
          <w:szCs w:val="21"/>
        </w:rPr>
        <w:t xml:space="preserve"> </w:t>
      </w:r>
      <w:r w:rsidR="00262646">
        <w:rPr>
          <w:rFonts w:ascii="Aptos" w:eastAsia="Aptos" w:hAnsi="Aptos" w:cs="Aptos"/>
          <w:color w:val="000000" w:themeColor="text1"/>
          <w:sz w:val="21"/>
          <w:szCs w:val="21"/>
        </w:rPr>
        <w:t xml:space="preserve">abstract underlying details which allows us to improve </w:t>
      </w:r>
      <w:r w:rsidR="00686DEF">
        <w:rPr>
          <w:rFonts w:ascii="Aptos" w:eastAsia="Aptos" w:hAnsi="Aptos" w:cs="Aptos"/>
          <w:color w:val="000000" w:themeColor="text1"/>
          <w:sz w:val="21"/>
          <w:szCs w:val="21"/>
        </w:rPr>
        <w:t>and innovate while keeping</w:t>
      </w:r>
      <w:r w:rsidR="00262646">
        <w:rPr>
          <w:rFonts w:ascii="Aptos" w:eastAsia="Aptos" w:hAnsi="Aptos" w:cs="Aptos"/>
          <w:color w:val="000000" w:themeColor="text1"/>
          <w:sz w:val="21"/>
          <w:szCs w:val="21"/>
        </w:rPr>
        <w:t xml:space="preserve"> the </w:t>
      </w:r>
      <w:r w:rsidR="00ED4C17">
        <w:rPr>
          <w:rFonts w:ascii="Aptos" w:eastAsia="Aptos" w:hAnsi="Aptos" w:cs="Aptos"/>
          <w:color w:val="000000" w:themeColor="text1"/>
          <w:sz w:val="21"/>
          <w:szCs w:val="21"/>
        </w:rPr>
        <w:t>interface</w:t>
      </w:r>
      <w:r w:rsidR="00686DEF">
        <w:rPr>
          <w:rFonts w:ascii="Aptos" w:eastAsia="Aptos" w:hAnsi="Aptos" w:cs="Aptos"/>
          <w:color w:val="000000" w:themeColor="text1"/>
          <w:sz w:val="21"/>
          <w:szCs w:val="21"/>
        </w:rPr>
        <w:t xml:space="preserve"> for the applications </w:t>
      </w:r>
      <w:r w:rsidR="008A0792">
        <w:rPr>
          <w:rFonts w:ascii="Aptos" w:eastAsia="Aptos" w:hAnsi="Aptos" w:cs="Aptos"/>
          <w:color w:val="000000" w:themeColor="text1"/>
          <w:sz w:val="21"/>
          <w:szCs w:val="21"/>
        </w:rPr>
        <w:t xml:space="preserve">easy and </w:t>
      </w:r>
      <w:r w:rsidR="00686DEF">
        <w:rPr>
          <w:rFonts w:ascii="Aptos" w:eastAsia="Aptos" w:hAnsi="Aptos" w:cs="Aptos"/>
          <w:color w:val="000000" w:themeColor="text1"/>
          <w:sz w:val="21"/>
          <w:szCs w:val="21"/>
        </w:rPr>
        <w:t>stable</w:t>
      </w:r>
      <w:r w:rsidR="00ED4C17">
        <w:rPr>
          <w:rFonts w:ascii="Aptos" w:eastAsia="Aptos" w:hAnsi="Aptos" w:cs="Aptos"/>
          <w:color w:val="000000" w:themeColor="text1"/>
          <w:sz w:val="21"/>
          <w:szCs w:val="21"/>
        </w:rPr>
        <w:t>.</w:t>
      </w:r>
      <w:r w:rsidR="00686DEF">
        <w:rPr>
          <w:rFonts w:ascii="Aptos" w:eastAsia="Aptos" w:hAnsi="Aptos" w:cs="Aptos"/>
          <w:color w:val="000000" w:themeColor="text1"/>
          <w:sz w:val="21"/>
          <w:szCs w:val="21"/>
        </w:rPr>
        <w:t xml:space="preserve"> The </w:t>
      </w:r>
      <w:r w:rsidR="008A0792">
        <w:rPr>
          <w:rFonts w:ascii="Aptos" w:eastAsia="Aptos" w:hAnsi="Aptos" w:cs="Aptos"/>
          <w:color w:val="000000" w:themeColor="text1"/>
          <w:sz w:val="21"/>
          <w:szCs w:val="21"/>
        </w:rPr>
        <w:t xml:space="preserve">“App.yaml” will </w:t>
      </w:r>
      <w:r w:rsidR="004C4B33">
        <w:rPr>
          <w:rFonts w:ascii="Aptos" w:eastAsia="Aptos" w:hAnsi="Aptos" w:cs="Aptos"/>
          <w:color w:val="000000" w:themeColor="text1"/>
          <w:sz w:val="21"/>
          <w:szCs w:val="21"/>
        </w:rPr>
        <w:t>be</w:t>
      </w:r>
      <w:r w:rsidR="008A0792">
        <w:rPr>
          <w:rFonts w:ascii="Aptos" w:eastAsia="Aptos" w:hAnsi="Aptos" w:cs="Aptos"/>
          <w:color w:val="000000" w:themeColor="text1"/>
          <w:sz w:val="21"/>
          <w:szCs w:val="21"/>
        </w:rPr>
        <w:t xml:space="preserve"> </w:t>
      </w:r>
      <w:r w:rsidR="00E12DB9">
        <w:rPr>
          <w:rFonts w:ascii="Aptos" w:eastAsia="Aptos" w:hAnsi="Aptos" w:cs="Aptos"/>
          <w:color w:val="000000" w:themeColor="text1"/>
          <w:sz w:val="21"/>
          <w:szCs w:val="21"/>
        </w:rPr>
        <w:t>utilized in</w:t>
      </w:r>
      <w:r w:rsidR="008A0792">
        <w:rPr>
          <w:rFonts w:ascii="Aptos" w:eastAsia="Aptos" w:hAnsi="Aptos" w:cs="Aptos"/>
          <w:color w:val="000000" w:themeColor="text1"/>
          <w:sz w:val="21"/>
          <w:szCs w:val="21"/>
        </w:rPr>
        <w:t xml:space="preserve"> all </w:t>
      </w:r>
      <w:r w:rsidR="00E12DB9">
        <w:rPr>
          <w:rFonts w:ascii="Aptos" w:eastAsia="Aptos" w:hAnsi="Aptos" w:cs="Aptos"/>
          <w:color w:val="000000" w:themeColor="text1"/>
          <w:sz w:val="21"/>
          <w:szCs w:val="21"/>
        </w:rPr>
        <w:t>phases</w:t>
      </w:r>
      <w:r w:rsidR="008A0792">
        <w:rPr>
          <w:rFonts w:ascii="Aptos" w:eastAsia="Aptos" w:hAnsi="Aptos" w:cs="Aptos"/>
          <w:color w:val="000000" w:themeColor="text1"/>
          <w:sz w:val="21"/>
          <w:szCs w:val="21"/>
        </w:rPr>
        <w:t xml:space="preserve"> of the application lifecycle</w:t>
      </w:r>
      <w:r w:rsidR="00E12DB9">
        <w:rPr>
          <w:rFonts w:ascii="Aptos" w:eastAsia="Aptos" w:hAnsi="Aptos" w:cs="Aptos"/>
          <w:color w:val="000000" w:themeColor="text1"/>
          <w:sz w:val="21"/>
          <w:szCs w:val="21"/>
        </w:rPr>
        <w:t xml:space="preserve"> to </w:t>
      </w:r>
      <w:r w:rsidR="00E12DB9" w:rsidRPr="00BA1CE1">
        <w:rPr>
          <w:rFonts w:ascii="Aptos" w:eastAsia="Aptos" w:hAnsi="Aptos" w:cs="Aptos"/>
          <w:b/>
          <w:color w:val="000000" w:themeColor="text1"/>
          <w:sz w:val="21"/>
          <w:szCs w:val="21"/>
        </w:rPr>
        <w:t xml:space="preserve">automate </w:t>
      </w:r>
      <w:r w:rsidR="00E12DB9">
        <w:rPr>
          <w:rFonts w:ascii="Aptos" w:eastAsia="Aptos" w:hAnsi="Aptos" w:cs="Aptos"/>
          <w:color w:val="000000" w:themeColor="text1"/>
          <w:sz w:val="21"/>
          <w:szCs w:val="21"/>
        </w:rPr>
        <w:t xml:space="preserve">infrastructure deployment, application delivery, </w:t>
      </w:r>
      <w:r w:rsidR="004039F8">
        <w:rPr>
          <w:rFonts w:ascii="Aptos" w:eastAsia="Aptos" w:hAnsi="Aptos" w:cs="Aptos"/>
          <w:color w:val="000000" w:themeColor="text1"/>
          <w:sz w:val="21"/>
          <w:szCs w:val="21"/>
        </w:rPr>
        <w:t xml:space="preserve">tenant </w:t>
      </w:r>
      <w:r w:rsidR="00FA2491">
        <w:rPr>
          <w:rFonts w:ascii="Aptos" w:eastAsia="Aptos" w:hAnsi="Aptos" w:cs="Aptos"/>
          <w:color w:val="000000" w:themeColor="text1"/>
          <w:sz w:val="21"/>
          <w:szCs w:val="21"/>
        </w:rPr>
        <w:t>provisioning</w:t>
      </w:r>
      <w:r w:rsidR="004039F8">
        <w:rPr>
          <w:rFonts w:ascii="Aptos" w:eastAsia="Aptos" w:hAnsi="Aptos" w:cs="Aptos"/>
          <w:color w:val="000000" w:themeColor="text1"/>
          <w:sz w:val="21"/>
          <w:szCs w:val="21"/>
        </w:rPr>
        <w:t xml:space="preserve">, </w:t>
      </w:r>
      <w:r w:rsidR="008664B0">
        <w:rPr>
          <w:rFonts w:ascii="Aptos" w:eastAsia="Aptos" w:hAnsi="Aptos" w:cs="Aptos"/>
          <w:color w:val="000000" w:themeColor="text1"/>
          <w:sz w:val="21"/>
          <w:szCs w:val="21"/>
        </w:rPr>
        <w:t xml:space="preserve">SAP-managed </w:t>
      </w:r>
      <w:r w:rsidR="004039F8">
        <w:rPr>
          <w:rFonts w:ascii="Aptos" w:eastAsia="Aptos" w:hAnsi="Aptos" w:cs="Aptos"/>
          <w:color w:val="000000" w:themeColor="text1"/>
          <w:sz w:val="21"/>
          <w:szCs w:val="21"/>
        </w:rPr>
        <w:t>integration</w:t>
      </w:r>
      <w:r w:rsidR="00FA2491">
        <w:rPr>
          <w:rFonts w:ascii="Aptos" w:eastAsia="Aptos" w:hAnsi="Aptos" w:cs="Aptos"/>
          <w:color w:val="000000" w:themeColor="text1"/>
          <w:sz w:val="21"/>
          <w:szCs w:val="21"/>
        </w:rPr>
        <w:t xml:space="preserve"> and content delivery.</w:t>
      </w:r>
      <w:r w:rsidR="00E12DB9">
        <w:rPr>
          <w:rFonts w:ascii="Aptos" w:eastAsia="Aptos" w:hAnsi="Aptos" w:cs="Aptos"/>
          <w:color w:val="000000" w:themeColor="text1"/>
          <w:sz w:val="21"/>
          <w:szCs w:val="21"/>
        </w:rPr>
        <w:t xml:space="preserve"> </w:t>
      </w:r>
      <w:r w:rsidR="002B12E6">
        <w:rPr>
          <w:rFonts w:ascii="Aptos" w:eastAsia="Aptos" w:hAnsi="Aptos" w:cs="Aptos"/>
          <w:color w:val="000000" w:themeColor="text1"/>
          <w:sz w:val="21"/>
          <w:szCs w:val="21"/>
        </w:rPr>
        <w:t xml:space="preserve">This choreography is </w:t>
      </w:r>
      <w:r w:rsidR="00623834">
        <w:rPr>
          <w:rFonts w:ascii="Aptos" w:eastAsia="Aptos" w:hAnsi="Aptos" w:cs="Aptos"/>
          <w:color w:val="000000" w:themeColor="text1"/>
          <w:sz w:val="21"/>
          <w:szCs w:val="21"/>
        </w:rPr>
        <w:t>provided by the deployment services</w:t>
      </w:r>
      <w:r w:rsidR="00E64E69">
        <w:rPr>
          <w:rFonts w:ascii="Aptos" w:eastAsia="Aptos" w:hAnsi="Aptos" w:cs="Aptos"/>
          <w:color w:val="000000" w:themeColor="text1"/>
          <w:sz w:val="21"/>
          <w:szCs w:val="21"/>
        </w:rPr>
        <w:t xml:space="preserve"> </w:t>
      </w:r>
      <w:r w:rsidR="00C727EF">
        <w:rPr>
          <w:rFonts w:ascii="Aptos" w:eastAsia="Aptos" w:hAnsi="Aptos" w:cs="Aptos"/>
          <w:color w:val="000000" w:themeColor="text1"/>
          <w:sz w:val="21"/>
          <w:szCs w:val="21"/>
        </w:rPr>
        <w:t xml:space="preserve">– </w:t>
      </w:r>
      <w:r w:rsidR="00C727EF" w:rsidRPr="00BA1CE1">
        <w:rPr>
          <w:rFonts w:ascii="Aptos" w:eastAsia="Aptos" w:hAnsi="Aptos" w:cs="Aptos"/>
          <w:b/>
          <w:color w:val="000000" w:themeColor="text1"/>
          <w:sz w:val="21"/>
          <w:szCs w:val="21"/>
        </w:rPr>
        <w:t>building on the existing</w:t>
      </w:r>
      <w:r w:rsidR="00C727EF">
        <w:rPr>
          <w:rFonts w:ascii="Aptos" w:eastAsia="Aptos" w:hAnsi="Aptos" w:cs="Aptos"/>
          <w:color w:val="000000" w:themeColor="text1"/>
          <w:sz w:val="21"/>
          <w:szCs w:val="21"/>
        </w:rPr>
        <w:t xml:space="preserve"> (BTP) technologies like</w:t>
      </w:r>
      <w:r w:rsidR="00C727EF" w:rsidRPr="00BA1CE1">
        <w:rPr>
          <w:rFonts w:ascii="Aptos" w:eastAsia="Aptos" w:hAnsi="Aptos" w:cs="Aptos"/>
          <w:b/>
          <w:color w:val="000000" w:themeColor="text1"/>
          <w:sz w:val="21"/>
          <w:szCs w:val="21"/>
        </w:rPr>
        <w:t xml:space="preserve"> </w:t>
      </w:r>
      <w:r w:rsidR="00E64E69" w:rsidRPr="00BA1CE1">
        <w:rPr>
          <w:rFonts w:ascii="Aptos" w:eastAsia="Aptos" w:hAnsi="Aptos" w:cs="Aptos"/>
          <w:b/>
          <w:color w:val="000000" w:themeColor="text1"/>
          <w:sz w:val="21"/>
          <w:szCs w:val="21"/>
        </w:rPr>
        <w:t>SAP Cloud Orchestrator</w:t>
      </w:r>
      <w:r w:rsidR="00E64E69">
        <w:rPr>
          <w:rFonts w:ascii="Aptos" w:eastAsia="Aptos" w:hAnsi="Aptos" w:cs="Aptos"/>
          <w:color w:val="000000" w:themeColor="text1"/>
          <w:sz w:val="21"/>
          <w:szCs w:val="21"/>
        </w:rPr>
        <w:t xml:space="preserve">, </w:t>
      </w:r>
      <w:r w:rsidR="00E64E69" w:rsidRPr="00BA1CE1">
        <w:rPr>
          <w:rFonts w:ascii="Aptos" w:eastAsia="Aptos" w:hAnsi="Aptos" w:cs="Aptos"/>
          <w:b/>
          <w:color w:val="000000" w:themeColor="text1"/>
          <w:sz w:val="21"/>
          <w:szCs w:val="21"/>
        </w:rPr>
        <w:t>DwC</w:t>
      </w:r>
      <w:r w:rsidR="00E64E69">
        <w:rPr>
          <w:rFonts w:ascii="Aptos" w:eastAsia="Aptos" w:hAnsi="Aptos" w:cs="Aptos"/>
          <w:color w:val="000000" w:themeColor="text1"/>
          <w:sz w:val="21"/>
          <w:szCs w:val="21"/>
        </w:rPr>
        <w:t xml:space="preserve">, </w:t>
      </w:r>
      <w:r w:rsidR="00C727EF" w:rsidRPr="00BA1CE1">
        <w:rPr>
          <w:rFonts w:ascii="Aptos" w:eastAsia="Aptos" w:hAnsi="Aptos" w:cs="Aptos"/>
          <w:b/>
          <w:color w:val="000000" w:themeColor="text1"/>
          <w:sz w:val="21"/>
          <w:szCs w:val="21"/>
        </w:rPr>
        <w:t>Content Operator</w:t>
      </w:r>
      <w:r w:rsidR="00E64E69">
        <w:rPr>
          <w:rFonts w:ascii="Aptos" w:eastAsia="Aptos" w:hAnsi="Aptos" w:cs="Aptos"/>
          <w:color w:val="000000" w:themeColor="text1"/>
          <w:sz w:val="21"/>
          <w:szCs w:val="21"/>
        </w:rPr>
        <w:t xml:space="preserve"> etc.</w:t>
      </w:r>
      <w:r w:rsidR="00F33C33">
        <w:rPr>
          <w:rFonts w:ascii="Aptos" w:eastAsia="Aptos" w:hAnsi="Aptos" w:cs="Aptos"/>
          <w:color w:val="000000" w:themeColor="text1"/>
          <w:sz w:val="21"/>
          <w:szCs w:val="21"/>
        </w:rPr>
        <w:t xml:space="preserve"> and </w:t>
      </w:r>
      <w:r w:rsidR="00745281">
        <w:rPr>
          <w:rFonts w:ascii="Aptos" w:eastAsia="Aptos" w:hAnsi="Aptos" w:cs="Aptos"/>
          <w:color w:val="000000" w:themeColor="text1"/>
          <w:sz w:val="21"/>
          <w:szCs w:val="21"/>
        </w:rPr>
        <w:t xml:space="preserve">newly built </w:t>
      </w:r>
      <w:r w:rsidR="00885B04">
        <w:rPr>
          <w:rFonts w:ascii="Aptos" w:eastAsia="Aptos" w:hAnsi="Aptos" w:cs="Aptos"/>
          <w:color w:val="000000" w:themeColor="text1"/>
          <w:sz w:val="21"/>
          <w:szCs w:val="21"/>
        </w:rPr>
        <w:t>APIs</w:t>
      </w:r>
      <w:r w:rsidR="00745281">
        <w:rPr>
          <w:rFonts w:ascii="Aptos" w:eastAsia="Aptos" w:hAnsi="Aptos" w:cs="Aptos"/>
          <w:color w:val="000000" w:themeColor="text1"/>
          <w:sz w:val="21"/>
          <w:szCs w:val="21"/>
        </w:rPr>
        <w:t xml:space="preserve"> by</w:t>
      </w:r>
      <w:r w:rsidR="00F33C33">
        <w:rPr>
          <w:rFonts w:ascii="Aptos" w:eastAsia="Aptos" w:hAnsi="Aptos" w:cs="Aptos"/>
          <w:color w:val="000000" w:themeColor="text1"/>
          <w:sz w:val="21"/>
          <w:szCs w:val="21"/>
        </w:rPr>
        <w:t xml:space="preserve"> </w:t>
      </w:r>
      <w:r w:rsidR="00635520">
        <w:rPr>
          <w:rFonts w:ascii="Aptos" w:eastAsia="Aptos" w:hAnsi="Aptos" w:cs="Aptos"/>
          <w:color w:val="000000" w:themeColor="text1"/>
          <w:sz w:val="21"/>
          <w:szCs w:val="21"/>
        </w:rPr>
        <w:t>technology providers like BDC.</w:t>
      </w:r>
      <w:r w:rsidR="00E12DB9">
        <w:rPr>
          <w:rFonts w:ascii="Aptos" w:eastAsia="Aptos" w:hAnsi="Aptos" w:cs="Aptos"/>
          <w:color w:val="000000" w:themeColor="text1"/>
          <w:sz w:val="21"/>
          <w:szCs w:val="21"/>
        </w:rPr>
        <w:t xml:space="preserve"> </w:t>
      </w:r>
    </w:p>
    <w:p w14:paraId="3F52769E" w14:textId="77777777" w:rsidR="002C73E2" w:rsidRDefault="002C73E2" w:rsidP="2B351569">
      <w:pPr>
        <w:spacing w:before="0" w:line="240" w:lineRule="auto"/>
        <w:contextualSpacing/>
        <w:jc w:val="both"/>
        <w:rPr>
          <w:rFonts w:ascii="Aptos" w:eastAsia="Aptos" w:hAnsi="Aptos" w:cs="Aptos"/>
          <w:color w:val="000000" w:themeColor="text1"/>
          <w:sz w:val="21"/>
          <w:szCs w:val="21"/>
        </w:rPr>
      </w:pPr>
    </w:p>
    <w:p w14:paraId="62E5C3C4" w14:textId="53B56A0B" w:rsidR="00D2133B" w:rsidRPr="00112DD0" w:rsidRDefault="00D2133B" w:rsidP="2B351569">
      <w:pPr>
        <w:spacing w:before="0" w:line="240" w:lineRule="auto"/>
        <w:contextualSpacing/>
        <w:jc w:val="both"/>
        <w:rPr>
          <w:rFonts w:ascii="Aptos" w:eastAsia="Aptos" w:hAnsi="Aptos" w:cs="Aptos"/>
          <w:color w:val="000000" w:themeColor="text1"/>
          <w:sz w:val="21"/>
          <w:szCs w:val="21"/>
        </w:rPr>
      </w:pPr>
      <w:r w:rsidRPr="77EE008D">
        <w:rPr>
          <w:rFonts w:ascii="Aptos" w:eastAsia="Aptos" w:hAnsi="Aptos" w:cs="Aptos"/>
          <w:color w:val="000000" w:themeColor="text1"/>
          <w:sz w:val="21"/>
          <w:szCs w:val="21"/>
        </w:rPr>
        <w:t xml:space="preserve">This is complemented by a </w:t>
      </w:r>
      <w:r w:rsidRPr="77EE008D">
        <w:rPr>
          <w:rFonts w:ascii="Aptos" w:eastAsia="Aptos" w:hAnsi="Aptos" w:cs="Aptos"/>
          <w:b/>
          <w:color w:val="000000" w:themeColor="text1"/>
          <w:sz w:val="21"/>
          <w:szCs w:val="21"/>
        </w:rPr>
        <w:t>Security Toolkit</w:t>
      </w:r>
      <w:r w:rsidRPr="77EE008D">
        <w:rPr>
          <w:rFonts w:ascii="Aptos" w:eastAsia="Aptos" w:hAnsi="Aptos" w:cs="Aptos"/>
          <w:color w:val="000000" w:themeColor="text1"/>
          <w:sz w:val="21"/>
          <w:szCs w:val="21"/>
        </w:rPr>
        <w:t xml:space="preserve"> that embeds security standards </w:t>
      </w:r>
      <w:r w:rsidR="00C77E8D" w:rsidRPr="77EE008D">
        <w:rPr>
          <w:rFonts w:ascii="Aptos" w:eastAsia="Aptos" w:hAnsi="Aptos" w:cs="Aptos"/>
          <w:color w:val="000000" w:themeColor="text1"/>
          <w:sz w:val="21"/>
          <w:szCs w:val="21"/>
        </w:rPr>
        <w:t>using</w:t>
      </w:r>
      <w:r w:rsidRPr="77EE008D">
        <w:rPr>
          <w:rFonts w:ascii="Aptos" w:eastAsia="Aptos" w:hAnsi="Aptos" w:cs="Aptos"/>
          <w:color w:val="000000" w:themeColor="text1"/>
          <w:sz w:val="21"/>
          <w:szCs w:val="21"/>
        </w:rPr>
        <w:t xml:space="preserve"> "Golden images" and provides built-in vulnerability scans into the infrastructure setup and service access layers, ensuring a secure foundation from the start.</w:t>
      </w:r>
    </w:p>
    <w:p w14:paraId="0B6A8854" w14:textId="77777777" w:rsidR="00E268C2" w:rsidRPr="00112DD0" w:rsidRDefault="00E268C2" w:rsidP="2B351569">
      <w:pPr>
        <w:spacing w:before="0" w:line="240" w:lineRule="auto"/>
        <w:contextualSpacing/>
        <w:jc w:val="both"/>
        <w:rPr>
          <w:rFonts w:ascii="Aptos" w:eastAsia="Aptos" w:hAnsi="Aptos" w:cs="Aptos"/>
          <w:color w:val="000000" w:themeColor="text1"/>
          <w:sz w:val="21"/>
          <w:szCs w:val="24"/>
        </w:rPr>
      </w:pPr>
    </w:p>
    <w:p w14:paraId="4AAB0F70" w14:textId="1A5BF089" w:rsidR="00A80CDF" w:rsidRPr="00112DD0" w:rsidRDefault="000A4B6D" w:rsidP="2B351569">
      <w:pPr>
        <w:spacing w:before="0" w:line="240" w:lineRule="auto"/>
        <w:contextualSpacing/>
        <w:jc w:val="both"/>
        <w:rPr>
          <w:rFonts w:ascii="Aptos" w:eastAsia="Aptos" w:hAnsi="Aptos" w:cs="Aptos"/>
          <w:color w:val="000000" w:themeColor="text1"/>
          <w:sz w:val="21"/>
          <w:szCs w:val="21"/>
        </w:rPr>
      </w:pPr>
      <w:r w:rsidRPr="580B5A59">
        <w:rPr>
          <w:rStyle w:val="citation-429"/>
          <w:rFonts w:ascii="Aptos" w:hAnsi="Aptos"/>
          <w:sz w:val="21"/>
          <w:szCs w:val="21"/>
        </w:rPr>
        <w:t>AppFND also ensures that applications built on this foundation integrate seamlessly into the broader SAP ecosystem</w:t>
      </w:r>
      <w:r w:rsidRPr="580B5A59">
        <w:rPr>
          <w:rFonts w:ascii="Aptos" w:hAnsi="Aptos"/>
          <w:sz w:val="21"/>
          <w:szCs w:val="21"/>
        </w:rPr>
        <w:t xml:space="preserve">. </w:t>
      </w:r>
      <w:commentRangeStart w:id="295"/>
      <w:commentRangeStart w:id="296"/>
      <w:commentRangeStart w:id="297"/>
      <w:commentRangeStart w:id="298"/>
      <w:commentRangeStart w:id="299"/>
      <w:commentRangeStart w:id="300"/>
      <w:r w:rsidRPr="580B5A59">
        <w:rPr>
          <w:rStyle w:val="citation-428"/>
          <w:rFonts w:ascii="Aptos" w:hAnsi="Aptos"/>
          <w:sz w:val="21"/>
          <w:szCs w:val="21"/>
        </w:rPr>
        <w:t xml:space="preserve">It provides predefined </w:t>
      </w:r>
      <w:r w:rsidRPr="580B5A59">
        <w:rPr>
          <w:rStyle w:val="citation-428"/>
          <w:rFonts w:ascii="Aptos" w:hAnsi="Aptos"/>
          <w:b/>
          <w:sz w:val="21"/>
          <w:szCs w:val="21"/>
        </w:rPr>
        <w:t>BDC Integration Templates</w:t>
      </w:r>
      <w:commentRangeEnd w:id="295"/>
      <w:r w:rsidR="003E44D1" w:rsidRPr="580B5A59">
        <w:rPr>
          <w:rStyle w:val="CommentReference"/>
          <w:rFonts w:ascii="Aptos" w:hAnsi="Aptos"/>
          <w:sz w:val="21"/>
          <w:szCs w:val="21"/>
        </w:rPr>
        <w:commentReference w:id="295"/>
      </w:r>
      <w:commentRangeEnd w:id="296"/>
      <w:r w:rsidR="00271A38" w:rsidRPr="580B5A59">
        <w:rPr>
          <w:rStyle w:val="CommentReference"/>
          <w:rFonts w:ascii="Aptos" w:hAnsi="Aptos"/>
          <w:sz w:val="21"/>
          <w:szCs w:val="21"/>
        </w:rPr>
        <w:commentReference w:id="296"/>
      </w:r>
      <w:commentRangeEnd w:id="297"/>
      <w:r w:rsidRPr="580B5A59">
        <w:rPr>
          <w:rStyle w:val="CommentReference"/>
          <w:rFonts w:ascii="Aptos" w:hAnsi="Aptos"/>
          <w:sz w:val="21"/>
          <w:szCs w:val="21"/>
        </w:rPr>
        <w:commentReference w:id="297"/>
      </w:r>
      <w:commentRangeEnd w:id="298"/>
      <w:r w:rsidR="008F2FC7" w:rsidRPr="580B5A59">
        <w:rPr>
          <w:rStyle w:val="CommentReference"/>
          <w:rFonts w:ascii="Aptos" w:hAnsi="Aptos"/>
          <w:sz w:val="21"/>
          <w:szCs w:val="21"/>
        </w:rPr>
        <w:commentReference w:id="298"/>
      </w:r>
      <w:commentRangeEnd w:id="299"/>
      <w:r w:rsidR="00CE07A5" w:rsidRPr="580B5A59">
        <w:rPr>
          <w:rStyle w:val="CommentReference"/>
          <w:rFonts w:ascii="Aptos" w:hAnsi="Aptos"/>
          <w:sz w:val="21"/>
          <w:szCs w:val="21"/>
        </w:rPr>
        <w:commentReference w:id="299"/>
      </w:r>
      <w:commentRangeEnd w:id="300"/>
      <w:r w:rsidRPr="580B5A59">
        <w:rPr>
          <w:rStyle w:val="CommentReference"/>
          <w:rFonts w:ascii="Aptos" w:hAnsi="Aptos"/>
          <w:sz w:val="21"/>
          <w:szCs w:val="21"/>
        </w:rPr>
        <w:commentReference w:id="300"/>
      </w:r>
      <w:r w:rsidRPr="580B5A59">
        <w:rPr>
          <w:rStyle w:val="citation-428"/>
          <w:rFonts w:ascii="Aptos" w:hAnsi="Aptos"/>
          <w:sz w:val="21"/>
          <w:szCs w:val="21"/>
        </w:rPr>
        <w:t xml:space="preserve"> and strengthens SAP-to-SAP integration with a </w:t>
      </w:r>
      <w:commentRangeStart w:id="305"/>
      <w:commentRangeStart w:id="306"/>
      <w:commentRangeStart w:id="307"/>
      <w:commentRangeStart w:id="308"/>
      <w:r w:rsidRPr="580B5A59">
        <w:rPr>
          <w:rStyle w:val="citation-428"/>
          <w:rFonts w:ascii="Aptos" w:hAnsi="Aptos"/>
          <w:b/>
          <w:sz w:val="21"/>
          <w:szCs w:val="21"/>
        </w:rPr>
        <w:t>Managed Gateway</w:t>
      </w:r>
      <w:r w:rsidRPr="580B5A59">
        <w:rPr>
          <w:rStyle w:val="citation-428"/>
          <w:rFonts w:ascii="Aptos" w:hAnsi="Aptos"/>
          <w:sz w:val="21"/>
          <w:szCs w:val="21"/>
        </w:rPr>
        <w:t xml:space="preserve"> </w:t>
      </w:r>
      <w:commentRangeEnd w:id="305"/>
      <w:r w:rsidR="00792BEE" w:rsidRPr="580B5A59">
        <w:rPr>
          <w:rStyle w:val="CommentReference"/>
          <w:rFonts w:ascii="Aptos" w:hAnsi="Aptos"/>
          <w:sz w:val="21"/>
          <w:szCs w:val="21"/>
        </w:rPr>
        <w:commentReference w:id="305"/>
      </w:r>
      <w:commentRangeEnd w:id="306"/>
      <w:r w:rsidR="000727A3" w:rsidRPr="580B5A59">
        <w:rPr>
          <w:rStyle w:val="CommentReference"/>
          <w:rFonts w:ascii="Aptos" w:hAnsi="Aptos"/>
          <w:sz w:val="21"/>
          <w:szCs w:val="21"/>
        </w:rPr>
        <w:commentReference w:id="306"/>
      </w:r>
      <w:commentRangeEnd w:id="307"/>
      <w:r w:rsidR="00CE07A5" w:rsidRPr="580B5A59">
        <w:rPr>
          <w:rStyle w:val="CommentReference"/>
          <w:rFonts w:ascii="Aptos" w:hAnsi="Aptos"/>
          <w:sz w:val="21"/>
          <w:szCs w:val="21"/>
        </w:rPr>
        <w:commentReference w:id="307"/>
      </w:r>
      <w:commentRangeEnd w:id="308"/>
      <w:r w:rsidR="00F74E89" w:rsidRPr="580B5A59">
        <w:rPr>
          <w:rStyle w:val="CommentReference"/>
          <w:rFonts w:ascii="Aptos" w:hAnsi="Aptos"/>
          <w:sz w:val="21"/>
          <w:szCs w:val="21"/>
        </w:rPr>
        <w:commentReference w:id="308"/>
      </w:r>
      <w:r w:rsidRPr="580B5A59">
        <w:rPr>
          <w:rStyle w:val="citation-428"/>
          <w:rFonts w:ascii="Aptos" w:hAnsi="Aptos"/>
          <w:sz w:val="21"/>
          <w:szCs w:val="21"/>
        </w:rPr>
        <w:t xml:space="preserve">to support critical migrations, such as the Ariba-to-Nexus and BTP Neo to Cloud Foundry transitions. </w:t>
      </w:r>
    </w:p>
    <w:p w14:paraId="573A055A" w14:textId="77777777" w:rsidR="00E268C2" w:rsidRPr="00112DD0" w:rsidRDefault="00E268C2" w:rsidP="2B351569">
      <w:pPr>
        <w:spacing w:before="0" w:line="240" w:lineRule="auto"/>
        <w:contextualSpacing/>
        <w:jc w:val="both"/>
        <w:rPr>
          <w:rFonts w:ascii="Aptos" w:eastAsia="Aptos" w:hAnsi="Aptos" w:cs="Aptos"/>
          <w:color w:val="000000" w:themeColor="text1"/>
          <w:sz w:val="21"/>
          <w:szCs w:val="24"/>
        </w:rPr>
      </w:pPr>
    </w:p>
    <w:p w14:paraId="5A9C0CB5" w14:textId="194E3F15" w:rsidR="009A4DC3" w:rsidRPr="00112DD0" w:rsidRDefault="009A4DC3" w:rsidP="2B351569">
      <w:pPr>
        <w:spacing w:before="0" w:line="240" w:lineRule="auto"/>
        <w:contextualSpacing/>
        <w:jc w:val="both"/>
        <w:rPr>
          <w:rFonts w:ascii="Aptos" w:eastAsia="Aptos" w:hAnsi="Aptos" w:cs="Aptos"/>
          <w:color w:val="000000" w:themeColor="text1"/>
          <w:sz w:val="21"/>
          <w:szCs w:val="24"/>
        </w:rPr>
      </w:pPr>
      <w:r w:rsidRPr="00112DD0">
        <w:rPr>
          <w:rFonts w:ascii="Aptos" w:eastAsia="Aptos" w:hAnsi="Aptos" w:cs="Aptos"/>
          <w:color w:val="000000" w:themeColor="text1"/>
          <w:sz w:val="21"/>
          <w:szCs w:val="24"/>
        </w:rPr>
        <w:t xml:space="preserve">Finally, AppFND wraps these capabilities in a consistent layer of governance. This includes driving the adoption of </w:t>
      </w:r>
      <w:r w:rsidRPr="00112DD0">
        <w:rPr>
          <w:rFonts w:ascii="Aptos" w:eastAsia="Aptos" w:hAnsi="Aptos" w:cs="Aptos"/>
          <w:b/>
          <w:color w:val="000000" w:themeColor="text1"/>
          <w:sz w:val="21"/>
          <w:szCs w:val="24"/>
        </w:rPr>
        <w:t>OpenTelemetry (OTel)</w:t>
      </w:r>
      <w:r w:rsidRPr="00112DD0">
        <w:rPr>
          <w:rFonts w:ascii="Aptos" w:eastAsia="Aptos" w:hAnsi="Aptos" w:cs="Aptos"/>
          <w:color w:val="000000" w:themeColor="text1"/>
          <w:sz w:val="21"/>
          <w:szCs w:val="24"/>
        </w:rPr>
        <w:t xml:space="preserve"> for unified observability with an emphasis on suite-wide KPI reporting as part of the Rhythm of Business (ROB) strategy. </w:t>
      </w:r>
    </w:p>
    <w:p w14:paraId="27B8C065" w14:textId="77777777" w:rsidR="00E268C2" w:rsidRPr="00112DD0" w:rsidRDefault="00E268C2" w:rsidP="2B351569">
      <w:pPr>
        <w:spacing w:before="0" w:line="240" w:lineRule="auto"/>
        <w:contextualSpacing/>
        <w:jc w:val="both"/>
        <w:rPr>
          <w:rFonts w:ascii="Aptos" w:eastAsia="Aptos" w:hAnsi="Aptos" w:cs="Aptos"/>
          <w:b/>
          <w:color w:val="000000" w:themeColor="text1"/>
          <w:sz w:val="21"/>
          <w:szCs w:val="24"/>
          <w:lang w:val="en-GB"/>
        </w:rPr>
      </w:pPr>
    </w:p>
    <w:p w14:paraId="7AB273B1" w14:textId="77777777" w:rsidR="00D2133B" w:rsidRPr="00112DD0" w:rsidRDefault="00D2133B" w:rsidP="2B351569">
      <w:pPr>
        <w:spacing w:before="0" w:line="240" w:lineRule="auto"/>
        <w:contextualSpacing/>
        <w:jc w:val="both"/>
        <w:rPr>
          <w:rFonts w:ascii="Aptos" w:eastAsia="Aptos" w:hAnsi="Aptos" w:cs="Aptos"/>
          <w:b/>
          <w:color w:val="000000" w:themeColor="text1"/>
          <w:sz w:val="21"/>
          <w:szCs w:val="24"/>
          <w:lang w:val="en-GB"/>
        </w:rPr>
      </w:pPr>
      <w:r w:rsidRPr="00112DD0">
        <w:rPr>
          <w:rFonts w:ascii="Aptos" w:eastAsia="Aptos" w:hAnsi="Aptos" w:cs="Aptos"/>
          <w:b/>
          <w:color w:val="000000" w:themeColor="text1"/>
          <w:sz w:val="21"/>
          <w:szCs w:val="24"/>
          <w:lang w:val="en-GB"/>
        </w:rPr>
        <w:t>The Path to an AI-Native Foundation</w:t>
      </w:r>
    </w:p>
    <w:p w14:paraId="7CD32330" w14:textId="77777777" w:rsidR="002634A6" w:rsidRDefault="00D2133B" w:rsidP="2B351569">
      <w:pPr>
        <w:spacing w:before="0" w:line="240" w:lineRule="auto"/>
        <w:contextualSpacing/>
        <w:jc w:val="both"/>
        <w:rPr>
          <w:rFonts w:ascii="Aptos" w:eastAsia="Aptos" w:hAnsi="Aptos" w:cs="Aptos"/>
          <w:color w:val="000000" w:themeColor="text1"/>
          <w:sz w:val="21"/>
          <w:szCs w:val="24"/>
        </w:rPr>
      </w:pPr>
      <w:r w:rsidRPr="00112DD0">
        <w:rPr>
          <w:rFonts w:ascii="Aptos" w:eastAsia="Aptos" w:hAnsi="Aptos" w:cs="Aptos"/>
          <w:color w:val="000000" w:themeColor="text1"/>
          <w:sz w:val="21"/>
          <w:szCs w:val="24"/>
        </w:rPr>
        <w:t xml:space="preserve">Building on this groundwork, the vision for AppFND is to evolve into an intelligent foundation that embeds AI into every aspect of the development lifecycle. </w:t>
      </w:r>
    </w:p>
    <w:p w14:paraId="6EFA3D5C" w14:textId="77777777" w:rsidR="002634A6" w:rsidRDefault="002634A6" w:rsidP="2B351569">
      <w:pPr>
        <w:spacing w:before="0" w:line="240" w:lineRule="auto"/>
        <w:contextualSpacing/>
        <w:jc w:val="both"/>
        <w:rPr>
          <w:rFonts w:ascii="Aptos" w:eastAsia="Aptos" w:hAnsi="Aptos" w:cs="Aptos"/>
          <w:color w:val="000000" w:themeColor="text1"/>
          <w:sz w:val="21"/>
          <w:szCs w:val="24"/>
        </w:rPr>
      </w:pPr>
    </w:p>
    <w:p w14:paraId="51891DFA" w14:textId="530CCD57" w:rsidR="002634A6" w:rsidRPr="00112DD0" w:rsidRDefault="002634A6" w:rsidP="002634A6">
      <w:pPr>
        <w:spacing w:before="0" w:line="240" w:lineRule="auto"/>
        <w:contextualSpacing/>
        <w:jc w:val="both"/>
        <w:rPr>
          <w:rFonts w:ascii="Aptos" w:eastAsia="Aptos" w:hAnsi="Aptos" w:cs="Aptos"/>
          <w:color w:val="000000" w:themeColor="text1"/>
          <w:sz w:val="21"/>
          <w:szCs w:val="21"/>
        </w:rPr>
      </w:pPr>
      <w:commentRangeStart w:id="312"/>
      <w:commentRangeStart w:id="313"/>
      <w:r w:rsidRPr="62A9E197">
        <w:rPr>
          <w:rFonts w:ascii="Aptos" w:eastAsia="Aptos" w:hAnsi="Aptos" w:cs="Aptos"/>
          <w:color w:val="000000" w:themeColor="text1"/>
          <w:sz w:val="21"/>
          <w:szCs w:val="21"/>
        </w:rPr>
        <w:t xml:space="preserve">AppFND will support the building and </w:t>
      </w:r>
      <w:r w:rsidRPr="79D6DFA1">
        <w:rPr>
          <w:rFonts w:ascii="Aptos" w:eastAsia="Aptos" w:hAnsi="Aptos" w:cs="Aptos"/>
          <w:color w:val="000000" w:themeColor="text1"/>
          <w:sz w:val="21"/>
          <w:szCs w:val="21"/>
        </w:rPr>
        <w:t>deployment of</w:t>
      </w:r>
      <w:r w:rsidRPr="62A9E197">
        <w:rPr>
          <w:rFonts w:ascii="Aptos" w:eastAsia="Aptos" w:hAnsi="Aptos" w:cs="Aptos"/>
          <w:color w:val="000000" w:themeColor="text1"/>
          <w:sz w:val="21"/>
          <w:szCs w:val="21"/>
        </w:rPr>
        <w:t xml:space="preserve"> </w:t>
      </w:r>
      <w:r w:rsidRPr="00682EE2">
        <w:rPr>
          <w:rFonts w:ascii="Aptos" w:eastAsia="Aptos" w:hAnsi="Aptos" w:cs="Aptos"/>
          <w:b/>
          <w:bCs/>
          <w:color w:val="000000" w:themeColor="text1"/>
          <w:sz w:val="21"/>
          <w:szCs w:val="21"/>
        </w:rPr>
        <w:t>enterprise-grade AI agents</w:t>
      </w:r>
      <w:r>
        <w:rPr>
          <w:rFonts w:ascii="Aptos" w:eastAsia="Aptos" w:hAnsi="Aptos" w:cs="Aptos"/>
          <w:color w:val="000000" w:themeColor="text1"/>
          <w:sz w:val="21"/>
          <w:szCs w:val="21"/>
        </w:rPr>
        <w:t xml:space="preserve"> (SAP managed software, multi-tenancy support, etc..)</w:t>
      </w:r>
      <w:r w:rsidRPr="62A9E197">
        <w:rPr>
          <w:rFonts w:ascii="Aptos" w:eastAsia="Aptos" w:hAnsi="Aptos" w:cs="Aptos"/>
          <w:color w:val="000000" w:themeColor="text1"/>
          <w:sz w:val="21"/>
          <w:szCs w:val="21"/>
        </w:rPr>
        <w:t xml:space="preserve">. </w:t>
      </w:r>
      <w:commentRangeEnd w:id="312"/>
      <w:r w:rsidRPr="62A9E197">
        <w:rPr>
          <w:rStyle w:val="CommentReference"/>
          <w:rFonts w:ascii="Aptos" w:eastAsia="Aptos" w:hAnsi="Aptos" w:cs="Aptos"/>
          <w:color w:val="000000" w:themeColor="text1"/>
          <w:sz w:val="21"/>
          <w:szCs w:val="21"/>
        </w:rPr>
        <w:commentReference w:id="312"/>
      </w:r>
      <w:commentRangeEnd w:id="313"/>
      <w:r w:rsidRPr="62A9E197">
        <w:rPr>
          <w:rStyle w:val="CommentReference"/>
          <w:rFonts w:ascii="Aptos" w:eastAsia="Aptos" w:hAnsi="Aptos" w:cs="Aptos"/>
          <w:color w:val="000000" w:themeColor="text1"/>
          <w:sz w:val="21"/>
          <w:szCs w:val="21"/>
        </w:rPr>
        <w:commentReference w:id="313"/>
      </w:r>
      <w:r w:rsidRPr="62A9E197">
        <w:rPr>
          <w:rFonts w:ascii="Aptos" w:eastAsia="Aptos" w:hAnsi="Aptos" w:cs="Aptos"/>
          <w:color w:val="000000" w:themeColor="text1"/>
          <w:sz w:val="21"/>
          <w:szCs w:val="21"/>
        </w:rPr>
        <w:t xml:space="preserve">Pilots are underway to enhance the SDK for agent creation, supported by a </w:t>
      </w:r>
      <w:r w:rsidRPr="62A9E197">
        <w:rPr>
          <w:rFonts w:ascii="Aptos" w:eastAsia="Aptos" w:hAnsi="Aptos" w:cs="Aptos"/>
          <w:b/>
          <w:color w:val="000000" w:themeColor="text1"/>
          <w:sz w:val="21"/>
          <w:szCs w:val="21"/>
        </w:rPr>
        <w:t>template-based architecture</w:t>
      </w:r>
      <w:r w:rsidRPr="62A9E197">
        <w:rPr>
          <w:rFonts w:ascii="Aptos" w:eastAsia="Aptos" w:hAnsi="Aptos" w:cs="Aptos"/>
          <w:color w:val="000000" w:themeColor="text1"/>
          <w:sz w:val="21"/>
          <w:szCs w:val="21"/>
        </w:rPr>
        <w:t xml:space="preserve"> that will allow LoBs to rapidly build custom agents without deep technical expertise, with GTLC use cases leading this effort. This will enable next-gen solutions, such as an </w:t>
      </w:r>
      <w:r w:rsidRPr="62A9E197">
        <w:rPr>
          <w:rFonts w:ascii="Aptos" w:eastAsia="Aptos" w:hAnsi="Aptos" w:cs="Aptos"/>
          <w:b/>
          <w:color w:val="000000" w:themeColor="text1"/>
          <w:sz w:val="21"/>
          <w:szCs w:val="21"/>
        </w:rPr>
        <w:t>Autonomous Sourcing Architecture</w:t>
      </w:r>
      <w:r w:rsidRPr="62A9E197">
        <w:rPr>
          <w:rFonts w:ascii="Aptos" w:eastAsia="Aptos" w:hAnsi="Aptos" w:cs="Aptos"/>
          <w:color w:val="000000" w:themeColor="text1"/>
          <w:sz w:val="21"/>
          <w:szCs w:val="21"/>
        </w:rPr>
        <w:t xml:space="preserve"> that combines SAP Ariba with Google Gemini’s AI without rebuilding core functionality and will be supported by a proposed </w:t>
      </w:r>
      <w:r w:rsidRPr="62A9E197">
        <w:rPr>
          <w:rFonts w:ascii="Aptos" w:eastAsia="Aptos" w:hAnsi="Aptos" w:cs="Aptos"/>
          <w:b/>
          <w:color w:val="000000" w:themeColor="text1"/>
          <w:sz w:val="21"/>
          <w:szCs w:val="21"/>
        </w:rPr>
        <w:t>AI-powered BTP Search Layer</w:t>
      </w:r>
      <w:r w:rsidRPr="62A9E197">
        <w:rPr>
          <w:rFonts w:ascii="Aptos" w:eastAsia="Aptos" w:hAnsi="Aptos" w:cs="Aptos"/>
          <w:color w:val="000000" w:themeColor="text1"/>
          <w:sz w:val="21"/>
          <w:szCs w:val="21"/>
        </w:rPr>
        <w:t>.</w:t>
      </w:r>
    </w:p>
    <w:p w14:paraId="7CCC0B8D" w14:textId="77777777" w:rsidR="0038379C" w:rsidRPr="00112DD0" w:rsidRDefault="0038379C" w:rsidP="2B351569">
      <w:pPr>
        <w:spacing w:before="0" w:line="240" w:lineRule="auto"/>
        <w:contextualSpacing/>
        <w:jc w:val="both"/>
        <w:rPr>
          <w:rFonts w:ascii="Aptos" w:eastAsia="Aptos" w:hAnsi="Aptos" w:cs="Aptos"/>
          <w:color w:val="000000" w:themeColor="text1"/>
          <w:sz w:val="21"/>
          <w:szCs w:val="24"/>
        </w:rPr>
      </w:pPr>
    </w:p>
    <w:p w14:paraId="54DB7E64" w14:textId="56555841" w:rsidR="00335A68" w:rsidRPr="00F27BE3" w:rsidRDefault="008464FF" w:rsidP="00F27BE3">
      <w:pPr>
        <w:spacing w:before="0" w:line="240" w:lineRule="auto"/>
        <w:contextualSpacing/>
        <w:jc w:val="both"/>
        <w:rPr>
          <w:rFonts w:ascii="Aptos" w:eastAsia="Aptos" w:hAnsi="Aptos" w:cs="Aptos"/>
          <w:color w:val="000000" w:themeColor="text1"/>
          <w:sz w:val="21"/>
          <w:szCs w:val="24"/>
        </w:rPr>
      </w:pPr>
      <w:r w:rsidRPr="00112DD0">
        <w:rPr>
          <w:rFonts w:ascii="Aptos" w:eastAsia="Aptos" w:hAnsi="Aptos" w:cs="Aptos"/>
          <w:color w:val="000000" w:themeColor="text1"/>
          <w:sz w:val="21"/>
          <w:szCs w:val="24"/>
        </w:rPr>
        <w:t xml:space="preserve">The developer experience itself will be transformed. </w:t>
      </w:r>
      <w:r w:rsidRPr="00112DD0">
        <w:rPr>
          <w:rFonts w:ascii="Aptos" w:eastAsia="Aptos" w:hAnsi="Aptos" w:cs="Aptos"/>
          <w:b/>
          <w:color w:val="000000" w:themeColor="text1"/>
          <w:sz w:val="21"/>
          <w:szCs w:val="24"/>
        </w:rPr>
        <w:t>AI assistants embedded in the SDK</w:t>
      </w:r>
      <w:r w:rsidRPr="00112DD0">
        <w:rPr>
          <w:rFonts w:ascii="Aptos" w:eastAsia="Aptos" w:hAnsi="Aptos" w:cs="Aptos"/>
          <w:color w:val="000000" w:themeColor="text1"/>
          <w:sz w:val="21"/>
          <w:szCs w:val="24"/>
        </w:rPr>
        <w:t xml:space="preserve"> will offer contextual support for coding and service consumption, while AI-powered tools will assist with code migration to reduce downtime and optimize code efficiency. This vision extends to specialized agents, </w:t>
      </w:r>
      <w:r w:rsidRPr="00112DD0">
        <w:rPr>
          <w:rFonts w:ascii="Aptos" w:eastAsia="Aptos" w:hAnsi="Aptos" w:cs="Aptos"/>
          <w:color w:val="000000" w:themeColor="text1"/>
          <w:sz w:val="21"/>
          <w:szCs w:val="24"/>
        </w:rPr>
        <w:lastRenderedPageBreak/>
        <w:t xml:space="preserve">such as a </w:t>
      </w:r>
      <w:r w:rsidRPr="00112DD0">
        <w:rPr>
          <w:rFonts w:ascii="Aptos" w:eastAsia="Aptos" w:hAnsi="Aptos" w:cs="Aptos"/>
          <w:b/>
          <w:color w:val="000000" w:themeColor="text1"/>
          <w:sz w:val="21"/>
          <w:szCs w:val="24"/>
        </w:rPr>
        <w:t>Product Manager AI Agent</w:t>
      </w:r>
      <w:r w:rsidRPr="00112DD0">
        <w:rPr>
          <w:rFonts w:ascii="Aptos" w:eastAsia="Aptos" w:hAnsi="Aptos" w:cs="Aptos"/>
          <w:color w:val="000000" w:themeColor="text1"/>
          <w:sz w:val="21"/>
          <w:szCs w:val="24"/>
        </w:rPr>
        <w:t xml:space="preserve"> designed to automate strategic tasks like idea intake, semester planning, PRD creation, and cross-LoB synergy analysis.</w:t>
      </w:r>
      <w:r w:rsidR="00F27BE3">
        <w:rPr>
          <w:rFonts w:ascii="Aptos" w:eastAsia="Aptos" w:hAnsi="Aptos" w:cs="Aptos"/>
          <w:color w:val="000000" w:themeColor="text1"/>
          <w:sz w:val="21"/>
          <w:szCs w:val="24"/>
        </w:rPr>
        <w:tab/>
      </w:r>
      <w:r w:rsidR="00F27BE3">
        <w:rPr>
          <w:rFonts w:ascii="Aptos" w:eastAsia="Aptos" w:hAnsi="Aptos" w:cs="Aptos"/>
          <w:color w:val="000000" w:themeColor="text1"/>
          <w:sz w:val="21"/>
          <w:szCs w:val="24"/>
        </w:rPr>
        <w:tab/>
      </w:r>
      <w:r w:rsidR="00F27BE3">
        <w:rPr>
          <w:rFonts w:ascii="Aptos" w:eastAsia="Aptos" w:hAnsi="Aptos" w:cs="Aptos"/>
          <w:color w:val="000000" w:themeColor="text1"/>
          <w:sz w:val="21"/>
          <w:szCs w:val="24"/>
        </w:rPr>
        <w:tab/>
      </w:r>
      <w:hyperlink w:anchor="TOC">
        <w:r w:rsidR="363FEE3A" w:rsidRPr="00112DD0">
          <w:rPr>
            <w:rStyle w:val="Hyperlink"/>
            <w:rFonts w:ascii="Aptos" w:eastAsia="Times New Roman" w:hAnsi="Aptos" w:cs="Times New Roman"/>
            <w:sz w:val="21"/>
            <w:szCs w:val="21"/>
            <w:lang w:eastAsia="en-GB"/>
          </w:rPr>
          <w:t xml:space="preserve">[Back to </w:t>
        </w:r>
        <w:r w:rsidR="00F27BE3">
          <w:rPr>
            <w:rStyle w:val="Hyperlink"/>
            <w:rFonts w:ascii="Aptos" w:eastAsia="Times New Roman" w:hAnsi="Aptos" w:cs="Times New Roman"/>
            <w:sz w:val="21"/>
            <w:szCs w:val="21"/>
            <w:lang w:eastAsia="en-GB"/>
          </w:rPr>
          <w:t>TOC</w:t>
        </w:r>
        <w:r w:rsidR="363FEE3A" w:rsidRPr="00112DD0">
          <w:rPr>
            <w:rStyle w:val="Hyperlink"/>
            <w:rFonts w:ascii="Aptos" w:eastAsia="Times New Roman" w:hAnsi="Aptos" w:cs="Times New Roman"/>
            <w:sz w:val="21"/>
            <w:szCs w:val="21"/>
            <w:lang w:eastAsia="en-GB"/>
          </w:rPr>
          <w:t>]</w:t>
        </w:r>
      </w:hyperlink>
    </w:p>
    <w:p w14:paraId="18C956E3" w14:textId="1975EB93" w:rsidR="111A73D5" w:rsidRPr="00112DD0" w:rsidRDefault="111A73D5" w:rsidP="2B351569">
      <w:pPr>
        <w:spacing w:before="0" w:line="240" w:lineRule="auto"/>
        <w:contextualSpacing/>
        <w:jc w:val="both"/>
        <w:rPr>
          <w:rFonts w:ascii="Aptos" w:eastAsia="Aptos" w:hAnsi="Aptos" w:cs="Aptos"/>
          <w:color w:val="000000" w:themeColor="text1"/>
          <w:lang w:val="en-GB"/>
        </w:rPr>
      </w:pPr>
    </w:p>
    <w:p w14:paraId="7C1CA249" w14:textId="6D2FFFBF" w:rsidR="004F7DAC" w:rsidRPr="00112DD0" w:rsidRDefault="00F02289" w:rsidP="00FF3635">
      <w:pPr>
        <w:pStyle w:val="Heading2"/>
        <w:spacing w:before="0" w:after="0" w:line="240" w:lineRule="auto"/>
        <w:contextualSpacing/>
        <w:rPr>
          <w:rFonts w:ascii="Aptos" w:hAnsi="Aptos"/>
          <w:b/>
          <w:sz w:val="28"/>
          <w:szCs w:val="28"/>
        </w:rPr>
      </w:pPr>
      <w:bookmarkStart w:id="314" w:name="_Toc213792223"/>
      <w:r w:rsidRPr="00112DD0">
        <w:rPr>
          <w:rFonts w:ascii="Aptos" w:hAnsi="Aptos"/>
          <w:b/>
          <w:sz w:val="28"/>
          <w:szCs w:val="28"/>
        </w:rPr>
        <w:t>7</w:t>
      </w:r>
      <w:r w:rsidR="00A449DF" w:rsidRPr="00112DD0">
        <w:rPr>
          <w:rFonts w:ascii="Aptos" w:hAnsi="Aptos"/>
          <w:b/>
          <w:sz w:val="28"/>
          <w:szCs w:val="28"/>
        </w:rPr>
        <w:t xml:space="preserve">. </w:t>
      </w:r>
      <w:r w:rsidR="00B15131" w:rsidRPr="00112DD0">
        <w:rPr>
          <w:rFonts w:ascii="Aptos" w:hAnsi="Aptos"/>
          <w:b/>
          <w:sz w:val="28"/>
          <w:szCs w:val="28"/>
        </w:rPr>
        <w:t>THE TRUSTED FABRI</w:t>
      </w:r>
      <w:r w:rsidR="0015740C" w:rsidRPr="00112DD0">
        <w:rPr>
          <w:rFonts w:ascii="Aptos" w:hAnsi="Aptos"/>
          <w:b/>
          <w:sz w:val="28"/>
          <w:szCs w:val="28"/>
        </w:rPr>
        <w:t>C:</w:t>
      </w:r>
      <w:r w:rsidR="00B15131" w:rsidRPr="00112DD0">
        <w:rPr>
          <w:rFonts w:ascii="Aptos" w:hAnsi="Aptos"/>
          <w:b/>
          <w:sz w:val="28"/>
          <w:szCs w:val="28"/>
        </w:rPr>
        <w:t xml:space="preserve"> </w:t>
      </w:r>
      <w:r w:rsidR="007A5DFA" w:rsidRPr="00112DD0">
        <w:rPr>
          <w:rFonts w:ascii="Aptos" w:hAnsi="Aptos"/>
          <w:b/>
          <w:sz w:val="28"/>
          <w:szCs w:val="28"/>
        </w:rPr>
        <w:t xml:space="preserve">INTEGRATION, </w:t>
      </w:r>
      <w:r w:rsidR="00B15131" w:rsidRPr="00112DD0">
        <w:rPr>
          <w:rFonts w:ascii="Aptos" w:hAnsi="Aptos"/>
          <w:b/>
          <w:sz w:val="28"/>
          <w:szCs w:val="28"/>
        </w:rPr>
        <w:t xml:space="preserve">SECURITY, </w:t>
      </w:r>
      <w:r w:rsidR="00125EE6" w:rsidRPr="00112DD0">
        <w:rPr>
          <w:rFonts w:ascii="Aptos" w:hAnsi="Aptos"/>
          <w:b/>
          <w:sz w:val="28"/>
          <w:szCs w:val="28"/>
        </w:rPr>
        <w:t xml:space="preserve">AND </w:t>
      </w:r>
      <w:r w:rsidR="00B15131" w:rsidRPr="00112DD0">
        <w:rPr>
          <w:rFonts w:ascii="Aptos" w:hAnsi="Aptos"/>
          <w:b/>
          <w:sz w:val="28"/>
          <w:szCs w:val="28"/>
        </w:rPr>
        <w:t>GOVERNANCE</w:t>
      </w:r>
      <w:bookmarkEnd w:id="314"/>
    </w:p>
    <w:p w14:paraId="1A304B97" w14:textId="77777777" w:rsidR="00FF3635" w:rsidRPr="00112DD0" w:rsidRDefault="00FF3635" w:rsidP="00FF3635">
      <w:pPr>
        <w:spacing w:before="0" w:line="240" w:lineRule="auto"/>
        <w:contextualSpacing/>
        <w:jc w:val="both"/>
        <w:rPr>
          <w:rFonts w:ascii="Aptos" w:eastAsia="Aptos" w:hAnsi="Aptos" w:cs="Aptos"/>
          <w:color w:val="000000" w:themeColor="text1"/>
          <w:sz w:val="21"/>
          <w:szCs w:val="21"/>
        </w:rPr>
      </w:pPr>
    </w:p>
    <w:p w14:paraId="5629F837" w14:textId="77777777" w:rsidR="0004540B" w:rsidRPr="00112DD0" w:rsidRDefault="0004540B" w:rsidP="0004540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rPr>
        <w:t>Trust remains the cornerstone of SAP’s leadership as systems learn and act autonomously. The Trusted Fabric unites security, governance, and integration to verify identity, ensure transparency, and maintain compliance. It transforms protection and oversight into a living system where every action is verifiable and every outcome accountable.</w:t>
      </w:r>
    </w:p>
    <w:p w14:paraId="52A6B781" w14:textId="1B598D54" w:rsidR="00FF3635" w:rsidRPr="00112DD0" w:rsidRDefault="0004540B" w:rsidP="00FF3635">
      <w:pPr>
        <w:spacing w:before="0" w:line="240" w:lineRule="auto"/>
        <w:contextualSpacing/>
        <w:jc w:val="both"/>
        <w:rPr>
          <w:rFonts w:ascii="Aptos" w:hAnsi="Aptos"/>
        </w:rPr>
      </w:pPr>
      <w:r w:rsidRPr="00112DD0">
        <w:rPr>
          <w:rFonts w:ascii="Aptos" w:eastAsia="Aptos" w:hAnsi="Aptos" w:cs="Aptos"/>
          <w:color w:val="000000" w:themeColor="text1"/>
          <w:sz w:val="21"/>
          <w:szCs w:val="21"/>
        </w:rPr>
        <w:t xml:space="preserve"> </w:t>
      </w:r>
    </w:p>
    <w:p w14:paraId="159AC129" w14:textId="0CF420F3" w:rsidR="40832FCF" w:rsidRPr="00112DD0" w:rsidRDefault="00F02289" w:rsidP="00FF3635">
      <w:pPr>
        <w:pStyle w:val="Heading3"/>
        <w:spacing w:before="0" w:after="0" w:line="240" w:lineRule="auto"/>
        <w:contextualSpacing/>
        <w:rPr>
          <w:rFonts w:ascii="Aptos" w:hAnsi="Aptos"/>
        </w:rPr>
      </w:pPr>
      <w:bookmarkStart w:id="315" w:name="_Toc213792224"/>
      <w:r w:rsidRPr="00112DD0">
        <w:rPr>
          <w:rFonts w:ascii="Aptos" w:hAnsi="Aptos"/>
        </w:rPr>
        <w:t>7</w:t>
      </w:r>
      <w:r w:rsidR="00A449DF" w:rsidRPr="00112DD0">
        <w:rPr>
          <w:rFonts w:ascii="Aptos" w:hAnsi="Aptos"/>
        </w:rPr>
        <w:t xml:space="preserve">.1 </w:t>
      </w:r>
      <w:r w:rsidR="00DD1286" w:rsidRPr="00112DD0">
        <w:rPr>
          <w:rFonts w:ascii="Aptos" w:hAnsi="Aptos"/>
        </w:rPr>
        <w:t>Integration</w:t>
      </w:r>
      <w:bookmarkEnd w:id="315"/>
    </w:p>
    <w:p w14:paraId="0A85B6F5" w14:textId="0BC9C587" w:rsidR="009A4A71" w:rsidRPr="00112DD0" w:rsidRDefault="00436B59" w:rsidP="00266EFE">
      <w:pPr>
        <w:spacing w:before="0" w:line="240" w:lineRule="auto"/>
        <w:contextualSpacing/>
        <w:rPr>
          <w:rFonts w:ascii="Aptos" w:eastAsia="Aptos" w:hAnsi="Aptos" w:cs="Aptos"/>
          <w:color w:val="1B90FF"/>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xml:space="preserve">: </w:t>
      </w:r>
      <w:r w:rsidRPr="00112DD0">
        <w:rPr>
          <w:rFonts w:ascii="Aptos" w:eastAsia="Aptos" w:hAnsi="Aptos" w:cs="Aptos"/>
          <w:bCs/>
          <w:color w:val="1B90FF"/>
          <w:lang w:val="en-GB"/>
        </w:rPr>
        <w:t>Priyanka Porwal</w:t>
      </w:r>
      <w:r w:rsidR="00681B0E" w:rsidRPr="00112DD0">
        <w:rPr>
          <w:rFonts w:ascii="Aptos" w:eastAsia="Aptos" w:hAnsi="Aptos" w:cs="Aptos"/>
          <w:bCs/>
          <w:color w:val="1B90FF"/>
          <w:lang w:val="en-GB"/>
        </w:rPr>
        <w:t>,</w:t>
      </w:r>
      <w:r w:rsidRPr="00112DD0">
        <w:rPr>
          <w:rFonts w:ascii="Aptos" w:eastAsia="Aptos" w:hAnsi="Aptos" w:cs="Aptos"/>
          <w:color w:val="1B90FF"/>
          <w:lang w:val="en-GB"/>
        </w:rPr>
        <w:t xml:space="preserve"> Thomas Janke</w:t>
      </w:r>
    </w:p>
    <w:p w14:paraId="2E66EEA0" w14:textId="5AF884CD" w:rsidR="00436B59" w:rsidRPr="00112DD0" w:rsidRDefault="001F3462" w:rsidP="00271994">
      <w:pPr>
        <w:spacing w:before="0" w:line="240" w:lineRule="auto"/>
        <w:contextualSpacing/>
        <w:rPr>
          <w:rFonts w:ascii="Aptos" w:eastAsia="Aptos" w:hAnsi="Aptos" w:cs="Aptos"/>
          <w:color w:val="1B90FF"/>
          <w:sz w:val="21"/>
          <w:szCs w:val="24"/>
          <w:lang w:val="en-GB"/>
        </w:rPr>
      </w:pPr>
      <w:r w:rsidRPr="00112DD0">
        <w:rPr>
          <w:rFonts w:ascii="Aptos" w:eastAsiaTheme="majorEastAsia" w:hAnsi="Aptos"/>
          <w:b/>
          <w:bCs/>
          <w:i/>
          <w:iCs/>
          <w:color w:val="D9D9D9" w:themeColor="background1" w:themeShade="D9"/>
          <w:sz w:val="32"/>
          <w:szCs w:val="32"/>
        </w:rPr>
        <w:t>|</w:t>
      </w:r>
      <w:r w:rsidRPr="00112DD0">
        <w:rPr>
          <w:rFonts w:ascii="Aptos" w:eastAsia="Aptos" w:hAnsi="Aptos" w:cs="Aptos"/>
          <w:i/>
          <w:iCs/>
          <w:color w:val="156082" w:themeColor="accent1"/>
          <w:sz w:val="21"/>
          <w:szCs w:val="24"/>
          <w:lang w:val="en-GB"/>
        </w:rPr>
        <w:t xml:space="preserve"> </w:t>
      </w:r>
      <w:r w:rsidR="009A4A71" w:rsidRPr="00112DD0">
        <w:rPr>
          <w:rFonts w:ascii="Aptos" w:eastAsia="Aptos" w:hAnsi="Aptos" w:cs="Aptos"/>
          <w:i/>
          <w:iCs/>
          <w:color w:val="156082" w:themeColor="accent1"/>
          <w:sz w:val="21"/>
          <w:szCs w:val="24"/>
          <w:lang w:val="en-GB"/>
        </w:rPr>
        <w:t>“</w:t>
      </w:r>
      <w:r w:rsidR="003F5BCD" w:rsidRPr="00112DD0">
        <w:rPr>
          <w:rFonts w:ascii="Aptos" w:eastAsia="Aptos" w:hAnsi="Aptos" w:cs="Aptos"/>
          <w:i/>
          <w:iCs/>
          <w:color w:val="156082" w:themeColor="accent1"/>
          <w:sz w:val="21"/>
          <w:szCs w:val="24"/>
          <w:lang w:val="en-GB"/>
        </w:rPr>
        <w:t xml:space="preserve">Integration is the rhythm that keeps the </w:t>
      </w:r>
      <w:r w:rsidR="00E158CD" w:rsidRPr="00112DD0">
        <w:rPr>
          <w:rFonts w:ascii="Aptos" w:eastAsia="Aptos" w:hAnsi="Aptos" w:cs="Aptos"/>
          <w:i/>
          <w:iCs/>
          <w:color w:val="156082" w:themeColor="accent1"/>
          <w:sz w:val="21"/>
          <w:szCs w:val="24"/>
          <w:lang w:val="en-GB"/>
        </w:rPr>
        <w:t>Business Suite</w:t>
      </w:r>
      <w:r w:rsidR="003F5BCD" w:rsidRPr="00112DD0">
        <w:rPr>
          <w:rFonts w:ascii="Aptos" w:eastAsia="Aptos" w:hAnsi="Aptos" w:cs="Aptos"/>
          <w:i/>
          <w:iCs/>
          <w:color w:val="156082" w:themeColor="accent1"/>
          <w:sz w:val="21"/>
          <w:szCs w:val="24"/>
          <w:lang w:val="en-GB"/>
        </w:rPr>
        <w:t xml:space="preserve"> in sync</w:t>
      </w:r>
      <w:r w:rsidR="009A4A71" w:rsidRPr="00112DD0">
        <w:rPr>
          <w:rFonts w:ascii="Aptos" w:eastAsia="Aptos" w:hAnsi="Aptos" w:cs="Aptos"/>
          <w:i/>
          <w:iCs/>
          <w:color w:val="156082" w:themeColor="accent1"/>
          <w:sz w:val="21"/>
          <w:szCs w:val="24"/>
          <w:lang w:val="en-GB"/>
        </w:rPr>
        <w:t>”</w:t>
      </w:r>
    </w:p>
    <w:p w14:paraId="04FF8B01" w14:textId="37346132" w:rsidR="00B01CF6" w:rsidRPr="00112DD0" w:rsidRDefault="00B01CF6" w:rsidP="00B01CF6">
      <w:pPr>
        <w:spacing w:before="0" w:line="240" w:lineRule="auto"/>
        <w:contextualSpacing/>
        <w:jc w:val="both"/>
        <w:rPr>
          <w:rFonts w:ascii="Aptos" w:eastAsiaTheme="minorEastAsia" w:hAnsi="Aptos" w:cstheme="minorBidi"/>
          <w:b/>
          <w:bCs/>
          <w:sz w:val="21"/>
          <w:szCs w:val="21"/>
          <w:lang w:eastAsia="en-GB"/>
        </w:rPr>
      </w:pPr>
      <w:r w:rsidRPr="00112DD0">
        <w:rPr>
          <w:rFonts w:ascii="Aptos" w:eastAsia="Aptos" w:hAnsi="Aptos" w:cs="Aptos"/>
          <w:color w:val="000000" w:themeColor="text1"/>
          <w:sz w:val="21"/>
          <w:szCs w:val="21"/>
        </w:rPr>
        <w:t>Providing our customers with a seamlessly</w:t>
      </w:r>
      <w:r w:rsidR="0029262C">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integrated suite of products, the </w:t>
      </w:r>
      <w:r w:rsidR="00F27BE3">
        <w:rPr>
          <w:rFonts w:ascii="Aptos" w:eastAsia="Aptos" w:hAnsi="Aptos" w:cs="Aptos"/>
          <w:color w:val="000000" w:themeColor="text1"/>
          <w:sz w:val="21"/>
          <w:szCs w:val="21"/>
        </w:rPr>
        <w:t xml:space="preserve">SAP </w:t>
      </w:r>
      <w:r w:rsidRPr="00112DD0">
        <w:rPr>
          <w:rFonts w:ascii="Aptos" w:eastAsia="Aptos" w:hAnsi="Aptos" w:cs="Aptos"/>
          <w:color w:val="000000" w:themeColor="text1"/>
          <w:sz w:val="21"/>
          <w:szCs w:val="21"/>
        </w:rPr>
        <w:t xml:space="preserve">Business Suite, remains our highest strategic objective. This is a fundamental prerequisite for delivering end-to-end business processes and for maximizing opportunities to cross-sell within our portfolio. This objective is realized by providing a true SaaS integration experience, distinguished by full automation, SAP-managed and operated landscapes, standardized integration patterns, shared </w:t>
      </w:r>
      <w:hyperlink r:id="rId70" w:history="1">
        <w:r w:rsidRPr="0027374D">
          <w:rPr>
            <w:rStyle w:val="Hyperlink"/>
            <w:rFonts w:ascii="Aptos" w:eastAsia="Aptos" w:hAnsi="Aptos" w:cs="Aptos"/>
            <w:sz w:val="21"/>
            <w:szCs w:val="21"/>
          </w:rPr>
          <w:t>suite harmonization qualities</w:t>
        </w:r>
      </w:hyperlink>
      <w:r w:rsidRPr="00112DD0">
        <w:rPr>
          <w:rFonts w:ascii="Aptos" w:eastAsia="Aptos" w:hAnsi="Aptos" w:cs="Aptos"/>
          <w:color w:val="000000" w:themeColor="text1"/>
          <w:sz w:val="21"/>
          <w:szCs w:val="21"/>
        </w:rPr>
        <w:t>, well-defined and discoverable API</w:t>
      </w:r>
      <w:r w:rsidR="00C053CE">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 as well as aligned data-models across all suite offerings. </w:t>
      </w:r>
    </w:p>
    <w:p w14:paraId="75820D4F" w14:textId="77777777" w:rsidR="00707DDC" w:rsidRDefault="00707DDC" w:rsidP="00B01CF6">
      <w:pPr>
        <w:spacing w:before="0" w:line="240" w:lineRule="auto"/>
        <w:contextualSpacing/>
        <w:jc w:val="both"/>
        <w:rPr>
          <w:ins w:id="316" w:author="PavanKumar, PVN" w:date="2025-11-20T10:30:00Z" w16du:dateUtc="2025-11-20T05:00:00Z"/>
          <w:rFonts w:ascii="Aptos" w:eastAsia="Aptos" w:hAnsi="Aptos" w:cs="Aptos"/>
          <w:color w:val="000000" w:themeColor="text1"/>
          <w:sz w:val="21"/>
          <w:szCs w:val="21"/>
        </w:rPr>
      </w:pPr>
    </w:p>
    <w:p w14:paraId="5A844FB2" w14:textId="35255D88" w:rsidR="00B01CF6" w:rsidRPr="00112DD0" w:rsidRDefault="00B01CF6" w:rsidP="00B01CF6">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rPr>
        <w:t>Customers consistently indicate that SAP applications lack out-of-the-box integration capabilities and are difficult to integrate. The reality is that most integrations are still customer-managed, which means that customers or partners are required to set up, maintain and operate technical wiring between SAP applications – an effort that is complex, time-consuming, cost-intensive, and error-prone. While pre-packaged templates and integration best practices help accelerate customer-managed integration, the overall effort for customers is very high.</w:t>
      </w:r>
    </w:p>
    <w:p w14:paraId="64EEAB5A" w14:textId="77777777" w:rsidR="002F28CF" w:rsidRDefault="002F28CF" w:rsidP="00B01CF6">
      <w:pPr>
        <w:spacing w:before="0" w:line="240" w:lineRule="auto"/>
        <w:contextualSpacing/>
        <w:jc w:val="both"/>
        <w:rPr>
          <w:rFonts w:ascii="Aptos" w:eastAsiaTheme="minorEastAsia" w:hAnsi="Aptos" w:cstheme="minorBidi"/>
          <w:b/>
          <w:sz w:val="21"/>
          <w:szCs w:val="21"/>
          <w:lang w:val="en-GB" w:eastAsia="en-GB"/>
        </w:rPr>
      </w:pPr>
    </w:p>
    <w:p w14:paraId="0B2F9206" w14:textId="41150D7A" w:rsidR="00B01CF6" w:rsidRPr="00112DD0" w:rsidRDefault="00B01CF6" w:rsidP="00B01CF6">
      <w:pPr>
        <w:spacing w:before="0" w:line="240" w:lineRule="auto"/>
        <w:contextualSpacing/>
        <w:jc w:val="both"/>
        <w:rPr>
          <w:rFonts w:ascii="Aptos" w:eastAsiaTheme="minorEastAsia" w:hAnsi="Aptos" w:cstheme="minorBidi"/>
          <w:b/>
          <w:sz w:val="21"/>
          <w:szCs w:val="21"/>
          <w:lang w:val="en-GB" w:eastAsia="en-GB"/>
        </w:rPr>
      </w:pPr>
      <w:r w:rsidRPr="00112DD0">
        <w:rPr>
          <w:rFonts w:ascii="Aptos" w:eastAsiaTheme="minorEastAsia" w:hAnsi="Aptos" w:cstheme="minorBidi"/>
          <w:b/>
          <w:sz w:val="21"/>
          <w:szCs w:val="21"/>
          <w:lang w:val="en-GB" w:eastAsia="en-GB"/>
        </w:rPr>
        <w:t>Automation and SAP-</w:t>
      </w:r>
      <w:r w:rsidR="00952A15">
        <w:rPr>
          <w:rFonts w:ascii="Aptos" w:eastAsiaTheme="minorEastAsia" w:hAnsi="Aptos" w:cstheme="minorBidi"/>
          <w:b/>
          <w:sz w:val="21"/>
          <w:szCs w:val="21"/>
          <w:lang w:val="en-GB" w:eastAsia="en-GB"/>
        </w:rPr>
        <w:t>M</w:t>
      </w:r>
      <w:r w:rsidRPr="00112DD0">
        <w:rPr>
          <w:rFonts w:ascii="Aptos" w:eastAsiaTheme="minorEastAsia" w:hAnsi="Aptos" w:cstheme="minorBidi"/>
          <w:b/>
          <w:sz w:val="21"/>
          <w:szCs w:val="21"/>
          <w:lang w:val="en-GB" w:eastAsia="en-GB"/>
        </w:rPr>
        <w:t>anaged landscapes</w:t>
      </w:r>
    </w:p>
    <w:p w14:paraId="3B01B710" w14:textId="351072A5" w:rsidR="00B01CF6" w:rsidRPr="00112DD0" w:rsidRDefault="00B01CF6" w:rsidP="00B01CF6">
      <w:pPr>
        <w:spacing w:before="0" w:line="240" w:lineRule="auto"/>
        <w:contextualSpacing/>
        <w:jc w:val="both"/>
        <w:rPr>
          <w:rFonts w:ascii="Aptos" w:eastAsiaTheme="minorEastAsia" w:hAnsi="Aptos" w:cstheme="minorBidi"/>
          <w:b/>
          <w:sz w:val="21"/>
          <w:szCs w:val="21"/>
          <w:lang w:val="en-GB" w:eastAsia="en-GB"/>
        </w:rPr>
      </w:pPr>
      <w:r w:rsidRPr="00112DD0">
        <w:rPr>
          <w:rFonts w:ascii="Aptos" w:eastAsia="Aptos" w:hAnsi="Aptos" w:cs="Aptos"/>
          <w:color w:val="000000" w:themeColor="text1"/>
          <w:sz w:val="21"/>
          <w:szCs w:val="21"/>
        </w:rPr>
        <w:t>On our SaaS journey, shifting technical setup and landscape operations from customers (customer-managed) to SAP (automated and SAP-managed) are key enablers. The goal is to provide an out-of-the-box, seamlessly</w:t>
      </w:r>
      <w:r w:rsidR="00952A15">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integrated product suite (Suite-First) that supports all major business processes across both public and private cloud. Going forward, customers should only make business-focused integration choices, supported by smart defaults and recommendations from SAP. These decisions remain customer-managed, giving them flexibility to shape their business processes. The required technical implementation, </w:t>
      </w:r>
      <w:r w:rsidR="00952A15">
        <w:rPr>
          <w:rFonts w:ascii="Aptos" w:eastAsia="Aptos" w:hAnsi="Aptos" w:cs="Aptos"/>
          <w:color w:val="000000" w:themeColor="text1"/>
          <w:sz w:val="21"/>
          <w:szCs w:val="21"/>
        </w:rPr>
        <w:t>for example,</w:t>
      </w:r>
      <w:r w:rsidRPr="00112DD0">
        <w:rPr>
          <w:rFonts w:ascii="Aptos" w:eastAsia="Aptos" w:hAnsi="Aptos" w:cs="Aptos"/>
          <w:color w:val="000000" w:themeColor="text1"/>
          <w:sz w:val="21"/>
          <w:szCs w:val="21"/>
        </w:rPr>
        <w:t xml:space="preserve"> setting up trust, system configurations</w:t>
      </w:r>
      <w:r w:rsidR="4678BD75" w:rsidRPr="00112DD0">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 </w:t>
      </w:r>
      <w:r w:rsidR="00952A15">
        <w:rPr>
          <w:rFonts w:ascii="Aptos" w:eastAsia="Aptos" w:hAnsi="Aptos" w:cs="Aptos"/>
          <w:color w:val="000000" w:themeColor="text1"/>
          <w:sz w:val="21"/>
          <w:szCs w:val="21"/>
        </w:rPr>
        <w:t>and so on</w:t>
      </w:r>
      <w:r w:rsidR="54BFEA65" w:rsidRPr="00112DD0">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 will be automatically set up, fully managed, and operated by SAP. In a Suite context</w:t>
      </w:r>
      <w:r w:rsidR="60FA580A" w:rsidRPr="00112DD0">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 this means that customers can manage capabilities, </w:t>
      </w:r>
      <w:r w:rsidR="00A50737">
        <w:rPr>
          <w:rFonts w:ascii="Aptos" w:eastAsia="Aptos" w:hAnsi="Aptos" w:cs="Aptos"/>
          <w:color w:val="000000" w:themeColor="text1"/>
          <w:sz w:val="21"/>
          <w:szCs w:val="21"/>
        </w:rPr>
        <w:t>such as</w:t>
      </w:r>
      <w:r w:rsidRPr="00112DD0">
        <w:rPr>
          <w:rFonts w:ascii="Aptos" w:eastAsia="Aptos" w:hAnsi="Aptos" w:cs="Aptos"/>
          <w:color w:val="000000" w:themeColor="text1"/>
          <w:sz w:val="21"/>
          <w:szCs w:val="21"/>
        </w:rPr>
        <w:t xml:space="preserve"> add</w:t>
      </w:r>
      <w:r w:rsidR="00A50737">
        <w:rPr>
          <w:rFonts w:ascii="Aptos" w:eastAsia="Aptos" w:hAnsi="Aptos" w:cs="Aptos"/>
          <w:color w:val="000000" w:themeColor="text1"/>
          <w:sz w:val="21"/>
          <w:szCs w:val="21"/>
        </w:rPr>
        <w:t>ing</w:t>
      </w:r>
      <w:r w:rsidRPr="00112DD0">
        <w:rPr>
          <w:rFonts w:ascii="Aptos" w:eastAsia="Aptos" w:hAnsi="Aptos" w:cs="Aptos"/>
          <w:color w:val="000000" w:themeColor="text1"/>
          <w:sz w:val="21"/>
          <w:szCs w:val="21"/>
        </w:rPr>
        <w:t xml:space="preserve"> or remov</w:t>
      </w:r>
      <w:r w:rsidR="00A50737">
        <w:rPr>
          <w:rFonts w:ascii="Aptos" w:eastAsia="Aptos" w:hAnsi="Aptos" w:cs="Aptos"/>
          <w:color w:val="000000" w:themeColor="text1"/>
          <w:sz w:val="21"/>
          <w:szCs w:val="21"/>
        </w:rPr>
        <w:t>ing</w:t>
      </w:r>
      <w:r w:rsidRPr="00112DD0">
        <w:rPr>
          <w:rFonts w:ascii="Aptos" w:eastAsia="Aptos" w:hAnsi="Aptos" w:cs="Aptos"/>
          <w:color w:val="000000" w:themeColor="text1"/>
          <w:sz w:val="21"/>
          <w:szCs w:val="21"/>
        </w:rPr>
        <w:t xml:space="preserve"> products and integrations </w:t>
      </w:r>
      <w:r w:rsidR="00361BFB">
        <w:rPr>
          <w:rFonts w:ascii="Aptos" w:eastAsia="Aptos" w:hAnsi="Aptos" w:cs="Aptos"/>
          <w:color w:val="000000" w:themeColor="text1"/>
          <w:sz w:val="21"/>
          <w:szCs w:val="21"/>
        </w:rPr>
        <w:t>using</w:t>
      </w:r>
      <w:r w:rsidRPr="00112DD0">
        <w:rPr>
          <w:rFonts w:ascii="Aptos" w:eastAsia="Aptos" w:hAnsi="Aptos" w:cs="Aptos"/>
          <w:color w:val="000000" w:themeColor="text1"/>
          <w:sz w:val="21"/>
          <w:szCs w:val="21"/>
        </w:rPr>
        <w:t xml:space="preserve"> SAP For Me, but are not exposed to their technical realization through </w:t>
      </w:r>
      <w:r w:rsidR="009270DD">
        <w:rPr>
          <w:rFonts w:ascii="Aptos" w:eastAsia="Aptos" w:hAnsi="Aptos" w:cs="Aptos"/>
          <w:color w:val="000000" w:themeColor="text1"/>
          <w:sz w:val="21"/>
          <w:szCs w:val="21"/>
        </w:rPr>
        <w:t xml:space="preserve">SAP </w:t>
      </w:r>
      <w:r w:rsidRPr="00112DD0">
        <w:rPr>
          <w:rFonts w:ascii="Aptos" w:eastAsia="Aptos" w:hAnsi="Aptos" w:cs="Aptos"/>
          <w:color w:val="000000" w:themeColor="text1"/>
          <w:sz w:val="21"/>
          <w:szCs w:val="21"/>
        </w:rPr>
        <w:t>BTP accounts, service instances, subscriptions</w:t>
      </w:r>
      <w:r w:rsidR="009270DD">
        <w:rPr>
          <w:rFonts w:ascii="Aptos" w:eastAsia="Aptos" w:hAnsi="Aptos" w:cs="Aptos"/>
          <w:color w:val="000000" w:themeColor="text1"/>
          <w:sz w:val="21"/>
          <w:szCs w:val="21"/>
        </w:rPr>
        <w:t>, and so on.</w:t>
      </w:r>
    </w:p>
    <w:p w14:paraId="04528EB5" w14:textId="77777777" w:rsidR="002A400B" w:rsidRDefault="002A400B" w:rsidP="00B01CF6">
      <w:pPr>
        <w:spacing w:before="0" w:line="240" w:lineRule="auto"/>
        <w:contextualSpacing/>
        <w:jc w:val="both"/>
        <w:rPr>
          <w:ins w:id="317" w:author="PavanKumar, PVN" w:date="2025-11-20T10:31:00Z" w16du:dateUtc="2025-11-20T05:01:00Z"/>
          <w:rFonts w:ascii="Aptos" w:eastAsia="Aptos" w:hAnsi="Aptos" w:cs="Aptos"/>
          <w:color w:val="000000" w:themeColor="text1"/>
          <w:sz w:val="21"/>
          <w:szCs w:val="21"/>
        </w:rPr>
      </w:pPr>
    </w:p>
    <w:p w14:paraId="1F00C46A" w14:textId="5E3248AE" w:rsidR="00D61270" w:rsidRPr="00112DD0" w:rsidRDefault="00B01CF6" w:rsidP="00B01CF6">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rPr>
        <w:t xml:space="preserve">The clear separation between business and technical integration, an intent-driven approach to provisioning and integration, and full automation based on best practices and landscape blueprints are all facilitated by </w:t>
      </w:r>
      <w:hyperlink r:id="rId71">
        <w:r w:rsidRPr="00112DD0">
          <w:rPr>
            <w:rStyle w:val="Hyperlink"/>
            <w:rFonts w:ascii="Aptos" w:eastAsia="Aptos" w:hAnsi="Aptos" w:cs="Aptos"/>
            <w:sz w:val="21"/>
            <w:szCs w:val="21"/>
          </w:rPr>
          <w:t>Unified Services</w:t>
        </w:r>
      </w:hyperlink>
      <w:r w:rsidRPr="00112DD0">
        <w:rPr>
          <w:rFonts w:ascii="Aptos" w:eastAsia="Aptos" w:hAnsi="Aptos" w:cs="Aptos"/>
          <w:color w:val="000000" w:themeColor="text1"/>
          <w:sz w:val="21"/>
          <w:szCs w:val="21"/>
        </w:rPr>
        <w:t>. Once applications and services have been centrally registered (</w:t>
      </w:r>
      <w:hyperlink r:id="rId72">
        <w:r w:rsidRPr="00112DD0">
          <w:rPr>
            <w:rStyle w:val="Hyperlink"/>
            <w:rFonts w:ascii="Aptos" w:eastAsia="Aptos" w:hAnsi="Aptos" w:cs="Aptos"/>
            <w:sz w:val="21"/>
            <w:szCs w:val="21"/>
          </w:rPr>
          <w:t>Unified Service Manager</w:t>
        </w:r>
      </w:hyperlink>
      <w:r w:rsidRPr="00112DD0">
        <w:rPr>
          <w:rFonts w:ascii="Aptos" w:eastAsia="Aptos" w:hAnsi="Aptos" w:cs="Aptos"/>
          <w:color w:val="000000" w:themeColor="text1"/>
          <w:sz w:val="21"/>
          <w:szCs w:val="21"/>
        </w:rPr>
        <w:t>), their provisioning and integration can be orchestrated through Unified Services, independent of where and how they have been built. The target landscape (desired state) is defined by combining landscape blueprints, customer input and information about the actual as-is landscape (</w:t>
      </w:r>
      <w:hyperlink r:id="rId73">
        <w:r w:rsidRPr="00112DD0">
          <w:rPr>
            <w:rStyle w:val="Hyperlink"/>
            <w:rFonts w:ascii="Aptos" w:eastAsia="Aptos" w:hAnsi="Aptos" w:cs="Aptos"/>
            <w:sz w:val="21"/>
            <w:szCs w:val="21"/>
          </w:rPr>
          <w:t>Unified Metadata Service</w:t>
        </w:r>
      </w:hyperlink>
      <w:r w:rsidRPr="00112DD0">
        <w:rPr>
          <w:rFonts w:ascii="Aptos" w:eastAsia="Aptos" w:hAnsi="Aptos" w:cs="Aptos"/>
          <w:color w:val="000000" w:themeColor="text1"/>
          <w:sz w:val="21"/>
          <w:szCs w:val="21"/>
        </w:rPr>
        <w:t>) and is then described and stored declaratively as resources in a central repository (</w:t>
      </w:r>
      <w:hyperlink r:id="rId74">
        <w:r w:rsidRPr="00112DD0">
          <w:rPr>
            <w:rStyle w:val="Hyperlink"/>
            <w:rFonts w:ascii="Aptos" w:eastAsia="Aptos" w:hAnsi="Aptos" w:cs="Aptos"/>
            <w:sz w:val="21"/>
            <w:szCs w:val="21"/>
          </w:rPr>
          <w:t>Unified Resource Manager</w:t>
        </w:r>
      </w:hyperlink>
      <w:r w:rsidRPr="00112DD0">
        <w:rPr>
          <w:rFonts w:ascii="Aptos" w:eastAsia="Aptos" w:hAnsi="Aptos" w:cs="Aptos"/>
          <w:color w:val="000000" w:themeColor="text1"/>
          <w:sz w:val="21"/>
          <w:szCs w:val="21"/>
        </w:rPr>
        <w:t xml:space="preserve">). Later, operators will be triggered to translate the intent into real landscape changes, </w:t>
      </w:r>
      <w:r w:rsidR="00CE1C95">
        <w:rPr>
          <w:rFonts w:ascii="Aptos" w:eastAsia="Aptos" w:hAnsi="Aptos" w:cs="Aptos"/>
          <w:color w:val="000000" w:themeColor="text1"/>
          <w:sz w:val="21"/>
          <w:szCs w:val="21"/>
        </w:rPr>
        <w:t>for example</w:t>
      </w:r>
      <w:r w:rsidRPr="00112DD0">
        <w:rPr>
          <w:rFonts w:ascii="Aptos" w:eastAsia="Aptos" w:hAnsi="Aptos" w:cs="Aptos"/>
          <w:color w:val="000000" w:themeColor="text1"/>
          <w:sz w:val="21"/>
          <w:szCs w:val="21"/>
        </w:rPr>
        <w:t>, creating integrations (</w:t>
      </w:r>
      <w:hyperlink r:id="rId75">
        <w:r w:rsidRPr="00112DD0">
          <w:rPr>
            <w:rStyle w:val="Hyperlink"/>
            <w:rFonts w:ascii="Aptos" w:eastAsia="Aptos" w:hAnsi="Aptos" w:cs="Aptos"/>
            <w:sz w:val="21"/>
            <w:szCs w:val="21"/>
          </w:rPr>
          <w:t>Unified Customer Landscape</w:t>
        </w:r>
      </w:hyperlink>
      <w:r w:rsidRPr="00112DD0">
        <w:rPr>
          <w:rFonts w:ascii="Aptos" w:eastAsia="Aptos" w:hAnsi="Aptos" w:cs="Aptos"/>
          <w:color w:val="000000" w:themeColor="text1"/>
          <w:sz w:val="21"/>
          <w:szCs w:val="21"/>
        </w:rPr>
        <w:t xml:space="preserve">). Standard interfaces such as the </w:t>
      </w:r>
      <w:hyperlink r:id="rId76">
        <w:r w:rsidRPr="00112DD0">
          <w:rPr>
            <w:rStyle w:val="Hyperlink"/>
            <w:rFonts w:ascii="Aptos" w:eastAsia="Aptos" w:hAnsi="Aptos" w:cs="Aptos"/>
            <w:sz w:val="21"/>
            <w:szCs w:val="21"/>
          </w:rPr>
          <w:t>Service Provider Fulfillment Interface (SPFI)</w:t>
        </w:r>
      </w:hyperlink>
      <w:r w:rsidRPr="00112DD0">
        <w:rPr>
          <w:rFonts w:ascii="Aptos" w:eastAsia="Aptos" w:hAnsi="Aptos" w:cs="Aptos"/>
          <w:color w:val="000000" w:themeColor="text1"/>
          <w:sz w:val="21"/>
          <w:szCs w:val="21"/>
        </w:rPr>
        <w:t xml:space="preserve"> and the </w:t>
      </w:r>
      <w:hyperlink r:id="rId77">
        <w:r w:rsidRPr="00112DD0">
          <w:rPr>
            <w:rStyle w:val="Hyperlink"/>
            <w:rFonts w:ascii="Aptos" w:eastAsia="Aptos" w:hAnsi="Aptos" w:cs="Aptos"/>
            <w:sz w:val="21"/>
            <w:szCs w:val="21"/>
          </w:rPr>
          <w:t>Service Provider Integration Interface</w:t>
        </w:r>
        <w:r w:rsidR="00B307FF">
          <w:rPr>
            <w:rStyle w:val="Hyperlink"/>
            <w:rFonts w:ascii="Aptos" w:eastAsia="Aptos" w:hAnsi="Aptos" w:cs="Aptos"/>
            <w:sz w:val="21"/>
            <w:szCs w:val="21"/>
          </w:rPr>
          <w:t xml:space="preserve"> (SPII)</w:t>
        </w:r>
      </w:hyperlink>
      <w:r w:rsidRPr="00112DD0">
        <w:rPr>
          <w:rFonts w:ascii="Aptos" w:eastAsia="Aptos" w:hAnsi="Aptos" w:cs="Aptos"/>
          <w:color w:val="000000" w:themeColor="text1"/>
          <w:sz w:val="21"/>
          <w:szCs w:val="21"/>
        </w:rPr>
        <w:t xml:space="preserve"> help to unify the different set of tools and APIs available today.</w:t>
      </w:r>
    </w:p>
    <w:p w14:paraId="6C16BDD4" w14:textId="77777777" w:rsidR="002F28CF" w:rsidRDefault="002F28CF" w:rsidP="00B01CF6">
      <w:pPr>
        <w:spacing w:before="0" w:line="240" w:lineRule="auto"/>
        <w:contextualSpacing/>
        <w:jc w:val="both"/>
        <w:rPr>
          <w:rFonts w:ascii="Aptos" w:eastAsia="Aptos" w:hAnsi="Aptos" w:cs="Aptos"/>
          <w:color w:val="000000" w:themeColor="text1"/>
          <w:sz w:val="21"/>
          <w:szCs w:val="21"/>
        </w:rPr>
      </w:pPr>
    </w:p>
    <w:p w14:paraId="53863576" w14:textId="69AEA5AD" w:rsidR="00B01CF6" w:rsidRPr="00112DD0" w:rsidRDefault="00B01CF6" w:rsidP="00B01CF6">
      <w:pPr>
        <w:spacing w:before="0" w:line="240" w:lineRule="auto"/>
        <w:contextualSpacing/>
        <w:jc w:val="both"/>
        <w:rPr>
          <w:rFonts w:ascii="Aptos" w:eastAsiaTheme="minorEastAsia" w:hAnsi="Aptos" w:cstheme="minorBidi"/>
          <w:b/>
          <w:sz w:val="21"/>
          <w:szCs w:val="21"/>
          <w:lang w:val="en-GB" w:eastAsia="en-GB"/>
        </w:rPr>
      </w:pPr>
      <w:r w:rsidRPr="00112DD0">
        <w:rPr>
          <w:rFonts w:ascii="Aptos" w:eastAsiaTheme="minorEastAsia" w:hAnsi="Aptos" w:cstheme="minorBidi"/>
          <w:b/>
          <w:sz w:val="21"/>
          <w:szCs w:val="21"/>
          <w:lang w:eastAsia="en-GB"/>
        </w:rPr>
        <w:t>Standardized</w:t>
      </w:r>
      <w:r w:rsidRPr="00112DD0">
        <w:rPr>
          <w:rFonts w:ascii="Aptos" w:eastAsia="Aptos" w:hAnsi="Aptos" w:cs="Aptos"/>
          <w:b/>
          <w:color w:val="000000" w:themeColor="text1"/>
          <w:sz w:val="21"/>
          <w:szCs w:val="21"/>
          <w:lang w:val="en-GB"/>
        </w:rPr>
        <w:t xml:space="preserve"> Integration </w:t>
      </w:r>
      <w:r w:rsidRPr="00112DD0">
        <w:rPr>
          <w:rFonts w:ascii="Aptos" w:eastAsiaTheme="minorEastAsia" w:hAnsi="Aptos" w:cstheme="minorBidi"/>
          <w:b/>
          <w:sz w:val="21"/>
          <w:szCs w:val="21"/>
          <w:lang w:val="en-GB" w:eastAsia="en-GB"/>
        </w:rPr>
        <w:t>Patterns</w:t>
      </w:r>
    </w:p>
    <w:p w14:paraId="4825A118" w14:textId="40A750DC" w:rsidR="002F28CF" w:rsidRDefault="00B01CF6" w:rsidP="00B01CF6">
      <w:pPr>
        <w:spacing w:before="0" w:line="240" w:lineRule="auto"/>
        <w:contextualSpacing/>
        <w:jc w:val="both"/>
        <w:rPr>
          <w:rFonts w:ascii="Aptos" w:eastAsiaTheme="minorEastAsia" w:hAnsi="Aptos" w:cstheme="minorBidi"/>
          <w:b/>
          <w:sz w:val="21"/>
          <w:szCs w:val="21"/>
          <w:lang w:val="en-GB" w:eastAsia="en-GB"/>
        </w:rPr>
      </w:pPr>
      <w:r w:rsidRPr="00112DD0">
        <w:rPr>
          <w:rFonts w:ascii="Aptos" w:eastAsia="Aptos" w:hAnsi="Aptos" w:cs="Aptos"/>
          <w:color w:val="000000" w:themeColor="text1"/>
          <w:sz w:val="21"/>
          <w:szCs w:val="21"/>
        </w:rPr>
        <w:lastRenderedPageBreak/>
        <w:t xml:space="preserve">Integrating end-to-end business processes that span across heterogenous solution landscapes has </w:t>
      </w:r>
      <w:r w:rsidR="001A0C39">
        <w:rPr>
          <w:rFonts w:ascii="Aptos" w:eastAsia="Aptos" w:hAnsi="Aptos" w:cs="Aptos"/>
          <w:color w:val="000000" w:themeColor="text1"/>
          <w:sz w:val="21"/>
          <w:szCs w:val="21"/>
        </w:rPr>
        <w:t xml:space="preserve">long </w:t>
      </w:r>
      <w:r w:rsidRPr="00112DD0">
        <w:rPr>
          <w:rFonts w:ascii="Aptos" w:eastAsia="Aptos" w:hAnsi="Aptos" w:cs="Aptos"/>
          <w:color w:val="000000" w:themeColor="text1"/>
          <w:sz w:val="21"/>
          <w:szCs w:val="21"/>
        </w:rPr>
        <w:t xml:space="preserve">been one of the top strategic priorities. It’s also crucial to acknowledge that within SAP we have a lot of heterogeneity in adopting integration patterns and the corresponding SAP frameworks and technologies applicable for these patterns. A primary reason for this comes from the fact that our suite of solutions (and their corresponding integrations) has been ‘both’ a combination of organically grown solutions as well as acquired and enhanced products. </w:t>
      </w:r>
      <w:hyperlink r:id="rId78">
        <w:r w:rsidRPr="00112DD0">
          <w:rPr>
            <w:rStyle w:val="Hyperlink"/>
            <w:rFonts w:ascii="Aptos" w:eastAsia="Aptos" w:hAnsi="Aptos" w:cs="Aptos"/>
            <w:color w:val="0070F2"/>
            <w:sz w:val="21"/>
            <w:szCs w:val="21"/>
          </w:rPr>
          <w:t xml:space="preserve">Best </w:t>
        </w:r>
        <w:r w:rsidR="001A0C39">
          <w:rPr>
            <w:rStyle w:val="Hyperlink"/>
            <w:rFonts w:ascii="Aptos" w:eastAsia="Aptos" w:hAnsi="Aptos" w:cs="Aptos"/>
            <w:color w:val="0070F2"/>
            <w:sz w:val="21"/>
            <w:szCs w:val="21"/>
          </w:rPr>
          <w:t>practices</w:t>
        </w:r>
        <w:r w:rsidRPr="00112DD0">
          <w:rPr>
            <w:rStyle w:val="Hyperlink"/>
            <w:rFonts w:ascii="Aptos" w:eastAsia="Aptos" w:hAnsi="Aptos" w:cs="Aptos"/>
            <w:color w:val="0070F2"/>
            <w:sz w:val="21"/>
            <w:szCs w:val="21"/>
          </w:rPr>
          <w:t xml:space="preserve"> for application integration</w:t>
        </w:r>
      </w:hyperlink>
      <w:r w:rsidRPr="00112DD0">
        <w:rPr>
          <w:rFonts w:ascii="Aptos" w:eastAsia="Aptos" w:hAnsi="Aptos" w:cs="Aptos"/>
          <w:color w:val="000000" w:themeColor="text1"/>
          <w:sz w:val="21"/>
          <w:szCs w:val="21"/>
        </w:rPr>
        <w:t xml:space="preserve"> provides guidance for integration patterns and SAP integration technologies. </w:t>
      </w:r>
      <w:r w:rsidRPr="00112DD0">
        <w:rPr>
          <w:rFonts w:ascii="Aptos" w:hAnsi="Aptos"/>
        </w:rPr>
        <w:br/>
      </w:r>
    </w:p>
    <w:p w14:paraId="333D676D" w14:textId="0A5B7350" w:rsidR="00B01CF6" w:rsidRPr="00112DD0" w:rsidRDefault="00B01CF6" w:rsidP="00B01CF6">
      <w:pPr>
        <w:spacing w:before="0" w:line="240" w:lineRule="auto"/>
        <w:contextualSpacing/>
        <w:jc w:val="both"/>
        <w:rPr>
          <w:rFonts w:ascii="Aptos" w:eastAsiaTheme="minorEastAsia" w:hAnsi="Aptos" w:cstheme="minorBidi"/>
          <w:b/>
          <w:sz w:val="21"/>
          <w:szCs w:val="21"/>
          <w:lang w:eastAsia="en-GB"/>
        </w:rPr>
      </w:pPr>
      <w:r w:rsidRPr="13F05B66">
        <w:rPr>
          <w:rFonts w:ascii="Aptos" w:eastAsiaTheme="minorEastAsia" w:hAnsi="Aptos" w:cstheme="minorBidi"/>
          <w:b/>
          <w:sz w:val="21"/>
          <w:szCs w:val="21"/>
          <w:lang w:eastAsia="en-GB"/>
        </w:rPr>
        <w:t xml:space="preserve">AI </w:t>
      </w:r>
      <w:r w:rsidR="00DB243D">
        <w:rPr>
          <w:rFonts w:ascii="Aptos" w:eastAsiaTheme="minorEastAsia" w:hAnsi="Aptos" w:cstheme="minorBidi"/>
          <w:b/>
          <w:sz w:val="21"/>
          <w:szCs w:val="21"/>
          <w:lang w:eastAsia="en-GB"/>
        </w:rPr>
        <w:t>P</w:t>
      </w:r>
      <w:r w:rsidRPr="13F05B66">
        <w:rPr>
          <w:rFonts w:ascii="Aptos" w:eastAsiaTheme="minorEastAsia" w:hAnsi="Aptos" w:cstheme="minorBidi"/>
          <w:b/>
          <w:sz w:val="21"/>
          <w:szCs w:val="21"/>
          <w:lang w:eastAsia="en-GB"/>
        </w:rPr>
        <w:t xml:space="preserve">owers Integration and Integration </w:t>
      </w:r>
      <w:r w:rsidR="00DB243D">
        <w:rPr>
          <w:rFonts w:ascii="Aptos" w:eastAsiaTheme="minorEastAsia" w:hAnsi="Aptos" w:cstheme="minorBidi"/>
          <w:b/>
          <w:sz w:val="21"/>
          <w:szCs w:val="21"/>
          <w:lang w:eastAsia="en-GB"/>
        </w:rPr>
        <w:t>P</w:t>
      </w:r>
      <w:r w:rsidRPr="13F05B66">
        <w:rPr>
          <w:rFonts w:ascii="Aptos" w:eastAsiaTheme="minorEastAsia" w:hAnsi="Aptos" w:cstheme="minorBidi"/>
          <w:b/>
          <w:sz w:val="21"/>
          <w:szCs w:val="21"/>
          <w:lang w:eastAsia="en-GB"/>
        </w:rPr>
        <w:t>owers AI</w:t>
      </w:r>
    </w:p>
    <w:p w14:paraId="303AEBA8" w14:textId="1C30A287" w:rsidR="00B01CF6" w:rsidRPr="00112DD0" w:rsidRDefault="00B01CF6" w:rsidP="00B01CF6">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lang w:val="en-GB"/>
        </w:rPr>
        <w:t xml:space="preserve">In the era of AI-powered innovations the composability that APIs provide are crucial to connect to real world of data, business applications and services. In hybrid landscapes, </w:t>
      </w:r>
      <w:r w:rsidRPr="00112DD0">
        <w:rPr>
          <w:rFonts w:ascii="Aptos" w:eastAsia="Aptos" w:hAnsi="Aptos" w:cs="Aptos"/>
          <w:color w:val="000000" w:themeColor="text1"/>
          <w:sz w:val="21"/>
          <w:szCs w:val="21"/>
        </w:rPr>
        <w:t xml:space="preserve">integration powers AI use cases by providing the composable, trusted data and APIs it relies on for automation. </w:t>
      </w:r>
      <w:r w:rsidRPr="00112DD0">
        <w:rPr>
          <w:rFonts w:ascii="Aptos" w:eastAsia="Aptos" w:hAnsi="Aptos" w:cs="Aptos"/>
          <w:color w:val="000000" w:themeColor="text1"/>
          <w:sz w:val="21"/>
          <w:szCs w:val="21"/>
          <w:lang w:val="en-GB"/>
        </w:rPr>
        <w:t xml:space="preserve">As the solutions evolve, enterprises and consumers often deal with </w:t>
      </w:r>
      <w:r w:rsidR="00DB243D">
        <w:rPr>
          <w:rFonts w:ascii="Aptos" w:eastAsia="Aptos" w:hAnsi="Aptos" w:cs="Aptos"/>
          <w:color w:val="000000" w:themeColor="text1"/>
          <w:sz w:val="21"/>
          <w:szCs w:val="21"/>
          <w:lang w:val="en-GB"/>
        </w:rPr>
        <w:t xml:space="preserve">a </w:t>
      </w:r>
      <w:r w:rsidRPr="00112DD0">
        <w:rPr>
          <w:rFonts w:ascii="Aptos" w:eastAsia="Aptos" w:hAnsi="Aptos" w:cs="Aptos"/>
          <w:color w:val="000000" w:themeColor="text1"/>
          <w:sz w:val="21"/>
          <w:szCs w:val="21"/>
          <w:lang w:val="en-GB"/>
        </w:rPr>
        <w:t xml:space="preserve">plethora of APIs - and AI brings its own additional asks for APIs. Traditional integrations are static, rigid, assisted with pre-built connectors and packages. </w:t>
      </w:r>
      <w:r w:rsidR="006548DF">
        <w:rPr>
          <w:rFonts w:ascii="Aptos" w:eastAsia="Aptos" w:hAnsi="Aptos" w:cs="Aptos"/>
          <w:color w:val="000000" w:themeColor="text1"/>
          <w:sz w:val="21"/>
          <w:szCs w:val="21"/>
          <w:lang w:val="en-GB"/>
        </w:rPr>
        <w:t>T</w:t>
      </w:r>
      <w:r w:rsidRPr="00112DD0">
        <w:rPr>
          <w:rFonts w:ascii="Aptos" w:eastAsia="Aptos" w:hAnsi="Aptos" w:cs="Aptos"/>
          <w:color w:val="000000" w:themeColor="text1"/>
          <w:sz w:val="21"/>
          <w:szCs w:val="21"/>
          <w:lang w:val="en-GB"/>
        </w:rPr>
        <w:t xml:space="preserve">hey </w:t>
      </w:r>
      <w:r w:rsidR="002E13E5">
        <w:rPr>
          <w:rFonts w:ascii="Aptos" w:eastAsia="Aptos" w:hAnsi="Aptos" w:cs="Aptos"/>
          <w:color w:val="000000" w:themeColor="text1"/>
          <w:sz w:val="21"/>
          <w:szCs w:val="21"/>
          <w:lang w:val="en-GB"/>
        </w:rPr>
        <w:t>now</w:t>
      </w:r>
      <w:r w:rsidRPr="00112DD0">
        <w:rPr>
          <w:rFonts w:ascii="Aptos" w:eastAsia="Aptos" w:hAnsi="Aptos" w:cs="Aptos"/>
          <w:color w:val="000000" w:themeColor="text1"/>
          <w:sz w:val="21"/>
          <w:szCs w:val="21"/>
          <w:lang w:val="en-GB"/>
        </w:rPr>
        <w:t xml:space="preserve"> need to evolve to be more dynamic, API</w:t>
      </w:r>
      <w:r w:rsidR="00307364">
        <w:rPr>
          <w:rFonts w:ascii="Aptos" w:eastAsia="Aptos" w:hAnsi="Aptos" w:cs="Aptos"/>
          <w:color w:val="000000" w:themeColor="text1"/>
          <w:sz w:val="21"/>
          <w:szCs w:val="21"/>
          <w:lang w:val="en-GB"/>
        </w:rPr>
        <w:t>-</w:t>
      </w:r>
      <w:r w:rsidRPr="00112DD0">
        <w:rPr>
          <w:rFonts w:ascii="Aptos" w:eastAsia="Aptos" w:hAnsi="Aptos" w:cs="Aptos"/>
          <w:color w:val="000000" w:themeColor="text1"/>
          <w:sz w:val="21"/>
          <w:szCs w:val="21"/>
          <w:lang w:val="en-GB"/>
        </w:rPr>
        <w:t>driven and AI</w:t>
      </w:r>
      <w:r w:rsidR="00307364">
        <w:rPr>
          <w:rFonts w:ascii="Aptos" w:eastAsia="Aptos" w:hAnsi="Aptos" w:cs="Aptos"/>
          <w:color w:val="000000" w:themeColor="text1"/>
          <w:sz w:val="21"/>
          <w:szCs w:val="21"/>
          <w:lang w:val="en-GB"/>
        </w:rPr>
        <w:t>-</w:t>
      </w:r>
      <w:r w:rsidRPr="00112DD0">
        <w:rPr>
          <w:rFonts w:ascii="Aptos" w:eastAsia="Aptos" w:hAnsi="Aptos" w:cs="Aptos"/>
          <w:color w:val="000000" w:themeColor="text1"/>
          <w:sz w:val="21"/>
          <w:szCs w:val="21"/>
          <w:lang w:val="en-GB"/>
        </w:rPr>
        <w:t>powered. Integration is thus shifting from connector driven to intelligence</w:t>
      </w:r>
      <w:r w:rsidR="00C369B9">
        <w:rPr>
          <w:rFonts w:ascii="Aptos" w:eastAsia="Aptos" w:hAnsi="Aptos" w:cs="Aptos"/>
          <w:color w:val="000000" w:themeColor="text1"/>
          <w:sz w:val="21"/>
          <w:szCs w:val="21"/>
          <w:lang w:val="en-GB"/>
        </w:rPr>
        <w:t>-</w:t>
      </w:r>
      <w:r w:rsidRPr="00112DD0">
        <w:rPr>
          <w:rFonts w:ascii="Aptos" w:eastAsia="Aptos" w:hAnsi="Aptos" w:cs="Aptos"/>
          <w:color w:val="000000" w:themeColor="text1"/>
          <w:sz w:val="21"/>
          <w:szCs w:val="21"/>
          <w:lang w:val="en-GB"/>
        </w:rPr>
        <w:t xml:space="preserve">driven. AI agents would dynamically determine the intent, generate workflows on demand, intelligently selecting and orchestrating the API calls.  AI agents don’t just consume APIs, they can enhance integration itself by learning from usage, improving API design, automating integration mappings, and predicting integration failures before they occur. </w:t>
      </w:r>
      <w:r w:rsidRPr="00112DD0">
        <w:rPr>
          <w:rFonts w:ascii="Aptos" w:eastAsiaTheme="minorEastAsia" w:hAnsi="Aptos" w:cstheme="minorBidi"/>
          <w:b/>
          <w:sz w:val="21"/>
          <w:szCs w:val="21"/>
          <w:lang w:val="en-GB" w:eastAsia="en-GB"/>
        </w:rPr>
        <w:t xml:space="preserve"> </w:t>
      </w:r>
      <w:r w:rsidRPr="00112DD0">
        <w:rPr>
          <w:rFonts w:ascii="Aptos" w:eastAsia="Aptos" w:hAnsi="Aptos" w:cs="Aptos"/>
          <w:color w:val="000000" w:themeColor="text1"/>
          <w:sz w:val="21"/>
          <w:szCs w:val="21"/>
        </w:rPr>
        <w:t xml:space="preserve">For more details on SAP positioning, please check </w:t>
      </w:r>
      <w:hyperlink r:id="rId79">
        <w:r w:rsidRPr="00112DD0">
          <w:rPr>
            <w:rStyle w:val="Hyperlink"/>
            <w:rFonts w:ascii="Aptos" w:eastAsia="Aptos" w:hAnsi="Aptos" w:cs="Aptos"/>
            <w:sz w:val="21"/>
            <w:szCs w:val="21"/>
          </w:rPr>
          <w:t>agent-to-agent interoperability patterns</w:t>
        </w:r>
      </w:hyperlink>
      <w:r w:rsidRPr="00112DD0">
        <w:rPr>
          <w:rFonts w:ascii="Aptos" w:eastAsia="Aptos" w:hAnsi="Aptos" w:cs="Aptos"/>
          <w:color w:val="000000" w:themeColor="text1"/>
          <w:sz w:val="21"/>
          <w:szCs w:val="21"/>
        </w:rPr>
        <w:t xml:space="preserve"> and the </w:t>
      </w:r>
      <w:hyperlink r:id="rId80">
        <w:r w:rsidRPr="00112DD0">
          <w:rPr>
            <w:rStyle w:val="Hyperlink"/>
            <w:rFonts w:ascii="Aptos" w:eastAsia="Aptos" w:hAnsi="Aptos" w:cs="Aptos"/>
            <w:sz w:val="21"/>
            <w:szCs w:val="21"/>
          </w:rPr>
          <w:t>agent integration patterns</w:t>
        </w:r>
      </w:hyperlink>
      <w:r w:rsidRPr="00112DD0">
        <w:rPr>
          <w:rFonts w:ascii="Aptos" w:eastAsia="Aptos" w:hAnsi="Aptos" w:cs="Aptos"/>
          <w:color w:val="000000" w:themeColor="text1"/>
          <w:sz w:val="21"/>
          <w:szCs w:val="21"/>
        </w:rPr>
        <w:t xml:space="preserve">. </w:t>
      </w:r>
    </w:p>
    <w:p w14:paraId="4F8CEEB8" w14:textId="33AC2C32" w:rsidR="00B01CF6" w:rsidRDefault="00B01CF6" w:rsidP="00B01CF6">
      <w:pPr>
        <w:spacing w:before="0" w:line="240" w:lineRule="auto"/>
        <w:contextualSpacing/>
        <w:jc w:val="both"/>
        <w:rPr>
          <w:rFonts w:ascii="Aptos" w:eastAsia="Aptos" w:hAnsi="Aptos" w:cs="Aptos"/>
          <w:color w:val="000000" w:themeColor="text1"/>
          <w:sz w:val="21"/>
          <w:szCs w:val="21"/>
          <w:lang w:val="en-GB"/>
        </w:rPr>
      </w:pPr>
      <w:r w:rsidRPr="00112DD0">
        <w:rPr>
          <w:rFonts w:ascii="Aptos" w:eastAsia="Aptos" w:hAnsi="Aptos" w:cs="Aptos"/>
          <w:color w:val="000000" w:themeColor="text1"/>
          <w:sz w:val="21"/>
          <w:szCs w:val="21"/>
          <w:lang w:val="en-GB"/>
        </w:rPr>
        <w:t xml:space="preserve">A well-crafted AI powered integration strategy depends not only on robust and high-quality APIs following our </w:t>
      </w:r>
      <w:hyperlink r:id="rId81">
        <w:r w:rsidRPr="00112DD0">
          <w:rPr>
            <w:rStyle w:val="Hyperlink"/>
            <w:rFonts w:ascii="Aptos" w:eastAsia="Aptos" w:hAnsi="Aptos" w:cs="Aptos"/>
            <w:color w:val="0070F2"/>
            <w:sz w:val="21"/>
            <w:szCs w:val="21"/>
            <w:lang w:val="en-GB"/>
          </w:rPr>
          <w:t>SAP API Guidelines</w:t>
        </w:r>
      </w:hyperlink>
      <w:r w:rsidRPr="00112DD0">
        <w:rPr>
          <w:rFonts w:ascii="Aptos" w:hAnsi="Aptos"/>
          <w:sz w:val="21"/>
          <w:szCs w:val="21"/>
          <w:lang w:val="en-GB"/>
        </w:rPr>
        <w:t xml:space="preserve"> </w:t>
      </w:r>
      <w:r w:rsidRPr="00112DD0">
        <w:rPr>
          <w:rFonts w:ascii="Aptos" w:eastAsia="Aptos" w:hAnsi="Aptos" w:cs="Aptos"/>
          <w:color w:val="000000" w:themeColor="text1"/>
          <w:sz w:val="21"/>
          <w:szCs w:val="21"/>
          <w:lang w:val="en-GB"/>
        </w:rPr>
        <w:t>but also significantly relies on the quality of their metadata, as clear, machine-readable documentation (</w:t>
      </w:r>
      <w:r w:rsidR="00025657">
        <w:rPr>
          <w:rFonts w:ascii="Aptos" w:eastAsia="Aptos" w:hAnsi="Aptos" w:cs="Aptos"/>
          <w:color w:val="000000" w:themeColor="text1"/>
          <w:sz w:val="21"/>
          <w:szCs w:val="21"/>
          <w:lang w:val="en-GB"/>
        </w:rPr>
        <w:t>for example,</w:t>
      </w:r>
      <w:r w:rsidRPr="00112DD0">
        <w:rPr>
          <w:rFonts w:ascii="Aptos" w:eastAsia="Aptos" w:hAnsi="Aptos" w:cs="Aptos"/>
          <w:color w:val="000000" w:themeColor="text1"/>
          <w:sz w:val="21"/>
          <w:szCs w:val="21"/>
          <w:lang w:val="en-GB"/>
        </w:rPr>
        <w:t xml:space="preserve"> </w:t>
      </w:r>
      <w:hyperlink r:id="rId82">
        <w:r w:rsidRPr="00112DD0">
          <w:rPr>
            <w:rStyle w:val="Hyperlink"/>
            <w:rFonts w:ascii="Aptos" w:eastAsia="Aptos" w:hAnsi="Aptos" w:cs="Aptos"/>
            <w:sz w:val="21"/>
            <w:szCs w:val="21"/>
            <w:lang w:val="en-GB"/>
          </w:rPr>
          <w:t>OpenAPI specification</w:t>
        </w:r>
      </w:hyperlink>
      <w:r w:rsidRPr="00112DD0">
        <w:rPr>
          <w:rFonts w:ascii="Aptos" w:eastAsia="Aptos" w:hAnsi="Aptos" w:cs="Aptos"/>
          <w:color w:val="000000" w:themeColor="text1"/>
          <w:sz w:val="21"/>
          <w:szCs w:val="21"/>
          <w:lang w:val="en-GB"/>
        </w:rPr>
        <w:t xml:space="preserve">) and discoverability, are essential to ensure seamless and highly automated integration.  </w:t>
      </w:r>
    </w:p>
    <w:p w14:paraId="34BA23E5" w14:textId="77777777" w:rsidR="00870BA8" w:rsidRPr="00112DD0" w:rsidRDefault="00870BA8" w:rsidP="00B01CF6">
      <w:pPr>
        <w:spacing w:before="0" w:line="240" w:lineRule="auto"/>
        <w:contextualSpacing/>
        <w:jc w:val="both"/>
        <w:rPr>
          <w:rFonts w:ascii="Aptos" w:eastAsiaTheme="minorEastAsia" w:hAnsi="Aptos" w:cstheme="minorBidi"/>
          <w:b/>
          <w:sz w:val="21"/>
          <w:szCs w:val="21"/>
          <w:lang w:val="en-GB" w:eastAsia="en-GB"/>
        </w:rPr>
      </w:pPr>
    </w:p>
    <w:p w14:paraId="0B5AEF56" w14:textId="65194E37" w:rsidR="00B01CF6" w:rsidRPr="00112DD0" w:rsidRDefault="00B01CF6" w:rsidP="00B01CF6">
      <w:pPr>
        <w:spacing w:before="0" w:line="240" w:lineRule="auto"/>
        <w:contextualSpacing/>
        <w:jc w:val="both"/>
        <w:rPr>
          <w:rFonts w:ascii="Aptos" w:eastAsia="Aptos" w:hAnsi="Aptos" w:cs="Aptos"/>
          <w:color w:val="000000" w:themeColor="text1"/>
          <w:sz w:val="21"/>
          <w:szCs w:val="21"/>
        </w:rPr>
      </w:pPr>
      <w:hyperlink r:id="rId83" w:history="1">
        <w:r w:rsidRPr="00112DD0">
          <w:rPr>
            <w:rStyle w:val="Hyperlink"/>
            <w:rFonts w:ascii="Aptos" w:eastAsia="Aptos" w:hAnsi="Aptos" w:cs="Aptos"/>
            <w:sz w:val="21"/>
            <w:szCs w:val="21"/>
          </w:rPr>
          <w:t>One Domain Model</w:t>
        </w:r>
      </w:hyperlink>
      <w:r w:rsidRPr="00112DD0">
        <w:rPr>
          <w:rFonts w:ascii="Aptos" w:eastAsia="Aptos" w:hAnsi="Aptos" w:cs="Aptos"/>
          <w:color w:val="000000" w:themeColor="text1"/>
          <w:sz w:val="21"/>
          <w:szCs w:val="21"/>
        </w:rPr>
        <w:t xml:space="preserve"> (ODM) 2.0 provides a shared vocabulary of terms and definitions that all applications and services need to follow, ensuring</w:t>
      </w:r>
      <w:r w:rsidRPr="00112DD0">
        <w:rPr>
          <w:rFonts w:ascii="Aptos" w:eastAsia="Aptos" w:hAnsi="Aptos" w:cs="Aptos"/>
          <w:color w:val="008080"/>
          <w:sz w:val="21"/>
          <w:szCs w:val="21"/>
          <w:u w:val="single"/>
        </w:rPr>
        <w:t xml:space="preserve"> </w:t>
      </w:r>
      <w:r w:rsidRPr="00112DD0">
        <w:rPr>
          <w:rFonts w:ascii="Aptos" w:eastAsia="Aptos" w:hAnsi="Aptos" w:cs="Aptos"/>
          <w:color w:val="000000" w:themeColor="text1"/>
          <w:sz w:val="21"/>
          <w:szCs w:val="21"/>
        </w:rPr>
        <w:t>high quality of metadata for business objects and consistency across the ecosystem.</w:t>
      </w:r>
    </w:p>
    <w:p w14:paraId="68C05366" w14:textId="77777777" w:rsidR="00870BA8" w:rsidRPr="00112DD0" w:rsidRDefault="00870BA8" w:rsidP="00B01CF6">
      <w:pPr>
        <w:spacing w:before="0" w:line="240" w:lineRule="auto"/>
        <w:contextualSpacing/>
        <w:jc w:val="both"/>
        <w:rPr>
          <w:rFonts w:ascii="Aptos" w:eastAsia="Aptos" w:hAnsi="Aptos" w:cs="Aptos"/>
          <w:color w:val="000000" w:themeColor="text1"/>
          <w:sz w:val="21"/>
          <w:szCs w:val="21"/>
        </w:rPr>
      </w:pPr>
    </w:p>
    <w:p w14:paraId="07601C5A" w14:textId="2AF7B9E6" w:rsidR="00141125" w:rsidRDefault="00B01CF6" w:rsidP="005C5B7B">
      <w:pPr>
        <w:spacing w:before="0" w:line="240" w:lineRule="auto"/>
        <w:contextualSpacing/>
        <w:jc w:val="both"/>
      </w:pPr>
      <w:hyperlink r:id="rId84">
        <w:r w:rsidRPr="00112DD0">
          <w:rPr>
            <w:rStyle w:val="Hyperlink"/>
            <w:rFonts w:ascii="Aptos" w:eastAsia="Aptos" w:hAnsi="Aptos" w:cs="Aptos"/>
            <w:color w:val="0070F2"/>
            <w:sz w:val="21"/>
            <w:szCs w:val="21"/>
          </w:rPr>
          <w:t>Open Resource Discovery</w:t>
        </w:r>
      </w:hyperlink>
      <w:r w:rsidRPr="00112DD0">
        <w:rPr>
          <w:rFonts w:ascii="Aptos" w:eastAsia="Aptos" w:hAnsi="Aptos" w:cs="Aptos"/>
          <w:color w:val="000000" w:themeColor="text1"/>
          <w:sz w:val="21"/>
          <w:szCs w:val="21"/>
        </w:rPr>
        <w:t xml:space="preserve"> (ORD) will continue to be the central protocol used by applications and services to describe their resources and capabilities in a consistent and standardized way across SAP. By providing access to metadata on APIs (OData, OpenAPI, MCP), events (AsyncAPI), business entity types, and data products, ORD supports both static documentations, </w:t>
      </w:r>
      <w:r w:rsidR="00870BA8">
        <w:rPr>
          <w:rFonts w:ascii="Aptos" w:eastAsia="Aptos" w:hAnsi="Aptos" w:cs="Aptos"/>
          <w:color w:val="000000" w:themeColor="text1"/>
          <w:sz w:val="21"/>
          <w:szCs w:val="21"/>
        </w:rPr>
        <w:t>such as</w:t>
      </w:r>
      <w:r w:rsidRPr="00112DD0">
        <w:rPr>
          <w:rFonts w:ascii="Aptos" w:eastAsia="Aptos" w:hAnsi="Aptos" w:cs="Aptos"/>
          <w:color w:val="000000" w:themeColor="text1"/>
          <w:sz w:val="21"/>
          <w:szCs w:val="21"/>
        </w:rPr>
        <w:t xml:space="preserve"> in the </w:t>
      </w:r>
      <w:hyperlink r:id="rId85">
        <w:r w:rsidR="40832FCF" w:rsidRPr="00112DD0">
          <w:rPr>
            <w:rStyle w:val="Hyperlink"/>
            <w:rFonts w:ascii="Aptos" w:eastAsia="Aptos" w:hAnsi="Aptos" w:cs="Aptos"/>
            <w:sz w:val="21"/>
            <w:szCs w:val="21"/>
          </w:rPr>
          <w:t>Business Accelerator Hub</w:t>
        </w:r>
      </w:hyperlink>
      <w:r w:rsidRPr="00112DD0">
        <w:rPr>
          <w:rFonts w:ascii="Aptos" w:eastAsia="Aptos" w:hAnsi="Aptos" w:cs="Aptos"/>
          <w:color w:val="000000" w:themeColor="text1"/>
          <w:sz w:val="21"/>
          <w:szCs w:val="21"/>
        </w:rPr>
        <w:t xml:space="preserve">, as well as dynamic use cases, such as tenant-specific configurations and runtime extensions in the </w:t>
      </w:r>
      <w:r w:rsidR="00870BA8">
        <w:rPr>
          <w:rFonts w:ascii="Aptos" w:eastAsia="Aptos" w:hAnsi="Aptos" w:cs="Aptos"/>
          <w:color w:val="000000" w:themeColor="text1"/>
          <w:sz w:val="21"/>
          <w:szCs w:val="21"/>
        </w:rPr>
        <w:t xml:space="preserve">SAP </w:t>
      </w:r>
      <w:r w:rsidRPr="00112DD0">
        <w:rPr>
          <w:rFonts w:ascii="Aptos" w:eastAsia="Aptos" w:hAnsi="Aptos" w:cs="Aptos"/>
          <w:color w:val="000000" w:themeColor="text1"/>
          <w:sz w:val="21"/>
          <w:szCs w:val="21"/>
        </w:rPr>
        <w:t xml:space="preserve">BTP. It facilitates the discovery of APIs through a central catalogue and enables automatic integration. ORD will also enable the SAP Business Knowledge Graph, discovery of Agents (A2A), MCP servers and their capabilities (tools, resources and prompts). The SAP API Guidelines must evolve to reflect the AI use cases (work in progress). </w:t>
      </w:r>
      <w:r w:rsidR="40832FCF" w:rsidRPr="00112DD0">
        <w:rPr>
          <w:rFonts w:ascii="Aptos" w:eastAsia="Aptos" w:hAnsi="Aptos" w:cs="Aptos"/>
          <w:color w:val="000000" w:themeColor="text1"/>
          <w:sz w:val="21"/>
          <w:szCs w:val="21"/>
        </w:rPr>
        <w:t xml:space="preserve">This would include guidance on protocols </w:t>
      </w:r>
      <w:r w:rsidR="00433D0A" w:rsidRPr="00112DD0">
        <w:rPr>
          <w:rFonts w:ascii="Aptos" w:eastAsia="Aptos" w:hAnsi="Aptos" w:cs="Aptos"/>
          <w:color w:val="000000" w:themeColor="text1"/>
          <w:sz w:val="21"/>
          <w:szCs w:val="21"/>
        </w:rPr>
        <w:t>(</w:t>
      </w:r>
      <w:hyperlink r:id="rId86">
        <w:r w:rsidR="00433D0A" w:rsidRPr="00112DD0">
          <w:rPr>
            <w:rStyle w:val="Hyperlink"/>
            <w:rFonts w:ascii="Aptos" w:eastAsia="Aptos" w:hAnsi="Aptos" w:cs="Aptos"/>
            <w:sz w:val="21"/>
            <w:szCs w:val="21"/>
          </w:rPr>
          <w:t>MCP</w:t>
        </w:r>
      </w:hyperlink>
      <w:r w:rsidR="00433D0A" w:rsidRPr="00112DD0">
        <w:rPr>
          <w:rFonts w:ascii="Aptos" w:eastAsia="Aptos" w:hAnsi="Aptos" w:cs="Aptos"/>
          <w:color w:val="000000" w:themeColor="text1"/>
          <w:sz w:val="21"/>
          <w:szCs w:val="21"/>
        </w:rPr>
        <w:t xml:space="preserve">, </w:t>
      </w:r>
      <w:hyperlink r:id="rId87">
        <w:r w:rsidR="00433D0A" w:rsidRPr="00112DD0">
          <w:rPr>
            <w:rStyle w:val="Hyperlink"/>
            <w:rFonts w:ascii="Aptos" w:eastAsia="Aptos" w:hAnsi="Aptos" w:cs="Aptos"/>
            <w:sz w:val="21"/>
            <w:szCs w:val="21"/>
          </w:rPr>
          <w:t>Overlay</w:t>
        </w:r>
      </w:hyperlink>
      <w:r w:rsidR="00433D0A" w:rsidRPr="00112DD0">
        <w:rPr>
          <w:rFonts w:ascii="Aptos" w:eastAsia="Aptos" w:hAnsi="Aptos" w:cs="Aptos"/>
          <w:color w:val="000000" w:themeColor="text1"/>
          <w:sz w:val="21"/>
          <w:szCs w:val="21"/>
        </w:rPr>
        <w:t xml:space="preserve">, </w:t>
      </w:r>
      <w:hyperlink r:id="rId88">
        <w:r w:rsidR="00433D0A" w:rsidRPr="00112DD0">
          <w:rPr>
            <w:rStyle w:val="Hyperlink"/>
            <w:rFonts w:ascii="Aptos" w:eastAsia="Aptos" w:hAnsi="Aptos" w:cs="Aptos"/>
            <w:sz w:val="21"/>
            <w:szCs w:val="21"/>
          </w:rPr>
          <w:t>Arazzo</w:t>
        </w:r>
      </w:hyperlink>
      <w:r w:rsidR="00433D0A" w:rsidRPr="00112DD0">
        <w:rPr>
          <w:rFonts w:ascii="Aptos" w:eastAsia="Aptos" w:hAnsi="Aptos" w:cs="Aptos"/>
          <w:color w:val="000000" w:themeColor="text1"/>
          <w:sz w:val="21"/>
          <w:szCs w:val="21"/>
        </w:rPr>
        <w:t xml:space="preserve">, </w:t>
      </w:r>
      <w:hyperlink r:id="rId89">
        <w:r w:rsidR="00433D0A" w:rsidRPr="00112DD0">
          <w:rPr>
            <w:rStyle w:val="Hyperlink"/>
            <w:rFonts w:ascii="Aptos" w:eastAsia="Aptos" w:hAnsi="Aptos" w:cs="Aptos"/>
            <w:sz w:val="21"/>
            <w:szCs w:val="21"/>
          </w:rPr>
          <w:t>UTCP</w:t>
        </w:r>
      </w:hyperlink>
      <w:r w:rsidR="00433D0A" w:rsidRPr="00112DD0">
        <w:rPr>
          <w:rFonts w:ascii="Aptos" w:eastAsia="Aptos" w:hAnsi="Aptos" w:cs="Aptos"/>
          <w:color w:val="000000" w:themeColor="text1"/>
          <w:sz w:val="21"/>
          <w:szCs w:val="21"/>
        </w:rPr>
        <w:t xml:space="preserve">) </w:t>
      </w:r>
      <w:r w:rsidR="40832FCF" w:rsidRPr="00112DD0">
        <w:rPr>
          <w:rFonts w:ascii="Aptos" w:eastAsia="Aptos" w:hAnsi="Aptos" w:cs="Aptos"/>
          <w:color w:val="000000" w:themeColor="text1"/>
          <w:sz w:val="21"/>
          <w:szCs w:val="21"/>
        </w:rPr>
        <w:t xml:space="preserve">and how to enhance existing APIs for better AI consumption. </w:t>
      </w:r>
      <w:r w:rsidRPr="00112DD0">
        <w:rPr>
          <w:rFonts w:ascii="Aptos" w:eastAsia="Aptos" w:hAnsi="Aptos" w:cs="Aptos"/>
          <w:color w:val="000000" w:themeColor="text1"/>
          <w:sz w:val="21"/>
          <w:szCs w:val="21"/>
        </w:rPr>
        <w:t xml:space="preserve">Guidance on API protocols will be reflected in consumption components, </w:t>
      </w:r>
      <w:r w:rsidR="00870BA8">
        <w:rPr>
          <w:rFonts w:ascii="Aptos" w:eastAsia="Aptos" w:hAnsi="Aptos" w:cs="Aptos"/>
          <w:color w:val="000000" w:themeColor="text1"/>
          <w:sz w:val="21"/>
          <w:szCs w:val="21"/>
        </w:rPr>
        <w:t>for example</w:t>
      </w:r>
      <w:r w:rsidRPr="00112DD0">
        <w:rPr>
          <w:rFonts w:ascii="Aptos" w:eastAsia="Aptos" w:hAnsi="Aptos" w:cs="Aptos"/>
          <w:color w:val="000000" w:themeColor="text1"/>
          <w:sz w:val="21"/>
          <w:szCs w:val="21"/>
        </w:rPr>
        <w:t xml:space="preserve">, SAP Knowledge Graph in the context of Joule orchestration. The usage of central tools, such as the </w:t>
      </w:r>
      <w:hyperlink r:id="rId90">
        <w:r w:rsidR="40832FCF" w:rsidRPr="00112DD0">
          <w:rPr>
            <w:rStyle w:val="Hyperlink"/>
            <w:rFonts w:ascii="Aptos" w:eastAsia="Aptos" w:hAnsi="Aptos" w:cs="Aptos"/>
            <w:sz w:val="21"/>
            <w:szCs w:val="21"/>
          </w:rPr>
          <w:t>API Metadata Validator</w:t>
        </w:r>
      </w:hyperlink>
      <w:r w:rsidRPr="00112DD0">
        <w:rPr>
          <w:rFonts w:ascii="Aptos" w:eastAsia="Aptos" w:hAnsi="Aptos" w:cs="Aptos"/>
          <w:color w:val="000000" w:themeColor="text1"/>
          <w:sz w:val="21"/>
          <w:szCs w:val="21"/>
        </w:rPr>
        <w:t xml:space="preserve"> or the </w:t>
      </w:r>
      <w:hyperlink r:id="rId91">
        <w:r w:rsidR="40832FCF" w:rsidRPr="00112DD0">
          <w:rPr>
            <w:rStyle w:val="Hyperlink"/>
            <w:rFonts w:ascii="Aptos" w:eastAsia="Aptos" w:hAnsi="Aptos" w:cs="Aptos"/>
            <w:sz w:val="21"/>
            <w:szCs w:val="21"/>
          </w:rPr>
          <w:t>Adoption Monitor</w:t>
        </w:r>
      </w:hyperlink>
      <w:r w:rsidRPr="00112DD0">
        <w:rPr>
          <w:rFonts w:ascii="Aptos" w:eastAsia="Aptos" w:hAnsi="Aptos" w:cs="Aptos"/>
          <w:color w:val="000000" w:themeColor="text1"/>
          <w:sz w:val="21"/>
          <w:szCs w:val="21"/>
        </w:rPr>
        <w:t xml:space="preserve"> for validation</w:t>
      </w:r>
      <w:r w:rsidR="67580304" w:rsidRPr="00112DD0">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 xml:space="preserve"> is complementary, thus ensuring quality and compliance of SAP APIs.</w:t>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r w:rsidR="005C5B7B">
        <w:rPr>
          <w:rFonts w:ascii="Aptos" w:eastAsia="Aptos" w:hAnsi="Aptos" w:cs="Aptos"/>
          <w:color w:val="000000" w:themeColor="text1"/>
          <w:sz w:val="21"/>
          <w:szCs w:val="21"/>
        </w:rPr>
        <w:tab/>
      </w:r>
      <w:hyperlink w:anchor="TOC">
        <w:r w:rsidR="4FAD4BFF" w:rsidRPr="00112DD0">
          <w:rPr>
            <w:rStyle w:val="Hyperlink"/>
            <w:rFonts w:ascii="Aptos" w:eastAsia="Times New Roman" w:hAnsi="Aptos" w:cs="Times New Roman"/>
            <w:sz w:val="21"/>
            <w:szCs w:val="21"/>
            <w:lang w:eastAsia="en-GB"/>
          </w:rPr>
          <w:t xml:space="preserve">[Back to </w:t>
        </w:r>
        <w:r w:rsidR="005C5B7B">
          <w:rPr>
            <w:rStyle w:val="Hyperlink"/>
            <w:rFonts w:ascii="Aptos" w:eastAsia="Times New Roman" w:hAnsi="Aptos" w:cs="Times New Roman"/>
            <w:sz w:val="21"/>
            <w:szCs w:val="21"/>
            <w:lang w:eastAsia="en-GB"/>
          </w:rPr>
          <w:t>TOC</w:t>
        </w:r>
        <w:r w:rsidR="4FAD4BFF" w:rsidRPr="00112DD0">
          <w:rPr>
            <w:rStyle w:val="Hyperlink"/>
            <w:rFonts w:ascii="Aptos" w:eastAsia="Times New Roman" w:hAnsi="Aptos" w:cs="Times New Roman"/>
            <w:sz w:val="21"/>
            <w:szCs w:val="21"/>
            <w:lang w:eastAsia="en-GB"/>
          </w:rPr>
          <w:t>]</w:t>
        </w:r>
      </w:hyperlink>
    </w:p>
    <w:p w14:paraId="451B6278" w14:textId="77777777" w:rsidR="003437A4" w:rsidRDefault="003437A4" w:rsidP="005C5B7B">
      <w:pPr>
        <w:spacing w:before="0" w:line="240" w:lineRule="auto"/>
        <w:contextualSpacing/>
        <w:jc w:val="both"/>
      </w:pPr>
    </w:p>
    <w:p w14:paraId="2839A46F" w14:textId="77777777" w:rsidR="005C5B7B" w:rsidRPr="005C5B7B" w:rsidRDefault="005C5B7B" w:rsidP="005C5B7B">
      <w:pPr>
        <w:spacing w:before="0" w:line="240" w:lineRule="auto"/>
        <w:contextualSpacing/>
        <w:jc w:val="both"/>
        <w:rPr>
          <w:rFonts w:ascii="Aptos" w:eastAsia="Aptos" w:hAnsi="Aptos" w:cs="Aptos"/>
          <w:color w:val="000000" w:themeColor="text1"/>
          <w:sz w:val="21"/>
          <w:szCs w:val="21"/>
        </w:rPr>
      </w:pPr>
    </w:p>
    <w:p w14:paraId="179E9DD8" w14:textId="669D965C" w:rsidR="00B15131" w:rsidRPr="00112DD0" w:rsidRDefault="00F02289" w:rsidP="00554E6B">
      <w:pPr>
        <w:pStyle w:val="Heading3"/>
        <w:spacing w:before="0" w:after="0" w:line="240" w:lineRule="auto"/>
        <w:contextualSpacing/>
        <w:rPr>
          <w:rStyle w:val="Heading2Char"/>
          <w:rFonts w:ascii="Aptos" w:eastAsiaTheme="minorHAnsi" w:hAnsi="Aptos" w:cs="Times New Roman (Textkörper CS)"/>
          <w:color w:val="auto"/>
          <w:sz w:val="20"/>
          <w:szCs w:val="19"/>
        </w:rPr>
      </w:pPr>
      <w:bookmarkStart w:id="318" w:name="_Toc213792225"/>
      <w:r w:rsidRPr="00112DD0">
        <w:rPr>
          <w:rStyle w:val="Heading2Char"/>
          <w:rFonts w:ascii="Aptos" w:hAnsi="Aptos"/>
          <w:sz w:val="28"/>
          <w:szCs w:val="28"/>
          <w:lang w:val="en-GB"/>
        </w:rPr>
        <w:t>7</w:t>
      </w:r>
      <w:r w:rsidR="00A449DF" w:rsidRPr="00112DD0">
        <w:rPr>
          <w:rStyle w:val="Heading2Char"/>
          <w:rFonts w:ascii="Aptos" w:hAnsi="Aptos"/>
          <w:sz w:val="28"/>
          <w:szCs w:val="28"/>
          <w:lang w:val="en-GB"/>
        </w:rPr>
        <w:t xml:space="preserve">.2 </w:t>
      </w:r>
      <w:r w:rsidR="00DD1286" w:rsidRPr="00112DD0">
        <w:rPr>
          <w:rStyle w:val="Heading2Char"/>
          <w:rFonts w:ascii="Aptos" w:hAnsi="Aptos"/>
          <w:sz w:val="28"/>
          <w:szCs w:val="28"/>
          <w:lang w:val="en-GB"/>
        </w:rPr>
        <w:t>Security</w:t>
      </w:r>
      <w:bookmarkEnd w:id="318"/>
    </w:p>
    <w:p w14:paraId="3F15F185" w14:textId="7BAA310D" w:rsidR="128D24B7" w:rsidRPr="00112DD0" w:rsidRDefault="00B15131" w:rsidP="001F3462">
      <w:pPr>
        <w:spacing w:before="0" w:line="240" w:lineRule="auto"/>
        <w:contextualSpacing/>
        <w:rPr>
          <w:rFonts w:ascii="Aptos" w:hAnsi="Aptos" w:cs="72"/>
        </w:rPr>
      </w:pPr>
      <w:r w:rsidRPr="00112DD0">
        <w:rPr>
          <w:rFonts w:ascii="Aptos" w:eastAsia="Aptos" w:hAnsi="Aptos" w:cs="Aptos"/>
          <w:b/>
          <w:color w:val="1B90FF"/>
          <w:lang w:val="en-GB"/>
        </w:rPr>
        <w:t>Lead author</w:t>
      </w:r>
      <w:r w:rsidRPr="00112DD0">
        <w:rPr>
          <w:rFonts w:ascii="Aptos" w:eastAsia="Aptos" w:hAnsi="Aptos" w:cs="Aptos"/>
          <w:color w:val="1B90FF"/>
          <w:lang w:val="en-GB"/>
        </w:rPr>
        <w:t>: Gerlinde</w:t>
      </w:r>
      <w:r w:rsidR="0093135F" w:rsidRPr="00112DD0">
        <w:rPr>
          <w:rFonts w:ascii="Aptos" w:eastAsia="Aptos" w:hAnsi="Aptos" w:cs="Aptos"/>
          <w:color w:val="1B90FF"/>
          <w:lang w:val="en-GB"/>
        </w:rPr>
        <w:t xml:space="preserve"> Zibulski</w:t>
      </w:r>
      <w:r w:rsidRPr="00112DD0">
        <w:rPr>
          <w:rFonts w:ascii="Aptos" w:eastAsia="Aptos" w:hAnsi="Aptos" w:cs="Aptos"/>
          <w:color w:val="1B90FF"/>
          <w:lang w:val="en-GB"/>
        </w:rPr>
        <w:t xml:space="preserve"> (</w:t>
      </w:r>
      <w:r w:rsidRPr="00112DD0">
        <w:rPr>
          <w:rFonts w:ascii="Aptos" w:eastAsia="Aptos" w:hAnsi="Aptos" w:cs="Aptos"/>
          <w:b/>
          <w:color w:val="1B90FF"/>
          <w:lang w:val="en-GB"/>
        </w:rPr>
        <w:t>Contributors</w:t>
      </w:r>
      <w:r w:rsidRPr="00112DD0">
        <w:rPr>
          <w:rFonts w:ascii="Aptos" w:eastAsia="Aptos" w:hAnsi="Aptos" w:cs="Aptos"/>
          <w:color w:val="1B90FF"/>
          <w:lang w:val="en-GB"/>
        </w:rPr>
        <w:t xml:space="preserve">: </w:t>
      </w:r>
      <w:r w:rsidR="00815721" w:rsidRPr="00112DD0">
        <w:rPr>
          <w:rFonts w:ascii="Aptos" w:eastAsia="Aptos" w:hAnsi="Aptos" w:cs="Aptos"/>
          <w:color w:val="1B90FF"/>
          <w:lang w:val="en-GB"/>
        </w:rPr>
        <w:t>Siddhartha Rao, Michele Bezzi</w:t>
      </w:r>
      <w:r w:rsidR="3348E224" w:rsidRPr="00112DD0">
        <w:rPr>
          <w:rFonts w:ascii="Aptos" w:eastAsia="Aptos" w:hAnsi="Aptos" w:cs="Aptos"/>
          <w:color w:val="1B90FF"/>
          <w:lang w:val="en-GB"/>
        </w:rPr>
        <w:t>, Jan Brunnert</w:t>
      </w:r>
      <w:r w:rsidRPr="00112DD0">
        <w:rPr>
          <w:rFonts w:ascii="Aptos" w:eastAsia="Aptos" w:hAnsi="Aptos" w:cs="Aptos"/>
          <w:color w:val="1B90FF"/>
          <w:lang w:val="en-GB"/>
        </w:rPr>
        <w:t>)</w:t>
      </w:r>
    </w:p>
    <w:p w14:paraId="4D3AD800" w14:textId="067012DD" w:rsidR="00554E6B" w:rsidRPr="00112DD0" w:rsidRDefault="001F3462" w:rsidP="00554E6B">
      <w:pPr>
        <w:spacing w:before="0" w:line="240" w:lineRule="auto"/>
        <w:contextualSpacing/>
        <w:rPr>
          <w:rFonts w:ascii="Aptos" w:eastAsia="Aptos" w:hAnsi="Aptos" w:cs="Aptos"/>
          <w:b/>
          <w:bCs/>
          <w:i/>
          <w:iCs/>
          <w:color w:val="156082" w:themeColor="accent1"/>
          <w:sz w:val="21"/>
          <w:szCs w:val="24"/>
          <w:lang w:val="en-GB"/>
        </w:rPr>
      </w:pPr>
      <w:r w:rsidRPr="00112DD0">
        <w:rPr>
          <w:rFonts w:ascii="Aptos" w:eastAsiaTheme="majorEastAsia" w:hAnsi="Aptos"/>
          <w:b/>
          <w:bCs/>
          <w:i/>
          <w:iCs/>
          <w:color w:val="D9D9D9" w:themeColor="background1" w:themeShade="D9"/>
          <w:sz w:val="32"/>
          <w:szCs w:val="32"/>
        </w:rPr>
        <w:t>|</w:t>
      </w:r>
      <w:r w:rsidRPr="00112DD0">
        <w:rPr>
          <w:rFonts w:ascii="Aptos" w:eastAsia="Aptos" w:hAnsi="Aptos" w:cs="Aptos"/>
          <w:b/>
          <w:bCs/>
          <w:i/>
          <w:iCs/>
          <w:color w:val="156082" w:themeColor="accent1"/>
          <w:sz w:val="21"/>
          <w:szCs w:val="24"/>
          <w:lang w:val="en-GB"/>
        </w:rPr>
        <w:t xml:space="preserve"> </w:t>
      </w:r>
      <w:r w:rsidR="00983EA6" w:rsidRPr="00112DD0">
        <w:rPr>
          <w:rFonts w:ascii="Aptos" w:eastAsia="Aptos" w:hAnsi="Aptos" w:cs="Aptos"/>
          <w:b/>
          <w:bCs/>
          <w:i/>
          <w:iCs/>
          <w:color w:val="156082" w:themeColor="accent1"/>
          <w:sz w:val="21"/>
          <w:szCs w:val="24"/>
          <w:lang w:val="en-GB"/>
        </w:rPr>
        <w:t>“</w:t>
      </w:r>
      <w:r w:rsidR="00983EA6" w:rsidRPr="00112DD0">
        <w:rPr>
          <w:rStyle w:val="Strong"/>
          <w:rFonts w:ascii="Aptos" w:hAnsi="Aptos"/>
          <w:b w:val="0"/>
          <w:bCs w:val="0"/>
          <w:i/>
          <w:iCs/>
          <w:color w:val="156082" w:themeColor="accent1"/>
          <w:sz w:val="21"/>
          <w:szCs w:val="24"/>
        </w:rPr>
        <w:t>The strength of the intelligent enterprise lies in the trust fabric woven to hold it together</w:t>
      </w:r>
      <w:r w:rsidR="00983EA6" w:rsidRPr="00112DD0">
        <w:rPr>
          <w:rFonts w:ascii="Aptos" w:eastAsia="Aptos" w:hAnsi="Aptos" w:cs="Aptos"/>
          <w:b/>
          <w:bCs/>
          <w:i/>
          <w:iCs/>
          <w:color w:val="156082" w:themeColor="accent1"/>
          <w:sz w:val="21"/>
          <w:szCs w:val="24"/>
          <w:lang w:val="en-GB"/>
        </w:rPr>
        <w:t>”</w:t>
      </w:r>
    </w:p>
    <w:p w14:paraId="3A89A2E4" w14:textId="77777777" w:rsidR="00554E6B" w:rsidRPr="00112DD0" w:rsidRDefault="00554E6B" w:rsidP="00554E6B">
      <w:pPr>
        <w:spacing w:before="0" w:line="240" w:lineRule="auto"/>
        <w:contextualSpacing/>
        <w:jc w:val="both"/>
        <w:rPr>
          <w:rFonts w:ascii="Aptos" w:hAnsi="Aptos" w:cs="72"/>
          <w:sz w:val="21"/>
          <w:szCs w:val="24"/>
        </w:rPr>
      </w:pPr>
    </w:p>
    <w:p w14:paraId="393E240D" w14:textId="77777777" w:rsidR="00BA26A5" w:rsidRPr="00112DD0" w:rsidRDefault="00BA26A5" w:rsidP="00BA26A5">
      <w:pPr>
        <w:spacing w:line="240" w:lineRule="auto"/>
        <w:contextualSpacing/>
        <w:jc w:val="both"/>
        <w:rPr>
          <w:rFonts w:ascii="Aptos" w:hAnsi="Aptos" w:cs="72"/>
          <w:b/>
          <w:sz w:val="21"/>
        </w:rPr>
      </w:pPr>
      <w:r w:rsidRPr="00112DD0">
        <w:rPr>
          <w:rFonts w:ascii="Aptos" w:hAnsi="Aptos" w:cs="72"/>
          <w:b/>
          <w:sz w:val="21"/>
        </w:rPr>
        <w:t>Why Security Matters</w:t>
      </w:r>
    </w:p>
    <w:p w14:paraId="4F2331C1" w14:textId="14A5F753" w:rsidR="00BA26A5" w:rsidRPr="00112DD0" w:rsidRDefault="00BA26A5" w:rsidP="00BA26A5">
      <w:pPr>
        <w:spacing w:line="240" w:lineRule="auto"/>
        <w:contextualSpacing/>
        <w:jc w:val="both"/>
        <w:rPr>
          <w:rFonts w:ascii="Aptos" w:hAnsi="Aptos" w:cs="72"/>
          <w:sz w:val="21"/>
        </w:rPr>
      </w:pPr>
      <w:r w:rsidRPr="00112DD0">
        <w:rPr>
          <w:rFonts w:ascii="Aptos" w:hAnsi="Aptos" w:cs="72"/>
          <w:sz w:val="21"/>
        </w:rPr>
        <w:t xml:space="preserve">Protecting customers’ critical business data across cloud and on-premise environments has always been central to SAP’s mission. SAP has built a long-standing foundation of secure software </w:t>
      </w:r>
      <w:r w:rsidRPr="00112DD0">
        <w:rPr>
          <w:rFonts w:ascii="Aptos" w:hAnsi="Aptos" w:cs="72"/>
          <w:sz w:val="21"/>
        </w:rPr>
        <w:lastRenderedPageBreak/>
        <w:t xml:space="preserve">development and security offerings, including </w:t>
      </w:r>
      <w:r w:rsidR="00826C0F" w:rsidRPr="00112DD0">
        <w:rPr>
          <w:rFonts w:ascii="Aptos" w:hAnsi="Aptos" w:cs="72"/>
          <w:sz w:val="21"/>
        </w:rPr>
        <w:t xml:space="preserve">but not limited to </w:t>
      </w:r>
      <w:hyperlink r:id="rId92" w:history="1">
        <w:r w:rsidR="000154CB" w:rsidRPr="00112DD0">
          <w:rPr>
            <w:rStyle w:val="Hyperlink"/>
            <w:rFonts w:ascii="Aptos" w:hAnsi="Aptos" w:cs="72"/>
            <w:sz w:val="21"/>
            <w:szCs w:val="21"/>
          </w:rPr>
          <w:t>SAP BTP Cloud Identity Services</w:t>
        </w:r>
      </w:hyperlink>
      <w:r w:rsidR="000154CB" w:rsidRPr="00112DD0">
        <w:rPr>
          <w:rFonts w:ascii="Aptos" w:hAnsi="Aptos" w:cs="72"/>
          <w:sz w:val="21"/>
          <w:szCs w:val="21"/>
        </w:rPr>
        <w:t>,</w:t>
      </w:r>
      <w:commentRangeStart w:id="319"/>
      <w:commentRangeStart w:id="320"/>
      <w:commentRangeStart w:id="321"/>
      <w:r w:rsidR="000154CB" w:rsidRPr="00112DD0">
        <w:rPr>
          <w:rFonts w:ascii="Aptos" w:hAnsi="Aptos" w:cs="72"/>
          <w:sz w:val="21"/>
          <w:szCs w:val="21"/>
        </w:rPr>
        <w:t xml:space="preserve"> </w:t>
      </w:r>
      <w:hyperlink r:id="rId93">
        <w:r w:rsidR="000154CB" w:rsidRPr="00112DD0">
          <w:rPr>
            <w:rStyle w:val="Hyperlink"/>
            <w:rFonts w:ascii="Aptos" w:hAnsi="Aptos" w:cs="72"/>
            <w:sz w:val="21"/>
            <w:szCs w:val="21"/>
          </w:rPr>
          <w:t>SAP BTP Key Management</w:t>
        </w:r>
      </w:hyperlink>
      <w:commentRangeEnd w:id="319"/>
      <w:r w:rsidR="000154CB" w:rsidRPr="00112DD0">
        <w:rPr>
          <w:rStyle w:val="CommentReference"/>
          <w:rFonts w:ascii="Aptos" w:hAnsi="Aptos" w:cs="72"/>
          <w:sz w:val="21"/>
          <w:szCs w:val="21"/>
        </w:rPr>
        <w:commentReference w:id="319"/>
      </w:r>
      <w:commentRangeEnd w:id="320"/>
      <w:r w:rsidR="000154CB" w:rsidRPr="00112DD0">
        <w:rPr>
          <w:rStyle w:val="CommentReference"/>
          <w:rFonts w:ascii="Aptos" w:hAnsi="Aptos" w:cs="72"/>
          <w:sz w:val="21"/>
          <w:szCs w:val="21"/>
        </w:rPr>
        <w:commentReference w:id="320"/>
      </w:r>
      <w:commentRangeEnd w:id="321"/>
      <w:r w:rsidR="000154CB" w:rsidRPr="00112DD0">
        <w:rPr>
          <w:rStyle w:val="CommentReference"/>
          <w:rFonts w:ascii="Aptos" w:hAnsi="Aptos" w:cs="72"/>
          <w:sz w:val="21"/>
          <w:szCs w:val="21"/>
        </w:rPr>
        <w:commentReference w:id="321"/>
      </w:r>
      <w:r w:rsidR="000154CB" w:rsidRPr="00112DD0">
        <w:rPr>
          <w:rFonts w:ascii="Aptos" w:hAnsi="Aptos" w:cs="72"/>
          <w:sz w:val="21"/>
          <w:szCs w:val="21"/>
        </w:rPr>
        <w:t xml:space="preserve">, </w:t>
      </w:r>
      <w:hyperlink r:id="rId94" w:history="1">
        <w:r w:rsidR="000154CB" w:rsidRPr="00112DD0">
          <w:rPr>
            <w:rStyle w:val="Hyperlink"/>
            <w:rFonts w:ascii="Aptos" w:hAnsi="Aptos" w:cs="72"/>
            <w:sz w:val="21"/>
            <w:szCs w:val="21"/>
          </w:rPr>
          <w:t>SAP BTP Credential Store</w:t>
        </w:r>
      </w:hyperlink>
      <w:r w:rsidR="000154CB" w:rsidRPr="00112DD0">
        <w:rPr>
          <w:rFonts w:ascii="Aptos" w:hAnsi="Aptos" w:cs="72"/>
          <w:sz w:val="21"/>
          <w:szCs w:val="21"/>
        </w:rPr>
        <w:t xml:space="preserve">, </w:t>
      </w:r>
      <w:hyperlink r:id="rId95" w:history="1">
        <w:r w:rsidR="000154CB" w:rsidRPr="00112DD0">
          <w:rPr>
            <w:rStyle w:val="Hyperlink"/>
            <w:rFonts w:ascii="Aptos" w:hAnsi="Aptos" w:cs="72"/>
            <w:sz w:val="21"/>
            <w:szCs w:val="21"/>
          </w:rPr>
          <w:t>SAP Identity Management</w:t>
        </w:r>
      </w:hyperlink>
      <w:r w:rsidR="000154CB" w:rsidRPr="00112DD0">
        <w:rPr>
          <w:rFonts w:ascii="Aptos" w:hAnsi="Aptos" w:cs="72"/>
          <w:sz w:val="21"/>
          <w:szCs w:val="21"/>
        </w:rPr>
        <w:t xml:space="preserve">, </w:t>
      </w:r>
      <w:hyperlink r:id="rId96" w:history="1">
        <w:r w:rsidR="000154CB" w:rsidRPr="00112DD0">
          <w:rPr>
            <w:rStyle w:val="Hyperlink"/>
            <w:rFonts w:ascii="Aptos" w:hAnsi="Aptos" w:cs="72"/>
            <w:sz w:val="21"/>
            <w:szCs w:val="21"/>
          </w:rPr>
          <w:t>SAP Single Sign-On</w:t>
        </w:r>
      </w:hyperlink>
      <w:r w:rsidR="000154CB" w:rsidRPr="00112DD0">
        <w:rPr>
          <w:rFonts w:ascii="Aptos" w:hAnsi="Aptos" w:cs="72"/>
          <w:sz w:val="21"/>
          <w:szCs w:val="21"/>
        </w:rPr>
        <w:t xml:space="preserve">, </w:t>
      </w:r>
      <w:hyperlink r:id="rId97" w:history="1">
        <w:r w:rsidR="000154CB" w:rsidRPr="00112DD0">
          <w:rPr>
            <w:rStyle w:val="Hyperlink"/>
            <w:rFonts w:ascii="Aptos" w:hAnsi="Aptos" w:cs="72"/>
            <w:sz w:val="21"/>
            <w:szCs w:val="21"/>
          </w:rPr>
          <w:t>SAP Enterprise Threat Detection</w:t>
        </w:r>
      </w:hyperlink>
      <w:r w:rsidR="000154CB" w:rsidRPr="00112DD0">
        <w:rPr>
          <w:rFonts w:ascii="Aptos" w:hAnsi="Aptos" w:cs="72"/>
          <w:sz w:val="21"/>
          <w:szCs w:val="21"/>
        </w:rPr>
        <w:t xml:space="preserve">, and </w:t>
      </w:r>
      <w:hyperlink r:id="rId98" w:history="1">
        <w:r w:rsidR="000154CB" w:rsidRPr="00112DD0">
          <w:rPr>
            <w:rStyle w:val="Hyperlink"/>
            <w:rFonts w:ascii="Aptos" w:hAnsi="Aptos" w:cs="72"/>
            <w:sz w:val="21"/>
            <w:szCs w:val="21"/>
          </w:rPr>
          <w:t>SAP NetWeaver Code Vulnerability Analyzers.</w:t>
        </w:r>
      </w:hyperlink>
    </w:p>
    <w:p w14:paraId="143889E4" w14:textId="77777777" w:rsidR="00BA26A5" w:rsidRPr="00112DD0" w:rsidRDefault="00BA26A5" w:rsidP="00BA26A5">
      <w:pPr>
        <w:spacing w:line="240" w:lineRule="auto"/>
        <w:contextualSpacing/>
        <w:jc w:val="both"/>
        <w:rPr>
          <w:rFonts w:ascii="Aptos" w:hAnsi="Aptos" w:cs="72"/>
          <w:sz w:val="21"/>
        </w:rPr>
      </w:pPr>
      <w:r w:rsidRPr="00112DD0">
        <w:rPr>
          <w:rFonts w:ascii="Aptos" w:hAnsi="Aptos" w:cs="72"/>
          <w:b/>
          <w:bCs/>
          <w:sz w:val="21"/>
        </w:rPr>
        <w:t>Agentic AI</w:t>
      </w:r>
      <w:r w:rsidRPr="00112DD0">
        <w:rPr>
          <w:rFonts w:ascii="Aptos" w:hAnsi="Aptos" w:cs="72"/>
          <w:sz w:val="21"/>
        </w:rPr>
        <w:t xml:space="preserve"> introduces new categories of risk. Its ability to make autonomous decisions, access external tools, and coordinate across trust boundaries expands the attack surface and creates interaction-driven vulnerabilities. Multi-agent systems acting across organizations magnify these risks. Regulatory frameworks such as the U.S. AI Action Plan and EU AI Act now make AI security mandatory, emphasizing collaborative, shared-threat intelligence principles aligned with SAP’s architecture.</w:t>
      </w:r>
    </w:p>
    <w:p w14:paraId="688F5A2C" w14:textId="66342D35" w:rsidR="0048021A" w:rsidRPr="00112DD0" w:rsidRDefault="00BA26A5" w:rsidP="00BA26A5">
      <w:pPr>
        <w:spacing w:line="240" w:lineRule="auto"/>
        <w:contextualSpacing/>
        <w:jc w:val="both"/>
        <w:rPr>
          <w:rFonts w:ascii="Aptos" w:hAnsi="Aptos" w:cs="72"/>
          <w:sz w:val="21"/>
        </w:rPr>
      </w:pPr>
      <w:r w:rsidRPr="00112DD0">
        <w:rPr>
          <w:rFonts w:ascii="Aptos" w:hAnsi="Aptos" w:cs="72"/>
          <w:sz w:val="21"/>
        </w:rPr>
        <w:t>AI is also an ally</w:t>
      </w:r>
      <w:r w:rsidR="006607DD">
        <w:rPr>
          <w:rFonts w:ascii="Aptos" w:hAnsi="Aptos" w:cs="72"/>
          <w:sz w:val="21"/>
        </w:rPr>
        <w:t>:</w:t>
      </w:r>
      <w:r w:rsidRPr="00112DD0">
        <w:rPr>
          <w:rFonts w:ascii="Aptos" w:hAnsi="Aptos" w:cs="72"/>
          <w:sz w:val="21"/>
        </w:rPr>
        <w:t xml:space="preserve"> Intelligent agents can audit systems, perform authorization checks, detect vulnerabilities, and enforce compliance early in development, embedding a shift-left approach that prevents risks rather than reacting to them.</w:t>
      </w:r>
    </w:p>
    <w:p w14:paraId="438205AF" w14:textId="77777777" w:rsidR="00BA26A5" w:rsidRPr="00112DD0" w:rsidRDefault="00BA26A5" w:rsidP="00B0215D">
      <w:pPr>
        <w:spacing w:line="240" w:lineRule="auto"/>
        <w:contextualSpacing/>
        <w:jc w:val="both"/>
        <w:rPr>
          <w:rFonts w:ascii="Aptos" w:eastAsia="Times New Roman" w:hAnsi="Aptos" w:cs="Times New Roman"/>
          <w:lang w:eastAsia="en-GB"/>
        </w:rPr>
      </w:pPr>
    </w:p>
    <w:p w14:paraId="6E20D1D4" w14:textId="77777777" w:rsidR="00BA26A5" w:rsidRPr="00112DD0" w:rsidRDefault="00BA26A5" w:rsidP="00BA26A5">
      <w:pPr>
        <w:spacing w:line="240" w:lineRule="auto"/>
        <w:contextualSpacing/>
        <w:jc w:val="both"/>
        <w:rPr>
          <w:rFonts w:ascii="Aptos" w:hAnsi="Aptos" w:cs="72"/>
          <w:b/>
          <w:sz w:val="21"/>
        </w:rPr>
      </w:pPr>
      <w:r w:rsidRPr="00112DD0">
        <w:rPr>
          <w:rFonts w:ascii="Aptos" w:hAnsi="Aptos" w:cs="72"/>
          <w:b/>
          <w:sz w:val="21"/>
        </w:rPr>
        <w:t>What the SAP Security Framework Provides</w:t>
      </w:r>
    </w:p>
    <w:p w14:paraId="7C1EA840" w14:textId="77777777" w:rsidR="00BA26A5" w:rsidRPr="00112DD0" w:rsidRDefault="00BA26A5" w:rsidP="00BA26A5">
      <w:pPr>
        <w:spacing w:line="240" w:lineRule="auto"/>
        <w:contextualSpacing/>
        <w:jc w:val="both"/>
        <w:rPr>
          <w:rFonts w:ascii="Aptos" w:hAnsi="Aptos" w:cs="72"/>
          <w:sz w:val="21"/>
        </w:rPr>
      </w:pPr>
      <w:r w:rsidRPr="00112DD0">
        <w:rPr>
          <w:rFonts w:ascii="Aptos" w:hAnsi="Aptos" w:cs="72"/>
          <w:sz w:val="21"/>
        </w:rPr>
        <w:t>SAP’s Three-Tier AI Defense Architecture extends its proven security, identity, and runtime capabilities into a comprehensive framework designed to counter agentic threats while meeting global regulatory requirements. It unites foundational protection, agent oversight, and AI-driven automation to secure distributed, autonomous, and adaptive enterprise systems.</w:t>
      </w:r>
    </w:p>
    <w:p w14:paraId="0B87AB9A" w14:textId="4F9373EC" w:rsidR="00BA26A5" w:rsidRPr="00112DD0" w:rsidRDefault="00BA26A5" w:rsidP="00BA26A5">
      <w:pPr>
        <w:spacing w:line="240" w:lineRule="auto"/>
        <w:contextualSpacing/>
        <w:jc w:val="both"/>
        <w:rPr>
          <w:rFonts w:ascii="Aptos" w:hAnsi="Aptos" w:cs="72"/>
          <w:sz w:val="21"/>
        </w:rPr>
      </w:pPr>
      <w:r w:rsidRPr="00112DD0">
        <w:rPr>
          <w:rFonts w:ascii="Aptos" w:hAnsi="Aptos" w:cs="72"/>
          <w:sz w:val="21"/>
        </w:rPr>
        <w:t xml:space="preserve">AI systems amplify familiar risks such as broad attack surfaces, distributed architectures, and multi-party supply chains, while introducing novel ones such as prompt injection, model extraction, and data poisoning during training or runtime. </w:t>
      </w:r>
      <w:r w:rsidR="002D3343">
        <w:rPr>
          <w:rFonts w:ascii="Aptos" w:hAnsi="Aptos" w:cs="72"/>
          <w:sz w:val="21"/>
        </w:rPr>
        <w:t>Since</w:t>
      </w:r>
      <w:r w:rsidRPr="00112DD0">
        <w:rPr>
          <w:rFonts w:ascii="Aptos" w:hAnsi="Aptos" w:cs="72"/>
          <w:sz w:val="21"/>
        </w:rPr>
        <w:t xml:space="preserve"> AI agents act autonomously at scale, their decisions can have cascading effects across critical business operations. SAP’s approach adapts zero-trust principles to these realities, ensuring consistent protection across cloud, edge, and on-premise environments.</w:t>
      </w:r>
    </w:p>
    <w:p w14:paraId="48CA9012" w14:textId="77777777" w:rsidR="002D3343" w:rsidRPr="00112DD0" w:rsidRDefault="002D3343" w:rsidP="00BA26A5">
      <w:pPr>
        <w:spacing w:line="240" w:lineRule="auto"/>
        <w:contextualSpacing/>
        <w:jc w:val="both"/>
        <w:rPr>
          <w:rFonts w:ascii="Aptos" w:hAnsi="Aptos" w:cs="72"/>
          <w:sz w:val="21"/>
        </w:rPr>
      </w:pPr>
    </w:p>
    <w:p w14:paraId="10E3A07F" w14:textId="0D6CBB5D" w:rsidR="00BA26A5" w:rsidRPr="00112DD0" w:rsidRDefault="00BA26A5" w:rsidP="00BA26A5">
      <w:pPr>
        <w:spacing w:line="240" w:lineRule="auto"/>
        <w:contextualSpacing/>
        <w:jc w:val="both"/>
        <w:rPr>
          <w:rFonts w:ascii="Aptos" w:hAnsi="Aptos" w:cs="72"/>
          <w:sz w:val="21"/>
        </w:rPr>
      </w:pPr>
      <w:r w:rsidRPr="00112DD0">
        <w:rPr>
          <w:rFonts w:ascii="Aptos" w:hAnsi="Aptos" w:cs="72"/>
          <w:b/>
          <w:bCs/>
          <w:sz w:val="21"/>
        </w:rPr>
        <w:t>Identity Management</w:t>
      </w:r>
      <w:r w:rsidRPr="00112DD0">
        <w:rPr>
          <w:rFonts w:ascii="Aptos" w:hAnsi="Aptos" w:cs="72"/>
          <w:sz w:val="21"/>
        </w:rPr>
        <w:t xml:space="preserve"> becomes more complex in multi-agent ecosystems where models, services, and processes require distinct credentials and dynamic authorizations. SAP enables policy-based authentication, adaptive credential lifecycles, and context-aware access control. </w:t>
      </w:r>
      <w:r w:rsidRPr="00112DD0">
        <w:rPr>
          <w:rFonts w:ascii="Aptos" w:hAnsi="Aptos" w:cs="72"/>
          <w:b/>
          <w:bCs/>
          <w:sz w:val="21"/>
        </w:rPr>
        <w:t>Observability</w:t>
      </w:r>
      <w:r w:rsidRPr="00112DD0">
        <w:rPr>
          <w:rFonts w:ascii="Aptos" w:hAnsi="Aptos" w:cs="72"/>
          <w:sz w:val="21"/>
        </w:rPr>
        <w:t xml:space="preserve"> expands beyond logging to capture agent behavior, decision auditing, and anomaly detection.</w:t>
      </w:r>
    </w:p>
    <w:p w14:paraId="64EC63FD" w14:textId="77777777" w:rsidR="002D3343" w:rsidRDefault="002D3343" w:rsidP="00BA26A5">
      <w:pPr>
        <w:spacing w:line="240" w:lineRule="auto"/>
        <w:contextualSpacing/>
        <w:jc w:val="both"/>
        <w:rPr>
          <w:rFonts w:ascii="Aptos" w:hAnsi="Aptos" w:cs="72"/>
          <w:b/>
          <w:sz w:val="21"/>
          <w:szCs w:val="21"/>
        </w:rPr>
      </w:pPr>
    </w:p>
    <w:p w14:paraId="5EB58022" w14:textId="15B570DC" w:rsidR="00BA26A5" w:rsidRPr="00112DD0" w:rsidRDefault="00BA26A5" w:rsidP="00BA26A5">
      <w:pPr>
        <w:spacing w:line="240" w:lineRule="auto"/>
        <w:contextualSpacing/>
        <w:jc w:val="both"/>
        <w:rPr>
          <w:rFonts w:ascii="Aptos" w:hAnsi="Aptos" w:cs="72"/>
          <w:sz w:val="21"/>
          <w:szCs w:val="21"/>
        </w:rPr>
      </w:pPr>
      <w:r w:rsidRPr="00112DD0">
        <w:rPr>
          <w:rFonts w:ascii="Aptos" w:hAnsi="Aptos" w:cs="72"/>
          <w:b/>
          <w:sz w:val="21"/>
          <w:szCs w:val="21"/>
        </w:rPr>
        <w:t>The secure use of third-party AI components</w:t>
      </w:r>
      <w:r w:rsidRPr="00112DD0">
        <w:rPr>
          <w:rFonts w:ascii="Aptos" w:hAnsi="Aptos" w:cs="72"/>
          <w:sz w:val="21"/>
          <w:szCs w:val="21"/>
        </w:rPr>
        <w:t xml:space="preserve"> is another focus area. Modern AI systems often rely on external LLMs, agents, and tools accessed </w:t>
      </w:r>
      <w:r w:rsidR="00510B24">
        <w:rPr>
          <w:rFonts w:ascii="Aptos" w:hAnsi="Aptos" w:cs="72"/>
          <w:sz w:val="21"/>
          <w:szCs w:val="21"/>
        </w:rPr>
        <w:t>using</w:t>
      </w:r>
      <w:r w:rsidRPr="00112DD0">
        <w:rPr>
          <w:rFonts w:ascii="Aptos" w:hAnsi="Aptos" w:cs="72"/>
          <w:sz w:val="21"/>
          <w:szCs w:val="21"/>
        </w:rPr>
        <w:t xml:space="preserve"> the Model Context Protocol (MCP). SAP’s framework enforces rigorous vetting, encrypted channels, and strict isolation to prevent compromise propagation across interconnected systems.</w:t>
      </w:r>
    </w:p>
    <w:p w14:paraId="2AE5E83E" w14:textId="77777777" w:rsidR="002D3343" w:rsidRDefault="002D3343" w:rsidP="00BA26A5">
      <w:pPr>
        <w:spacing w:line="240" w:lineRule="auto"/>
        <w:contextualSpacing/>
        <w:jc w:val="both"/>
        <w:rPr>
          <w:rFonts w:ascii="Aptos" w:hAnsi="Aptos" w:cs="72"/>
          <w:b/>
          <w:bCs/>
          <w:sz w:val="21"/>
        </w:rPr>
      </w:pPr>
    </w:p>
    <w:p w14:paraId="77330BB6" w14:textId="5EA73F2F" w:rsidR="00BA26A5" w:rsidRPr="00112DD0" w:rsidRDefault="00BA26A5" w:rsidP="00BA26A5">
      <w:pPr>
        <w:spacing w:line="240" w:lineRule="auto"/>
        <w:contextualSpacing/>
        <w:jc w:val="both"/>
        <w:rPr>
          <w:rFonts w:ascii="Aptos" w:hAnsi="Aptos" w:cs="72"/>
          <w:sz w:val="21"/>
        </w:rPr>
      </w:pPr>
      <w:r w:rsidRPr="00112DD0">
        <w:rPr>
          <w:rFonts w:ascii="Aptos" w:hAnsi="Aptos" w:cs="72"/>
          <w:b/>
          <w:bCs/>
          <w:sz w:val="21"/>
        </w:rPr>
        <w:t>Encryption, key management, and configuration controls</w:t>
      </w:r>
      <w:r w:rsidRPr="00112DD0">
        <w:rPr>
          <w:rFonts w:ascii="Aptos" w:hAnsi="Aptos" w:cs="72"/>
          <w:sz w:val="21"/>
        </w:rPr>
        <w:t xml:space="preserve"> are optimized for AI workloads that handle high volumes of sensitive data and maintain persistent states. Automated configuration validation and drift detection preserve security posture.</w:t>
      </w:r>
    </w:p>
    <w:p w14:paraId="45FAA148" w14:textId="77777777" w:rsidR="002D3343" w:rsidRDefault="002D3343" w:rsidP="00BA26A5">
      <w:pPr>
        <w:spacing w:line="240" w:lineRule="auto"/>
        <w:contextualSpacing/>
        <w:jc w:val="both"/>
        <w:rPr>
          <w:rFonts w:ascii="Aptos" w:hAnsi="Aptos" w:cs="72"/>
          <w:b/>
          <w:bCs/>
          <w:sz w:val="21"/>
        </w:rPr>
      </w:pPr>
    </w:p>
    <w:p w14:paraId="6BB08ACC" w14:textId="696BB109" w:rsidR="00BA26A5" w:rsidRPr="002D3343" w:rsidRDefault="00BA26A5" w:rsidP="00BA26A5">
      <w:pPr>
        <w:spacing w:line="240" w:lineRule="auto"/>
        <w:contextualSpacing/>
        <w:jc w:val="both"/>
        <w:rPr>
          <w:rFonts w:ascii="Aptos" w:hAnsi="Aptos" w:cs="72"/>
          <w:b/>
          <w:bCs/>
          <w:sz w:val="21"/>
        </w:rPr>
      </w:pPr>
      <w:r w:rsidRPr="00112DD0">
        <w:rPr>
          <w:rFonts w:ascii="Aptos" w:hAnsi="Aptos" w:cs="72"/>
          <w:b/>
          <w:bCs/>
          <w:sz w:val="21"/>
        </w:rPr>
        <w:t>Data protection</w:t>
      </w:r>
      <w:r w:rsidRPr="00112DD0">
        <w:rPr>
          <w:rFonts w:ascii="Aptos" w:hAnsi="Aptos" w:cs="72"/>
          <w:sz w:val="21"/>
        </w:rPr>
        <w:t xml:space="preserve"> follows a privacy-preserving design. Modules such as the Data Protection and Anonymization component in </w:t>
      </w:r>
      <w:hyperlink r:id="rId99" w:history="1">
        <w:r w:rsidR="0073200C" w:rsidRPr="00112DD0">
          <w:rPr>
            <w:rStyle w:val="Hyperlink"/>
            <w:rFonts w:ascii="Aptos" w:hAnsi="Aptos" w:cs="72"/>
            <w:sz w:val="21"/>
            <w:szCs w:val="21"/>
          </w:rPr>
          <w:t>SAP AI Core</w:t>
        </w:r>
      </w:hyperlink>
      <w:r w:rsidRPr="00112DD0">
        <w:rPr>
          <w:rFonts w:ascii="Aptos" w:hAnsi="Aptos" w:cs="72"/>
          <w:sz w:val="21"/>
        </w:rPr>
        <w:t xml:space="preserve"> and </w:t>
      </w:r>
      <w:hyperlink r:id="rId100" w:history="1">
        <w:r w:rsidR="0073200C" w:rsidRPr="00112DD0">
          <w:rPr>
            <w:rStyle w:val="Hyperlink"/>
            <w:rFonts w:ascii="Aptos" w:hAnsi="Aptos" w:cs="72"/>
            <w:sz w:val="21"/>
            <w:szCs w:val="21"/>
          </w:rPr>
          <w:t>SAP Data Privacy Integration</w:t>
        </w:r>
      </w:hyperlink>
      <w:r w:rsidRPr="00112DD0">
        <w:rPr>
          <w:rFonts w:ascii="Aptos" w:hAnsi="Aptos" w:cs="72"/>
          <w:sz w:val="21"/>
        </w:rPr>
        <w:t xml:space="preserve"> apply anonymization and data masking to maintain compliance without compromising model performance.</w:t>
      </w:r>
    </w:p>
    <w:p w14:paraId="0CB23E8E" w14:textId="77777777" w:rsidR="002D3343" w:rsidRDefault="002D3343" w:rsidP="00BA26A5">
      <w:pPr>
        <w:spacing w:line="240" w:lineRule="auto"/>
        <w:contextualSpacing/>
        <w:jc w:val="both"/>
        <w:rPr>
          <w:rFonts w:ascii="Aptos" w:hAnsi="Aptos" w:cs="72"/>
          <w:b/>
          <w:bCs/>
          <w:sz w:val="21"/>
        </w:rPr>
      </w:pPr>
    </w:p>
    <w:p w14:paraId="471DA097" w14:textId="18965FE0" w:rsidR="00BA26A5" w:rsidRPr="00112DD0" w:rsidRDefault="00BA26A5" w:rsidP="00BA26A5">
      <w:pPr>
        <w:spacing w:line="240" w:lineRule="auto"/>
        <w:contextualSpacing/>
        <w:jc w:val="both"/>
        <w:rPr>
          <w:rFonts w:ascii="Aptos" w:hAnsi="Aptos" w:cs="72"/>
          <w:b/>
          <w:bCs/>
          <w:sz w:val="21"/>
        </w:rPr>
      </w:pPr>
      <w:r w:rsidRPr="00112DD0">
        <w:rPr>
          <w:rFonts w:ascii="Aptos" w:hAnsi="Aptos" w:cs="72"/>
          <w:b/>
          <w:bCs/>
          <w:sz w:val="21"/>
        </w:rPr>
        <w:t>Monocultures</w:t>
      </w:r>
      <w:r w:rsidRPr="00112DD0">
        <w:rPr>
          <w:rFonts w:ascii="Aptos" w:hAnsi="Aptos" w:cs="72"/>
          <w:sz w:val="21"/>
        </w:rPr>
        <w:t xml:space="preserve"> represent </w:t>
      </w:r>
      <w:r w:rsidR="00B65483">
        <w:rPr>
          <w:rFonts w:ascii="Aptos" w:hAnsi="Aptos" w:cs="72"/>
          <w:sz w:val="21"/>
        </w:rPr>
        <w:t xml:space="preserve">a </w:t>
      </w:r>
      <w:r w:rsidRPr="00112DD0">
        <w:rPr>
          <w:rFonts w:ascii="Aptos" w:hAnsi="Aptos" w:cs="72"/>
          <w:sz w:val="21"/>
        </w:rPr>
        <w:t>new systemic risk. As organizations deploy similar AI models, shared vulnerabilities could lead to cross-enterprise compromise. SAP’s diverse, modular security architecture mitigates this concentration risk through isolation boundaries, policy variation, and continuous model validation.</w:t>
      </w:r>
    </w:p>
    <w:p w14:paraId="560E35B4" w14:textId="77777777" w:rsidR="002D3343" w:rsidRDefault="002D3343" w:rsidP="00BA26A5">
      <w:pPr>
        <w:spacing w:line="240" w:lineRule="auto"/>
        <w:contextualSpacing/>
        <w:jc w:val="both"/>
        <w:rPr>
          <w:rFonts w:ascii="Aptos" w:hAnsi="Aptos" w:cs="72"/>
          <w:b/>
          <w:bCs/>
          <w:sz w:val="21"/>
        </w:rPr>
      </w:pPr>
    </w:p>
    <w:p w14:paraId="51AEA325" w14:textId="0057127F" w:rsidR="00BA26A5" w:rsidRDefault="00BA26A5" w:rsidP="00B65483">
      <w:pPr>
        <w:spacing w:line="240" w:lineRule="auto"/>
        <w:contextualSpacing/>
        <w:jc w:val="both"/>
        <w:rPr>
          <w:rFonts w:ascii="Aptos" w:hAnsi="Aptos" w:cs="72"/>
          <w:sz w:val="21"/>
        </w:rPr>
      </w:pPr>
      <w:r w:rsidRPr="00112DD0">
        <w:rPr>
          <w:rFonts w:ascii="Aptos" w:hAnsi="Aptos" w:cs="72"/>
          <w:b/>
          <w:bCs/>
          <w:sz w:val="21"/>
        </w:rPr>
        <w:t>Agentic coding</w:t>
      </w:r>
      <w:r w:rsidRPr="00112DD0">
        <w:rPr>
          <w:rFonts w:ascii="Aptos" w:hAnsi="Aptos" w:cs="72"/>
          <w:sz w:val="21"/>
        </w:rPr>
        <w:t xml:space="preserve"> introduces another frontier. Coding agents that assist in software development must adhere to security-aware guidelines, ensuring AI-generated code undergoes proper review and validation before deployment. SAP promotes new coding standards interpretable by AI agents to keep automated development aligned with enterprise security policy.</w:t>
      </w:r>
    </w:p>
    <w:p w14:paraId="75FD537D" w14:textId="77777777" w:rsidR="00C40E92" w:rsidRPr="00B65483" w:rsidRDefault="00C40E92" w:rsidP="00B65483">
      <w:pPr>
        <w:spacing w:line="240" w:lineRule="auto"/>
        <w:contextualSpacing/>
        <w:jc w:val="both"/>
        <w:rPr>
          <w:rFonts w:ascii="Aptos" w:hAnsi="Aptos" w:cs="72"/>
          <w:sz w:val="21"/>
        </w:rPr>
      </w:pPr>
    </w:p>
    <w:p w14:paraId="33B59D7B" w14:textId="3BF44EBD" w:rsidR="00BA26A5" w:rsidRPr="00112DD0" w:rsidRDefault="00BA26A5" w:rsidP="00BA26A5">
      <w:pPr>
        <w:spacing w:line="240" w:lineRule="auto"/>
        <w:contextualSpacing/>
        <w:jc w:val="both"/>
        <w:rPr>
          <w:rFonts w:ascii="Aptos" w:hAnsi="Aptos" w:cs="72"/>
          <w:b/>
          <w:sz w:val="21"/>
          <w:szCs w:val="21"/>
        </w:rPr>
      </w:pPr>
      <w:r w:rsidRPr="00112DD0">
        <w:rPr>
          <w:rFonts w:ascii="Aptos" w:hAnsi="Aptos" w:cs="72"/>
          <w:b/>
          <w:sz w:val="21"/>
          <w:szCs w:val="21"/>
        </w:rPr>
        <w:t>How the Three-Tier AI Defense Architecture Works</w:t>
      </w:r>
    </w:p>
    <w:p w14:paraId="69EC07A7" w14:textId="1486459A" w:rsidR="00BA26A5" w:rsidRPr="00112DD0" w:rsidRDefault="00BA26A5" w:rsidP="00BA26A5">
      <w:pPr>
        <w:spacing w:line="240" w:lineRule="auto"/>
        <w:contextualSpacing/>
        <w:jc w:val="both"/>
        <w:rPr>
          <w:rFonts w:ascii="Aptos" w:hAnsi="Aptos" w:cs="72"/>
          <w:sz w:val="21"/>
        </w:rPr>
      </w:pPr>
      <w:r w:rsidRPr="00112DD0">
        <w:rPr>
          <w:rFonts w:ascii="Aptos" w:hAnsi="Aptos" w:cs="72"/>
          <w:sz w:val="21"/>
        </w:rPr>
        <w:lastRenderedPageBreak/>
        <w:t>SAP implements security through a progressive three-tier defense model that integrates traditional controls, agent oversight, and AI-powered automation.</w:t>
      </w:r>
    </w:p>
    <w:p w14:paraId="0FE55E3A" w14:textId="77777777" w:rsidR="00B65483" w:rsidRDefault="00B65483" w:rsidP="00BA26A5">
      <w:pPr>
        <w:spacing w:line="240" w:lineRule="auto"/>
        <w:contextualSpacing/>
        <w:jc w:val="both"/>
        <w:rPr>
          <w:rFonts w:ascii="Aptos" w:hAnsi="Aptos" w:cs="72"/>
          <w:b/>
          <w:sz w:val="21"/>
          <w:szCs w:val="21"/>
        </w:rPr>
      </w:pPr>
    </w:p>
    <w:p w14:paraId="1EEE8C41" w14:textId="53F3D175" w:rsidR="00BA26A5" w:rsidRPr="00112DD0" w:rsidRDefault="00BA26A5" w:rsidP="00BA26A5">
      <w:pPr>
        <w:spacing w:line="240" w:lineRule="auto"/>
        <w:contextualSpacing/>
        <w:jc w:val="both"/>
        <w:rPr>
          <w:rFonts w:ascii="Aptos" w:hAnsi="Aptos" w:cs="72"/>
          <w:sz w:val="21"/>
          <w:szCs w:val="21"/>
        </w:rPr>
      </w:pPr>
      <w:r w:rsidRPr="00112DD0">
        <w:rPr>
          <w:rFonts w:ascii="Aptos" w:hAnsi="Aptos" w:cs="72"/>
          <w:b/>
          <w:sz w:val="21"/>
          <w:szCs w:val="21"/>
        </w:rPr>
        <w:t>Tier 1: AI Security Mesh Foundation Layer</w:t>
      </w:r>
      <w:r w:rsidRPr="00112DD0">
        <w:rPr>
          <w:rFonts w:ascii="Aptos" w:hAnsi="Aptos" w:cs="72"/>
          <w:sz w:val="21"/>
          <w:szCs w:val="21"/>
        </w:rPr>
        <w:t xml:space="preserve"> establishes zero-trust authentication, authorization, and traffic inspection. It validates every entity, monitors LLM calls and tool usage, authorizes each action, and records every event for auditing. Core capabilities include secure gateways, mutual TLS with dynamic certificate rotation, zero-trust policy enforcement, and AI-specific threat prevention such as prompt injection detection, behavioral analytics, and software bill of materials verification.</w:t>
      </w:r>
    </w:p>
    <w:p w14:paraId="2296B22B" w14:textId="2A660973" w:rsidR="00BA26A5" w:rsidRPr="00112DD0" w:rsidRDefault="00BA26A5" w:rsidP="00BA26A5">
      <w:pPr>
        <w:spacing w:line="240" w:lineRule="auto"/>
        <w:contextualSpacing/>
        <w:jc w:val="both"/>
        <w:rPr>
          <w:rFonts w:ascii="Aptos" w:hAnsi="Aptos" w:cs="72"/>
          <w:sz w:val="21"/>
          <w:szCs w:val="21"/>
        </w:rPr>
      </w:pPr>
      <w:r w:rsidRPr="00112DD0">
        <w:rPr>
          <w:rFonts w:ascii="Aptos" w:hAnsi="Aptos" w:cs="72"/>
          <w:sz w:val="21"/>
          <w:szCs w:val="21"/>
        </w:rPr>
        <w:t>The Agentic Identity and Access Management (AIAM) Framework governs non-human identities through cryptographically verifiable agent birth certificates, dynamic permission templates, and automated credential rotation. It integrates with SAP BTP Identity Authentication for federated identity management and applies behavioral identity validation for continuous authentication based on agent communication and resource usage patterns.</w:t>
      </w:r>
    </w:p>
    <w:p w14:paraId="7A6C67E9" w14:textId="77777777" w:rsidR="00B65483" w:rsidRDefault="00B65483" w:rsidP="00BA26A5">
      <w:pPr>
        <w:spacing w:line="240" w:lineRule="auto"/>
        <w:contextualSpacing/>
        <w:jc w:val="both"/>
        <w:rPr>
          <w:rFonts w:ascii="Aptos" w:hAnsi="Aptos" w:cs="72"/>
          <w:b/>
          <w:bCs/>
          <w:sz w:val="21"/>
        </w:rPr>
      </w:pPr>
    </w:p>
    <w:p w14:paraId="000B0616" w14:textId="244B5E46" w:rsidR="00BA26A5" w:rsidRPr="00112DD0" w:rsidRDefault="00BA26A5" w:rsidP="00BA26A5">
      <w:pPr>
        <w:spacing w:line="240" w:lineRule="auto"/>
        <w:contextualSpacing/>
        <w:jc w:val="both"/>
        <w:rPr>
          <w:rFonts w:ascii="Aptos" w:hAnsi="Aptos" w:cs="72"/>
          <w:sz w:val="21"/>
        </w:rPr>
      </w:pPr>
      <w:r w:rsidRPr="00112DD0">
        <w:rPr>
          <w:rFonts w:ascii="Aptos" w:hAnsi="Aptos" w:cs="72"/>
          <w:b/>
          <w:bCs/>
          <w:sz w:val="21"/>
        </w:rPr>
        <w:t>Tier 2: Agent Supervision Layer</w:t>
      </w:r>
      <w:r w:rsidRPr="00112DD0">
        <w:rPr>
          <w:rFonts w:ascii="Aptos" w:hAnsi="Aptos" w:cs="72"/>
          <w:sz w:val="21"/>
        </w:rPr>
        <w:t xml:space="preserve"> deploys deterministic control agents that monitor, sanitize, and authorize other AI agents. These supervisory agents enforce input validation, output filtering, anomaly detection, and human oversight. Advanced capabilities include emergent threat modeling, predictive defense updates, and proactive detection of novel attack patterns.</w:t>
      </w:r>
    </w:p>
    <w:p w14:paraId="1895F64A" w14:textId="77777777" w:rsidR="00B65483" w:rsidRDefault="00B65483" w:rsidP="00BA26A5">
      <w:pPr>
        <w:spacing w:line="240" w:lineRule="auto"/>
        <w:contextualSpacing/>
        <w:jc w:val="both"/>
        <w:rPr>
          <w:rFonts w:ascii="Aptos" w:hAnsi="Aptos" w:cs="72"/>
          <w:b/>
          <w:bCs/>
          <w:sz w:val="21"/>
        </w:rPr>
      </w:pPr>
    </w:p>
    <w:p w14:paraId="41F52A79" w14:textId="77777777" w:rsidR="00BA26A5" w:rsidRPr="00112DD0" w:rsidRDefault="00BA26A5" w:rsidP="00BA26A5">
      <w:pPr>
        <w:spacing w:line="240" w:lineRule="auto"/>
        <w:contextualSpacing/>
        <w:jc w:val="both"/>
        <w:rPr>
          <w:rFonts w:ascii="Aptos" w:hAnsi="Aptos" w:cs="72"/>
          <w:sz w:val="21"/>
        </w:rPr>
      </w:pPr>
      <w:r w:rsidRPr="00112DD0">
        <w:rPr>
          <w:rFonts w:ascii="Aptos" w:hAnsi="Aptos" w:cs="72"/>
          <w:b/>
          <w:bCs/>
          <w:sz w:val="21"/>
        </w:rPr>
        <w:t>Tier 3: Core Security Agent Automation Layer</w:t>
      </w:r>
      <w:r w:rsidRPr="00112DD0">
        <w:rPr>
          <w:rFonts w:ascii="Aptos" w:hAnsi="Aptos" w:cs="72"/>
          <w:sz w:val="21"/>
        </w:rPr>
        <w:t xml:space="preserve"> uses specialized AI agents to scale and automate security operations. Identity Management Agents handle provisioning and contextual authorization, while Security and Compliance Agents perform continuous audits, risk assessment, and policy enforcement. Operations and Maintenance Agents manage identity synchronization, registry monitoring, and predictive maintenance. This layer embeds secure development best practices directly into AI-assisted workflows, ensuring AI-generated code is validated, reviewed, and compliant before release.</w:t>
      </w:r>
    </w:p>
    <w:p w14:paraId="3783175E" w14:textId="77777777" w:rsidR="003C66DB" w:rsidRPr="00112DD0" w:rsidRDefault="003C66DB" w:rsidP="001D464D">
      <w:pPr>
        <w:spacing w:before="0" w:line="240" w:lineRule="auto"/>
        <w:contextualSpacing/>
        <w:jc w:val="both"/>
        <w:rPr>
          <w:rFonts w:ascii="Aptos" w:hAnsi="Aptos" w:cs="72"/>
          <w:sz w:val="21"/>
          <w:szCs w:val="24"/>
        </w:rPr>
      </w:pPr>
    </w:p>
    <w:p w14:paraId="51AE280A" w14:textId="45ACA170" w:rsidR="003C66DB" w:rsidRPr="00112DD0" w:rsidRDefault="00F02289" w:rsidP="003C66DB">
      <w:pPr>
        <w:pStyle w:val="Heading3"/>
        <w:spacing w:before="0" w:after="0" w:line="240" w:lineRule="auto"/>
        <w:contextualSpacing/>
        <w:jc w:val="both"/>
        <w:rPr>
          <w:rFonts w:ascii="Aptos" w:eastAsia="Aptos Display" w:hAnsi="Aptos" w:cs="Aptos Display"/>
          <w:lang w:val="en-GB"/>
        </w:rPr>
      </w:pPr>
      <w:bookmarkStart w:id="323" w:name="_Toc213792226"/>
      <w:r w:rsidRPr="00112DD0">
        <w:rPr>
          <w:rFonts w:ascii="Aptos" w:eastAsia="Aptos Display" w:hAnsi="Aptos" w:cs="Aptos Display"/>
          <w:lang w:val="en-GB"/>
        </w:rPr>
        <w:t>7</w:t>
      </w:r>
      <w:r w:rsidR="003C66DB" w:rsidRPr="00112DD0">
        <w:rPr>
          <w:rFonts w:ascii="Aptos" w:eastAsia="Aptos Display" w:hAnsi="Aptos" w:cs="Aptos Display"/>
          <w:lang w:val="en-GB"/>
        </w:rPr>
        <w:t>.3 Governance and Compliance</w:t>
      </w:r>
      <w:bookmarkEnd w:id="323"/>
    </w:p>
    <w:p w14:paraId="1DAE322F" w14:textId="4AECF867" w:rsidR="003C66DB" w:rsidRPr="00112DD0" w:rsidRDefault="003C66DB" w:rsidP="003C66DB">
      <w:pPr>
        <w:spacing w:before="0" w:line="240" w:lineRule="auto"/>
        <w:contextualSpacing/>
        <w:jc w:val="both"/>
        <w:rPr>
          <w:rFonts w:ascii="Aptos" w:eastAsia="Aptos" w:hAnsi="Aptos" w:cs="Aptos"/>
          <w:color w:val="1B90FF"/>
          <w:szCs w:val="20"/>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xml:space="preserve">: </w:t>
      </w:r>
      <w:commentRangeStart w:id="324"/>
      <w:commentRangeStart w:id="325"/>
      <w:commentRangeStart w:id="326"/>
      <w:commentRangeStart w:id="327"/>
      <w:commentRangeStart w:id="328"/>
      <w:commentRangeStart w:id="329"/>
      <w:r w:rsidRPr="00112DD0">
        <w:rPr>
          <w:rFonts w:ascii="Aptos" w:eastAsia="Aptos" w:hAnsi="Aptos" w:cs="Aptos"/>
          <w:color w:val="1B90FF"/>
          <w:lang w:val="en-GB"/>
        </w:rPr>
        <w:t>Svetoslav Manolov</w:t>
      </w:r>
      <w:commentRangeEnd w:id="324"/>
      <w:r w:rsidR="00936232" w:rsidRPr="00112DD0">
        <w:rPr>
          <w:rStyle w:val="CommentReference"/>
          <w:rFonts w:ascii="Aptos" w:eastAsia="Aptos" w:hAnsi="Aptos" w:cs="Aptos"/>
          <w:color w:val="1B90FF"/>
          <w:sz w:val="20"/>
          <w:szCs w:val="20"/>
          <w:lang w:val="en-GB"/>
        </w:rPr>
        <w:commentReference w:id="324"/>
      </w:r>
      <w:commentRangeEnd w:id="325"/>
      <w:r w:rsidR="008651C3" w:rsidRPr="00112DD0">
        <w:rPr>
          <w:rStyle w:val="CommentReference"/>
          <w:rFonts w:ascii="Aptos" w:eastAsia="Aptos" w:hAnsi="Aptos" w:cs="Aptos"/>
          <w:color w:val="1B90FF"/>
          <w:sz w:val="20"/>
          <w:szCs w:val="20"/>
          <w:lang w:val="en-GB"/>
        </w:rPr>
        <w:commentReference w:id="325"/>
      </w:r>
      <w:commentRangeEnd w:id="326"/>
      <w:r w:rsidR="00142A7E" w:rsidRPr="00112DD0">
        <w:rPr>
          <w:rStyle w:val="CommentReference"/>
          <w:rFonts w:ascii="Aptos" w:eastAsia="Aptos" w:hAnsi="Aptos" w:cs="Aptos"/>
          <w:color w:val="1B90FF"/>
          <w:sz w:val="20"/>
          <w:szCs w:val="20"/>
          <w:lang w:val="en-GB"/>
        </w:rPr>
        <w:commentReference w:id="326"/>
      </w:r>
      <w:commentRangeEnd w:id="327"/>
      <w:r w:rsidRPr="00112DD0">
        <w:rPr>
          <w:rStyle w:val="CommentReference"/>
          <w:rFonts w:ascii="Aptos" w:eastAsia="Aptos" w:hAnsi="Aptos" w:cs="Aptos"/>
          <w:color w:val="1B90FF"/>
          <w:sz w:val="20"/>
          <w:szCs w:val="20"/>
          <w:lang w:val="en-GB"/>
        </w:rPr>
        <w:commentReference w:id="327"/>
      </w:r>
      <w:commentRangeEnd w:id="328"/>
      <w:r w:rsidR="00EE2F59" w:rsidRPr="00112DD0">
        <w:rPr>
          <w:rStyle w:val="CommentReference"/>
          <w:rFonts w:ascii="Aptos" w:eastAsia="Aptos" w:hAnsi="Aptos" w:cs="Aptos"/>
          <w:color w:val="1B90FF"/>
          <w:sz w:val="20"/>
          <w:szCs w:val="20"/>
          <w:lang w:val="en-GB"/>
        </w:rPr>
        <w:commentReference w:id="328"/>
      </w:r>
      <w:commentRangeEnd w:id="329"/>
      <w:r w:rsidR="007B0366" w:rsidRPr="00112DD0">
        <w:rPr>
          <w:rStyle w:val="CommentReference"/>
          <w:rFonts w:ascii="Aptos" w:eastAsia="Aptos" w:hAnsi="Aptos" w:cs="Aptos"/>
          <w:color w:val="1B90FF"/>
          <w:sz w:val="20"/>
          <w:szCs w:val="20"/>
          <w:lang w:val="en-GB"/>
        </w:rPr>
        <w:commentReference w:id="329"/>
      </w:r>
    </w:p>
    <w:p w14:paraId="3EC7F331" w14:textId="77777777" w:rsidR="003C66DB"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rPr>
        <w:t>A crucial aspect of building trust with customers and authorities is SAP's implementation of a comprehensive internal governance and compliance management system, adhering to well-established and widely accepted international standards such as ISO and NIST. In the business context of broader AI adoption, ensuring trust necessitates governing the internal use of AI and the provision of AI through SAP products and services. This is essential to maintain compliance with applicable regulations and contracts, while also empowering customers and partners to do the same.</w:t>
      </w:r>
    </w:p>
    <w:p w14:paraId="17C96888" w14:textId="57933F55" w:rsidR="003C66DB"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color w:val="000000" w:themeColor="text1"/>
          <w:sz w:val="21"/>
          <w:szCs w:val="21"/>
        </w:rPr>
        <w:t>SAP has established an AI Governance framework to ensure adherence to regulatory requirements and provides thorough training to enhance AI literacy among staff operating and using AI systems. Implementation guidance for the required technical and operational measures are being developed</w:t>
      </w:r>
      <w:r w:rsidR="002119D4" w:rsidRPr="00112DD0">
        <w:rPr>
          <w:rFonts w:ascii="Aptos" w:eastAsia="Aptos" w:hAnsi="Aptos" w:cs="Aptos"/>
          <w:color w:val="000000" w:themeColor="text1"/>
          <w:sz w:val="21"/>
          <w:szCs w:val="21"/>
        </w:rPr>
        <w:t xml:space="preserve"> and </w:t>
      </w:r>
      <w:r w:rsidR="0049503D" w:rsidRPr="00112DD0">
        <w:rPr>
          <w:rFonts w:ascii="Aptos" w:eastAsia="Aptos" w:hAnsi="Aptos" w:cs="Aptos"/>
          <w:color w:val="000000" w:themeColor="text1"/>
          <w:sz w:val="21"/>
          <w:szCs w:val="21"/>
        </w:rPr>
        <w:t>will as much as possible be automated</w:t>
      </w:r>
      <w:r w:rsidR="00121D2B" w:rsidRPr="00112DD0">
        <w:rPr>
          <w:rFonts w:ascii="Aptos" w:eastAsia="Aptos" w:hAnsi="Aptos" w:cs="Aptos"/>
          <w:color w:val="000000" w:themeColor="text1"/>
          <w:sz w:val="21"/>
          <w:szCs w:val="21"/>
        </w:rPr>
        <w:t xml:space="preserve">, </w:t>
      </w:r>
      <w:r w:rsidR="004360D4" w:rsidRPr="00112DD0">
        <w:rPr>
          <w:rFonts w:ascii="Aptos" w:eastAsia="Aptos" w:hAnsi="Aptos" w:cs="Aptos"/>
          <w:color w:val="000000" w:themeColor="text1"/>
          <w:sz w:val="21"/>
          <w:szCs w:val="21"/>
        </w:rPr>
        <w:t>id</w:t>
      </w:r>
      <w:r w:rsidR="00983C43" w:rsidRPr="00112DD0">
        <w:rPr>
          <w:rFonts w:ascii="Aptos" w:eastAsia="Aptos" w:hAnsi="Aptos" w:cs="Aptos"/>
          <w:color w:val="000000" w:themeColor="text1"/>
          <w:sz w:val="21"/>
          <w:szCs w:val="21"/>
        </w:rPr>
        <w:t xml:space="preserve">eally </w:t>
      </w:r>
      <w:r w:rsidR="0040388B" w:rsidRPr="00112DD0">
        <w:rPr>
          <w:rFonts w:ascii="Aptos" w:eastAsia="Aptos" w:hAnsi="Aptos" w:cs="Aptos"/>
          <w:color w:val="000000" w:themeColor="text1"/>
          <w:sz w:val="21"/>
          <w:szCs w:val="21"/>
        </w:rPr>
        <w:t>in the</w:t>
      </w:r>
      <w:r w:rsidR="00983C43" w:rsidRPr="00112DD0">
        <w:rPr>
          <w:rFonts w:ascii="Aptos" w:eastAsia="Aptos" w:hAnsi="Aptos" w:cs="Aptos"/>
          <w:color w:val="000000" w:themeColor="text1"/>
          <w:sz w:val="21"/>
          <w:szCs w:val="21"/>
        </w:rPr>
        <w:t xml:space="preserve"> </w:t>
      </w:r>
      <w:r w:rsidR="00B65483">
        <w:rPr>
          <w:rFonts w:ascii="Aptos" w:eastAsia="Aptos" w:hAnsi="Aptos" w:cs="Aptos"/>
          <w:color w:val="000000" w:themeColor="text1"/>
          <w:sz w:val="21"/>
          <w:szCs w:val="21"/>
        </w:rPr>
        <w:t xml:space="preserve">SAP </w:t>
      </w:r>
      <w:r w:rsidR="00983C43" w:rsidRPr="00112DD0">
        <w:rPr>
          <w:rFonts w:ascii="Aptos" w:eastAsia="Aptos" w:hAnsi="Aptos" w:cs="Aptos"/>
          <w:color w:val="000000" w:themeColor="text1"/>
          <w:sz w:val="21"/>
          <w:szCs w:val="21"/>
        </w:rPr>
        <w:t xml:space="preserve">BTP </w:t>
      </w:r>
      <w:r w:rsidR="0040388B" w:rsidRPr="00112DD0">
        <w:rPr>
          <w:rFonts w:ascii="Aptos" w:eastAsia="Aptos" w:hAnsi="Aptos" w:cs="Aptos"/>
          <w:color w:val="000000" w:themeColor="text1"/>
          <w:sz w:val="21"/>
          <w:szCs w:val="21"/>
        </w:rPr>
        <w:t>layer</w:t>
      </w:r>
      <w:r w:rsidR="00EE0BD3" w:rsidRPr="00112DD0">
        <w:rPr>
          <w:rFonts w:ascii="Aptos" w:eastAsia="Aptos" w:hAnsi="Aptos" w:cs="Aptos"/>
          <w:color w:val="000000" w:themeColor="text1"/>
          <w:sz w:val="21"/>
          <w:szCs w:val="21"/>
        </w:rPr>
        <w:t xml:space="preserve">, minimizing the effort for </w:t>
      </w:r>
      <w:r w:rsidR="00B85FA7" w:rsidRPr="00112DD0">
        <w:rPr>
          <w:rFonts w:ascii="Aptos" w:eastAsia="Aptos" w:hAnsi="Aptos" w:cs="Aptos"/>
          <w:color w:val="000000" w:themeColor="text1"/>
          <w:sz w:val="21"/>
          <w:szCs w:val="21"/>
        </w:rPr>
        <w:t xml:space="preserve">the SaaS </w:t>
      </w:r>
      <w:r w:rsidR="00056CB2" w:rsidRPr="00112DD0">
        <w:rPr>
          <w:rFonts w:ascii="Aptos" w:eastAsia="Aptos" w:hAnsi="Aptos" w:cs="Aptos"/>
          <w:color w:val="000000" w:themeColor="text1"/>
          <w:sz w:val="21"/>
          <w:szCs w:val="21"/>
        </w:rPr>
        <w:t>layer</w:t>
      </w:r>
      <w:r w:rsidR="00E405E4" w:rsidRPr="00112DD0">
        <w:rPr>
          <w:rFonts w:ascii="Aptos" w:eastAsia="Aptos" w:hAnsi="Aptos" w:cs="Aptos"/>
          <w:color w:val="000000" w:themeColor="text1"/>
          <w:sz w:val="21"/>
          <w:szCs w:val="21"/>
        </w:rPr>
        <w:t xml:space="preserve"> when the technical and operational standards are followed</w:t>
      </w:r>
      <w:r w:rsidRPr="00112DD0">
        <w:rPr>
          <w:rFonts w:ascii="Aptos" w:eastAsia="Aptos" w:hAnsi="Aptos" w:cs="Aptos"/>
          <w:color w:val="000000" w:themeColor="text1"/>
          <w:sz w:val="21"/>
          <w:szCs w:val="21"/>
        </w:rPr>
        <w:t>. Examples of these measures include:</w:t>
      </w:r>
    </w:p>
    <w:p w14:paraId="1D9FB226" w14:textId="77777777" w:rsidR="00AA60FA" w:rsidRDefault="00AA60FA" w:rsidP="00E629DE">
      <w:pPr>
        <w:spacing w:before="0" w:line="240" w:lineRule="auto"/>
        <w:contextualSpacing/>
        <w:jc w:val="both"/>
        <w:rPr>
          <w:rFonts w:ascii="Aptos" w:eastAsia="Aptos" w:hAnsi="Aptos" w:cs="Aptos"/>
          <w:b/>
          <w:bCs/>
          <w:color w:val="000000" w:themeColor="text1"/>
          <w:sz w:val="21"/>
          <w:szCs w:val="21"/>
        </w:rPr>
      </w:pPr>
    </w:p>
    <w:p w14:paraId="1D9AB8CE" w14:textId="4BF1FDBA" w:rsidR="00E629DE" w:rsidRPr="00112DD0" w:rsidRDefault="003C66DB" w:rsidP="00E629DE">
      <w:pPr>
        <w:spacing w:before="0" w:line="240" w:lineRule="auto"/>
        <w:contextualSpacing/>
        <w:jc w:val="both"/>
        <w:rPr>
          <w:rFonts w:ascii="Aptos" w:eastAsia="Aptos" w:hAnsi="Aptos" w:cs="Aptos"/>
          <w:color w:val="000000" w:themeColor="text1"/>
          <w:sz w:val="21"/>
          <w:szCs w:val="21"/>
          <w:lang w:val="en-IN"/>
        </w:rPr>
      </w:pPr>
      <w:r w:rsidRPr="00112DD0">
        <w:rPr>
          <w:rFonts w:ascii="Aptos" w:eastAsia="Aptos" w:hAnsi="Aptos" w:cs="Aptos"/>
          <w:b/>
          <w:bCs/>
          <w:color w:val="000000" w:themeColor="text1"/>
          <w:sz w:val="21"/>
          <w:szCs w:val="21"/>
        </w:rPr>
        <w:t>Avoidance of General-Purpose AI Model Provision:</w:t>
      </w:r>
      <w:r w:rsidR="00BE086C" w:rsidRPr="00112DD0">
        <w:rPr>
          <w:rFonts w:ascii="Aptos" w:eastAsia="Aptos" w:hAnsi="Aptos" w:cs="Aptos"/>
          <w:color w:val="000000" w:themeColor="text1"/>
          <w:sz w:val="21"/>
          <w:szCs w:val="21"/>
          <w:lang w:val="en-IN"/>
        </w:rPr>
        <w:t xml:space="preserve"> </w:t>
      </w:r>
      <w:r w:rsidR="00E629DE" w:rsidRPr="00112DD0">
        <w:rPr>
          <w:rFonts w:ascii="Aptos" w:eastAsia="Aptos" w:hAnsi="Aptos" w:cs="Aptos"/>
          <w:color w:val="000000" w:themeColor="text1"/>
          <w:sz w:val="21"/>
          <w:szCs w:val="21"/>
          <w:lang w:val="en-IN"/>
        </w:rPr>
        <w:t xml:space="preserve">SAP is not in the role of a general-purpose AI Model Provider or a downstream modifier of general-purpose AI Models. </w:t>
      </w:r>
      <w:r w:rsidR="00E629DE" w:rsidRPr="00112DD0">
        <w:rPr>
          <w:rFonts w:ascii="Aptos" w:eastAsia="Aptos" w:hAnsi="Aptos" w:cs="Aptos"/>
          <w:b/>
          <w:bCs/>
          <w:color w:val="000000" w:themeColor="text1"/>
          <w:sz w:val="21"/>
          <w:szCs w:val="21"/>
          <w:lang w:val="en-IN"/>
        </w:rPr>
        <w:t>This means</w:t>
      </w:r>
      <w:r w:rsidR="00E629DE" w:rsidRPr="00112DD0">
        <w:rPr>
          <w:rFonts w:ascii="Aptos" w:eastAsia="Aptos" w:hAnsi="Aptos" w:cs="Aptos"/>
          <w:color w:val="000000" w:themeColor="text1"/>
          <w:sz w:val="21"/>
          <w:szCs w:val="21"/>
          <w:lang w:val="en-IN"/>
        </w:rPr>
        <w:t xml:space="preserve"> SAP does not design or train general-purpose AI Models </w:t>
      </w:r>
      <w:r w:rsidR="10DF923A" w:rsidRPr="00112DD0">
        <w:rPr>
          <w:rFonts w:ascii="Aptos" w:eastAsia="Aptos" w:hAnsi="Aptos" w:cs="Aptos"/>
          <w:color w:val="000000" w:themeColor="text1"/>
          <w:sz w:val="21"/>
          <w:szCs w:val="21"/>
          <w:lang w:val="en-IN"/>
        </w:rPr>
        <w:t>(training compute is greater than 10</w:t>
      </w:r>
      <w:r w:rsidR="10DF923A" w:rsidRPr="00112DD0">
        <w:rPr>
          <w:rFonts w:ascii="Aptos" w:eastAsia="Aptos" w:hAnsi="Aptos" w:cs="Aptos"/>
          <w:color w:val="000000" w:themeColor="text1"/>
          <w:sz w:val="21"/>
          <w:szCs w:val="21"/>
          <w:vertAlign w:val="superscript"/>
          <w:lang w:val="en-IN"/>
        </w:rPr>
        <w:t>23</w:t>
      </w:r>
      <w:r w:rsidR="10DF923A" w:rsidRPr="00112DD0">
        <w:rPr>
          <w:rFonts w:ascii="Aptos" w:eastAsia="Aptos" w:hAnsi="Aptos" w:cs="Aptos"/>
          <w:color w:val="000000" w:themeColor="text1"/>
          <w:sz w:val="21"/>
          <w:szCs w:val="21"/>
          <w:lang w:val="en-IN"/>
        </w:rPr>
        <w:t xml:space="preserve"> FLOPs)</w:t>
      </w:r>
      <w:r w:rsidR="10DF923A" w:rsidRPr="00112DD0">
        <w:rPr>
          <w:rFonts w:ascii="Aptos" w:eastAsia="Aptos" w:hAnsi="Aptos" w:cs="Aptos"/>
          <w:sz w:val="21"/>
          <w:szCs w:val="21"/>
          <w:lang w:val="en-IN"/>
        </w:rPr>
        <w:t xml:space="preserve"> </w:t>
      </w:r>
      <w:r w:rsidR="00E629DE" w:rsidRPr="00112DD0">
        <w:rPr>
          <w:rFonts w:ascii="Aptos" w:eastAsia="Aptos" w:hAnsi="Aptos" w:cs="Aptos"/>
          <w:color w:val="000000" w:themeColor="text1"/>
          <w:sz w:val="21"/>
          <w:szCs w:val="21"/>
          <w:lang w:val="en-IN"/>
        </w:rPr>
        <w:t xml:space="preserve">for productive use, </w:t>
      </w:r>
      <w:r w:rsidR="00E629DE" w:rsidRPr="00112DD0">
        <w:rPr>
          <w:rFonts w:ascii="Aptos" w:eastAsia="Aptos" w:hAnsi="Aptos" w:cs="Aptos"/>
          <w:b/>
          <w:bCs/>
          <w:color w:val="000000" w:themeColor="text1"/>
          <w:sz w:val="21"/>
          <w:szCs w:val="21"/>
          <w:lang w:val="en-IN"/>
        </w:rPr>
        <w:t>and</w:t>
      </w:r>
      <w:r w:rsidR="00E629DE" w:rsidRPr="00112DD0">
        <w:rPr>
          <w:rFonts w:ascii="Aptos" w:eastAsia="Aptos" w:hAnsi="Aptos" w:cs="Aptos"/>
          <w:color w:val="000000" w:themeColor="text1"/>
          <w:sz w:val="21"/>
          <w:szCs w:val="21"/>
          <w:lang w:val="en-IN"/>
        </w:rPr>
        <w:t xml:space="preserve"> SAP does not fine-tune or re-train general-purpose AI Models with compute resources exceeding one-third of the original model’s training compute. Should SAP decide to assume one of these roles, additional precautions will need to be implemented to ensure compliance with the corresponding stringent regulatory requirements.</w:t>
      </w:r>
    </w:p>
    <w:p w14:paraId="222C735B" w14:textId="77777777" w:rsidR="00AA60FA" w:rsidRDefault="00AA60FA" w:rsidP="003C66DB">
      <w:pPr>
        <w:spacing w:before="0" w:line="240" w:lineRule="auto"/>
        <w:contextualSpacing/>
        <w:jc w:val="both"/>
        <w:rPr>
          <w:rFonts w:ascii="Aptos" w:eastAsia="Aptos" w:hAnsi="Aptos" w:cs="Aptos"/>
          <w:b/>
          <w:bCs/>
          <w:color w:val="000000" w:themeColor="text1"/>
          <w:sz w:val="21"/>
          <w:szCs w:val="21"/>
        </w:rPr>
      </w:pPr>
    </w:p>
    <w:p w14:paraId="114C7901" w14:textId="4544B77A" w:rsidR="00BE086C"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b/>
          <w:bCs/>
          <w:color w:val="000000" w:themeColor="text1"/>
          <w:sz w:val="21"/>
          <w:szCs w:val="21"/>
        </w:rPr>
        <w:t>Central AI Inventory:</w:t>
      </w:r>
      <w:r w:rsidR="00BE086C" w:rsidRPr="00112DD0">
        <w:rPr>
          <w:rFonts w:ascii="Aptos" w:eastAsia="Aptos" w:hAnsi="Aptos" w:cs="Aptos"/>
          <w:color w:val="000000" w:themeColor="text1"/>
          <w:sz w:val="21"/>
          <w:szCs w:val="21"/>
        </w:rPr>
        <w:t xml:space="preserve"> </w:t>
      </w:r>
      <w:r w:rsidRPr="00112DD0">
        <w:rPr>
          <w:rFonts w:ascii="Aptos" w:eastAsia="Aptos" w:hAnsi="Aptos" w:cs="Aptos"/>
          <w:color w:val="000000" w:themeColor="text1"/>
          <w:sz w:val="21"/>
          <w:szCs w:val="21"/>
        </w:rPr>
        <w:t>To facilitate effective governance, risk management, and compliance, SAP maintains centralized repositories for tracking all AI use cases and systems. Given their different purposes and risks, SAP maintains one repository and a corresponding compliance workflow for internally</w:t>
      </w:r>
      <w:r w:rsidR="00A95588">
        <w:rPr>
          <w:rFonts w:ascii="Aptos" w:eastAsia="Aptos" w:hAnsi="Aptos" w:cs="Aptos"/>
          <w:color w:val="000000" w:themeColor="text1"/>
          <w:sz w:val="21"/>
          <w:szCs w:val="21"/>
        </w:rPr>
        <w:t>-</w:t>
      </w:r>
      <w:r w:rsidRPr="00112DD0">
        <w:rPr>
          <w:rFonts w:ascii="Aptos" w:eastAsia="Aptos" w:hAnsi="Aptos" w:cs="Aptos"/>
          <w:color w:val="000000" w:themeColor="text1"/>
          <w:sz w:val="21"/>
          <w:szCs w:val="21"/>
        </w:rPr>
        <w:t>used AI and another for AI provided as part of SAP products.</w:t>
      </w:r>
    </w:p>
    <w:p w14:paraId="5390D0E9" w14:textId="77777777" w:rsidR="00AA60FA" w:rsidRDefault="00AA60FA" w:rsidP="003C66DB">
      <w:pPr>
        <w:spacing w:before="0" w:line="240" w:lineRule="auto"/>
        <w:contextualSpacing/>
        <w:jc w:val="both"/>
        <w:rPr>
          <w:rFonts w:ascii="Aptos" w:eastAsia="Aptos" w:hAnsi="Aptos" w:cs="Aptos"/>
          <w:b/>
          <w:bCs/>
          <w:color w:val="000000" w:themeColor="text1"/>
          <w:sz w:val="21"/>
          <w:szCs w:val="21"/>
        </w:rPr>
      </w:pPr>
    </w:p>
    <w:p w14:paraId="7B92E28A" w14:textId="1E523A3C" w:rsidR="003C66DB"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b/>
          <w:bCs/>
          <w:color w:val="000000" w:themeColor="text1"/>
          <w:sz w:val="21"/>
          <w:szCs w:val="21"/>
        </w:rPr>
        <w:t>Risk Classification and Mitigation:</w:t>
      </w:r>
      <w:r w:rsidR="00BE086C" w:rsidRPr="00112DD0">
        <w:rPr>
          <w:rFonts w:ascii="Aptos" w:eastAsia="Aptos" w:hAnsi="Aptos" w:cs="Aptos"/>
          <w:color w:val="000000" w:themeColor="text1"/>
          <w:sz w:val="21"/>
          <w:szCs w:val="21"/>
        </w:rPr>
        <w:t xml:space="preserve"> </w:t>
      </w:r>
      <w:r w:rsidRPr="00112DD0">
        <w:rPr>
          <w:rFonts w:ascii="Aptos" w:eastAsia="Aptos" w:hAnsi="Aptos" w:cs="Aptos"/>
          <w:color w:val="000000" w:themeColor="text1"/>
          <w:sz w:val="21"/>
          <w:szCs w:val="21"/>
        </w:rPr>
        <w:t>All AI use cases and systems undergo risk classification. Systems classified as high-risk are required to implement additional operational and technical measures, including continuous risk management, human oversight, data governance, accuracy, post-market monitoring, and incident reporting. Implementation guidance, automation, and standardization on the platform level are to follow. Critical regulatory compliance processes like incident reporting and post-market monitoring, required by various regulations and legislations, are to be harmonized and aligned within a central implementation at SAP.</w:t>
      </w:r>
    </w:p>
    <w:p w14:paraId="47F1D4EF" w14:textId="77777777" w:rsidR="00AA60FA" w:rsidRDefault="00AA60FA" w:rsidP="003C66DB">
      <w:pPr>
        <w:spacing w:before="0" w:line="240" w:lineRule="auto"/>
        <w:contextualSpacing/>
        <w:jc w:val="both"/>
        <w:rPr>
          <w:rFonts w:ascii="Aptos" w:eastAsia="Aptos" w:hAnsi="Aptos" w:cs="Aptos"/>
          <w:b/>
          <w:bCs/>
          <w:color w:val="000000" w:themeColor="text1"/>
          <w:sz w:val="21"/>
          <w:szCs w:val="21"/>
        </w:rPr>
      </w:pPr>
    </w:p>
    <w:p w14:paraId="07F623D8" w14:textId="75AB4E90" w:rsidR="003C66DB"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b/>
          <w:bCs/>
          <w:color w:val="000000" w:themeColor="text1"/>
          <w:sz w:val="21"/>
          <w:szCs w:val="21"/>
        </w:rPr>
        <w:t>Third-Party Governance:</w:t>
      </w:r>
      <w:r w:rsidR="00BE086C" w:rsidRPr="00112DD0">
        <w:rPr>
          <w:rFonts w:ascii="Aptos" w:eastAsia="Aptos" w:hAnsi="Aptos" w:cs="Aptos"/>
          <w:color w:val="000000" w:themeColor="text1"/>
          <w:sz w:val="21"/>
          <w:szCs w:val="21"/>
        </w:rPr>
        <w:t xml:space="preserve"> </w:t>
      </w:r>
      <w:r w:rsidRPr="00112DD0">
        <w:rPr>
          <w:rFonts w:ascii="Aptos" w:eastAsia="Aptos" w:hAnsi="Aptos" w:cs="Aptos"/>
          <w:color w:val="000000" w:themeColor="text1"/>
          <w:sz w:val="21"/>
          <w:szCs w:val="21"/>
        </w:rPr>
        <w:t>SAP enforces strict governance over third parties such as suppliers, SolEx partners, and OEM partners. These entities are onboarded and continuously managed according to standard compliance and risk management processes, to fulfill SAP’s obligations for due diligence. They are required to fulfill their corresponding regulatory obligations through technical, operational, and legal measures.</w:t>
      </w:r>
    </w:p>
    <w:p w14:paraId="6A30E1DF" w14:textId="77777777" w:rsidR="00AA60FA" w:rsidRDefault="00AA60FA" w:rsidP="003C66DB">
      <w:pPr>
        <w:spacing w:before="0" w:line="240" w:lineRule="auto"/>
        <w:contextualSpacing/>
        <w:jc w:val="both"/>
        <w:rPr>
          <w:rFonts w:ascii="Aptos" w:eastAsia="Aptos" w:hAnsi="Aptos" w:cs="Aptos"/>
          <w:b/>
          <w:bCs/>
          <w:color w:val="000000" w:themeColor="text1"/>
          <w:sz w:val="21"/>
          <w:szCs w:val="21"/>
        </w:rPr>
      </w:pPr>
    </w:p>
    <w:p w14:paraId="4209083F" w14:textId="2382C0F3" w:rsidR="003C66DB" w:rsidRPr="00112DD0" w:rsidRDefault="003C66DB" w:rsidP="003C66DB">
      <w:pPr>
        <w:spacing w:before="0" w:line="240" w:lineRule="auto"/>
        <w:contextualSpacing/>
        <w:jc w:val="both"/>
        <w:rPr>
          <w:rFonts w:ascii="Aptos" w:eastAsia="Aptos" w:hAnsi="Aptos" w:cs="Aptos"/>
          <w:color w:val="000000" w:themeColor="text1"/>
          <w:sz w:val="21"/>
          <w:szCs w:val="21"/>
        </w:rPr>
      </w:pPr>
      <w:r w:rsidRPr="00112DD0">
        <w:rPr>
          <w:rFonts w:ascii="Aptos" w:eastAsia="Aptos" w:hAnsi="Aptos" w:cs="Aptos"/>
          <w:b/>
          <w:bCs/>
          <w:color w:val="000000" w:themeColor="text1"/>
          <w:sz w:val="21"/>
          <w:szCs w:val="21"/>
        </w:rPr>
        <w:t>Certification:</w:t>
      </w:r>
      <w:r w:rsidR="00BE086C" w:rsidRPr="00112DD0">
        <w:rPr>
          <w:rFonts w:ascii="Aptos" w:eastAsia="Aptos" w:hAnsi="Aptos" w:cs="Aptos"/>
          <w:color w:val="000000" w:themeColor="text1"/>
          <w:sz w:val="21"/>
          <w:szCs w:val="21"/>
        </w:rPr>
        <w:t xml:space="preserve"> </w:t>
      </w:r>
      <w:r w:rsidR="00EC004C" w:rsidRPr="00112DD0">
        <w:rPr>
          <w:rFonts w:ascii="Aptos" w:eastAsia="Aptos" w:hAnsi="Aptos" w:cs="Aptos"/>
          <w:color w:val="000000" w:themeColor="text1"/>
          <w:sz w:val="21"/>
          <w:szCs w:val="21"/>
        </w:rPr>
        <w:t xml:space="preserve">SAP builds trust with </w:t>
      </w:r>
      <w:r w:rsidRPr="00112DD0">
        <w:rPr>
          <w:rFonts w:ascii="Aptos" w:eastAsia="Aptos" w:hAnsi="Aptos" w:cs="Aptos"/>
          <w:color w:val="000000" w:themeColor="text1"/>
          <w:sz w:val="21"/>
          <w:szCs w:val="21"/>
        </w:rPr>
        <w:t xml:space="preserve">customers and </w:t>
      </w:r>
      <w:r w:rsidR="00EC004C" w:rsidRPr="00112DD0">
        <w:rPr>
          <w:rFonts w:ascii="Aptos" w:eastAsia="Aptos" w:hAnsi="Aptos" w:cs="Aptos"/>
          <w:color w:val="000000" w:themeColor="text1"/>
          <w:sz w:val="21"/>
          <w:szCs w:val="21"/>
        </w:rPr>
        <w:t>regulators by certifying AI</w:t>
      </w:r>
      <w:r w:rsidRPr="00112DD0">
        <w:rPr>
          <w:rFonts w:ascii="Aptos" w:eastAsia="Aptos" w:hAnsi="Aptos" w:cs="Aptos"/>
          <w:color w:val="000000" w:themeColor="text1"/>
          <w:sz w:val="21"/>
          <w:szCs w:val="21"/>
        </w:rPr>
        <w:t xml:space="preserve"> compliance with international standards. </w:t>
      </w:r>
      <w:r w:rsidR="00EC004C" w:rsidRPr="00112DD0">
        <w:rPr>
          <w:rFonts w:ascii="Aptos" w:eastAsia="Aptos" w:hAnsi="Aptos" w:cs="Aptos"/>
          <w:color w:val="000000" w:themeColor="text1"/>
          <w:sz w:val="21"/>
          <w:szCs w:val="21"/>
        </w:rPr>
        <w:t>A single,</w:t>
      </w:r>
      <w:r w:rsidR="00314559" w:rsidRPr="00112DD0">
        <w:rPr>
          <w:rFonts w:ascii="Aptos" w:eastAsia="Aptos" w:hAnsi="Aptos" w:cs="Aptos"/>
          <w:color w:val="000000" w:themeColor="text1"/>
          <w:sz w:val="21"/>
          <w:szCs w:val="21"/>
        </w:rPr>
        <w:t xml:space="preserve"> holistic</w:t>
      </w:r>
      <w:r w:rsidR="00803BF1" w:rsidRPr="00112DD0">
        <w:rPr>
          <w:rFonts w:ascii="Aptos" w:eastAsia="Aptos" w:hAnsi="Aptos" w:cs="Aptos"/>
          <w:color w:val="000000" w:themeColor="text1"/>
          <w:sz w:val="21"/>
          <w:szCs w:val="21"/>
        </w:rPr>
        <w:t xml:space="preserve"> AI Governance and</w:t>
      </w:r>
      <w:r w:rsidR="00314559" w:rsidRPr="00112DD0">
        <w:rPr>
          <w:rFonts w:ascii="Aptos" w:eastAsia="Aptos" w:hAnsi="Aptos" w:cs="Aptos"/>
          <w:color w:val="000000" w:themeColor="text1"/>
          <w:sz w:val="21"/>
          <w:szCs w:val="21"/>
        </w:rPr>
        <w:t xml:space="preserve"> </w:t>
      </w:r>
      <w:r w:rsidR="00803BF1" w:rsidRPr="00112DD0">
        <w:rPr>
          <w:rFonts w:ascii="Aptos" w:eastAsia="Aptos" w:hAnsi="Aptos" w:cs="Aptos"/>
          <w:color w:val="000000" w:themeColor="text1"/>
          <w:sz w:val="21"/>
          <w:szCs w:val="21"/>
        </w:rPr>
        <w:t>Management System</w:t>
      </w:r>
      <w:r w:rsidR="00EC004C" w:rsidRPr="00112DD0">
        <w:rPr>
          <w:rFonts w:ascii="Aptos" w:eastAsia="Aptos" w:hAnsi="Aptos" w:cs="Aptos"/>
          <w:color w:val="000000" w:themeColor="text1"/>
          <w:sz w:val="21"/>
          <w:szCs w:val="21"/>
        </w:rPr>
        <w:t xml:space="preserve"> enables a </w:t>
      </w:r>
      <w:r w:rsidR="005F32F8" w:rsidRPr="00112DD0">
        <w:rPr>
          <w:rFonts w:ascii="Aptos" w:eastAsia="Aptos" w:hAnsi="Aptos" w:cs="Aptos"/>
          <w:color w:val="000000" w:themeColor="text1"/>
          <w:sz w:val="21"/>
          <w:szCs w:val="21"/>
        </w:rPr>
        <w:t>shift-left approach</w:t>
      </w:r>
      <w:r w:rsidR="00EC004C" w:rsidRPr="00112DD0">
        <w:rPr>
          <w:rFonts w:ascii="Aptos" w:eastAsia="Aptos" w:hAnsi="Aptos" w:cs="Aptos"/>
          <w:color w:val="000000" w:themeColor="text1"/>
          <w:sz w:val="21"/>
          <w:szCs w:val="21"/>
        </w:rPr>
        <w:t>,</w:t>
      </w:r>
      <w:r w:rsidR="005F32F8" w:rsidRPr="00112DD0">
        <w:rPr>
          <w:rFonts w:ascii="Aptos" w:eastAsia="Aptos" w:hAnsi="Aptos" w:cs="Aptos"/>
          <w:color w:val="000000" w:themeColor="text1"/>
          <w:sz w:val="21"/>
          <w:szCs w:val="21"/>
        </w:rPr>
        <w:t xml:space="preserve"> </w:t>
      </w:r>
      <w:r w:rsidR="005E461B" w:rsidRPr="00112DD0">
        <w:rPr>
          <w:rFonts w:ascii="Aptos" w:eastAsia="Aptos" w:hAnsi="Aptos" w:cs="Aptos"/>
          <w:color w:val="000000" w:themeColor="text1"/>
          <w:sz w:val="21"/>
          <w:szCs w:val="21"/>
        </w:rPr>
        <w:t>maximi</w:t>
      </w:r>
      <w:r w:rsidR="00C754BC" w:rsidRPr="00112DD0">
        <w:rPr>
          <w:rFonts w:ascii="Aptos" w:eastAsia="Aptos" w:hAnsi="Aptos" w:cs="Aptos"/>
          <w:color w:val="000000" w:themeColor="text1"/>
          <w:sz w:val="21"/>
          <w:szCs w:val="21"/>
        </w:rPr>
        <w:t>zing</w:t>
      </w:r>
      <w:r w:rsidR="005E461B" w:rsidRPr="00112DD0">
        <w:rPr>
          <w:rFonts w:ascii="Aptos" w:eastAsia="Aptos" w:hAnsi="Aptos" w:cs="Aptos"/>
          <w:color w:val="000000" w:themeColor="text1"/>
          <w:sz w:val="21"/>
          <w:szCs w:val="21"/>
        </w:rPr>
        <w:t xml:space="preserve"> standardization and automation</w:t>
      </w:r>
      <w:r w:rsidR="00EC004C" w:rsidRPr="00112DD0">
        <w:rPr>
          <w:rFonts w:ascii="Aptos" w:eastAsia="Aptos" w:hAnsi="Aptos" w:cs="Aptos"/>
          <w:color w:val="000000" w:themeColor="text1"/>
          <w:sz w:val="21"/>
          <w:szCs w:val="21"/>
        </w:rPr>
        <w:t xml:space="preserve"> while reducing implementation and audit effort and optimizing the customer consumption.</w:t>
      </w:r>
      <w:r w:rsidR="00314559" w:rsidRPr="00112DD0">
        <w:rPr>
          <w:rFonts w:ascii="Aptos" w:eastAsia="Aptos" w:hAnsi="Aptos" w:cs="Aptos"/>
          <w:color w:val="000000" w:themeColor="text1"/>
          <w:sz w:val="21"/>
          <w:szCs w:val="21"/>
        </w:rPr>
        <w:t xml:space="preserve"> </w:t>
      </w:r>
      <w:r w:rsidRPr="00112DD0">
        <w:rPr>
          <w:rFonts w:ascii="Aptos" w:eastAsia="Aptos" w:hAnsi="Aptos" w:cs="Aptos"/>
          <w:color w:val="000000" w:themeColor="text1"/>
          <w:sz w:val="21"/>
          <w:szCs w:val="21"/>
        </w:rPr>
        <w:t>Additionally, SAP offers AI compliance support to its customers and partners, including instructions for use, CE marking, and other documents necessary to facilitate their AI compliance.</w:t>
      </w:r>
    </w:p>
    <w:p w14:paraId="751B34D6" w14:textId="77777777" w:rsidR="00FE120C" w:rsidRDefault="00FE120C" w:rsidP="001D464D">
      <w:pPr>
        <w:spacing w:before="0" w:line="240" w:lineRule="auto"/>
        <w:contextualSpacing/>
        <w:jc w:val="both"/>
        <w:rPr>
          <w:rFonts w:ascii="Aptos" w:eastAsia="Aptos" w:hAnsi="Aptos" w:cs="Aptos"/>
          <w:color w:val="000000" w:themeColor="text1"/>
          <w:sz w:val="21"/>
          <w:szCs w:val="21"/>
        </w:rPr>
      </w:pPr>
    </w:p>
    <w:p w14:paraId="12A10968" w14:textId="6E5D5920" w:rsidR="00F02289" w:rsidRPr="004F7859" w:rsidRDefault="003C66DB" w:rsidP="004F7859">
      <w:pPr>
        <w:spacing w:before="0" w:line="240" w:lineRule="auto"/>
        <w:contextualSpacing/>
        <w:jc w:val="both"/>
        <w:rPr>
          <w:rStyle w:val="Hyperlink"/>
          <w:rFonts w:ascii="Aptos" w:eastAsia="Times New Roman" w:hAnsi="Aptos" w:cs="Times New Roman"/>
          <w:color w:val="0070C0"/>
          <w:sz w:val="21"/>
          <w:szCs w:val="21"/>
          <w:u w:val="none"/>
          <w:lang w:eastAsia="en-GB"/>
        </w:rPr>
      </w:pPr>
      <w:r w:rsidRPr="00112DD0">
        <w:rPr>
          <w:rFonts w:ascii="Aptos" w:eastAsia="Aptos" w:hAnsi="Aptos" w:cs="Aptos"/>
          <w:color w:val="000000" w:themeColor="text1"/>
          <w:sz w:val="21"/>
          <w:szCs w:val="21"/>
        </w:rPr>
        <w:t>By adhering to these principles and practices, SAP ensures that the usage and provision of AI are not only innovative but also responsible and trustworthy.</w:t>
      </w:r>
      <w:r w:rsidR="004F7859">
        <w:rPr>
          <w:rFonts w:ascii="Aptos" w:eastAsia="Times New Roman" w:hAnsi="Aptos" w:cs="Times New Roman"/>
          <w:color w:val="0070C0"/>
          <w:sz w:val="21"/>
          <w:szCs w:val="21"/>
          <w:lang w:eastAsia="en-GB"/>
        </w:rPr>
        <w:tab/>
      </w:r>
      <w:r w:rsidR="004F7859">
        <w:rPr>
          <w:rFonts w:ascii="Aptos" w:eastAsia="Times New Roman" w:hAnsi="Aptos" w:cs="Times New Roman"/>
          <w:color w:val="0070C0"/>
          <w:sz w:val="21"/>
          <w:szCs w:val="21"/>
          <w:lang w:eastAsia="en-GB"/>
        </w:rPr>
        <w:tab/>
      </w:r>
      <w:r w:rsidR="004F7859">
        <w:rPr>
          <w:rFonts w:ascii="Aptos" w:eastAsia="Times New Roman" w:hAnsi="Aptos" w:cs="Times New Roman"/>
          <w:color w:val="0070C0"/>
          <w:sz w:val="21"/>
          <w:szCs w:val="21"/>
          <w:lang w:eastAsia="en-GB"/>
        </w:rPr>
        <w:tab/>
      </w:r>
      <w:r w:rsidR="004F7859">
        <w:rPr>
          <w:rFonts w:ascii="Aptos" w:eastAsia="Times New Roman" w:hAnsi="Aptos" w:cs="Times New Roman"/>
          <w:color w:val="0070C0"/>
          <w:sz w:val="21"/>
          <w:szCs w:val="21"/>
          <w:lang w:eastAsia="en-GB"/>
        </w:rPr>
        <w:tab/>
      </w:r>
      <w:hyperlink w:anchor="TOC">
        <w:r w:rsidR="4FAD4BFF" w:rsidRPr="00112DD0">
          <w:rPr>
            <w:rStyle w:val="Hyperlink"/>
            <w:rFonts w:ascii="Aptos" w:eastAsia="Times New Roman" w:hAnsi="Aptos" w:cs="Times New Roman"/>
            <w:sz w:val="21"/>
            <w:szCs w:val="21"/>
            <w:lang w:eastAsia="en-GB"/>
          </w:rPr>
          <w:t xml:space="preserve">[Back </w:t>
        </w:r>
        <w:r w:rsidR="00830C8B">
          <w:rPr>
            <w:rStyle w:val="Hyperlink"/>
            <w:rFonts w:ascii="Aptos" w:eastAsia="Times New Roman" w:hAnsi="Aptos" w:cs="Times New Roman"/>
            <w:sz w:val="21"/>
            <w:szCs w:val="21"/>
            <w:lang w:eastAsia="en-GB"/>
          </w:rPr>
          <w:t>to TOC]</w:t>
        </w:r>
      </w:hyperlink>
    </w:p>
    <w:p w14:paraId="32CC8DCF" w14:textId="77777777" w:rsidR="00F02289" w:rsidRPr="00112DD0" w:rsidRDefault="00F02289" w:rsidP="003D1A7E">
      <w:pPr>
        <w:spacing w:before="0" w:line="240" w:lineRule="auto"/>
        <w:ind w:left="5760" w:firstLine="720"/>
        <w:contextualSpacing/>
        <w:jc w:val="both"/>
        <w:rPr>
          <w:rFonts w:ascii="Aptos" w:hAnsi="Aptos"/>
        </w:rPr>
      </w:pPr>
    </w:p>
    <w:p w14:paraId="4BD20348" w14:textId="5D3AAA7A" w:rsidR="00F02289" w:rsidRPr="00112DD0" w:rsidRDefault="00F02289" w:rsidP="00DC5982">
      <w:pPr>
        <w:pStyle w:val="Heading2"/>
        <w:spacing w:before="0" w:after="0" w:line="240" w:lineRule="auto"/>
        <w:contextualSpacing/>
        <w:rPr>
          <w:rFonts w:ascii="Aptos" w:hAnsi="Aptos"/>
          <w:b/>
          <w:bCs/>
          <w:sz w:val="28"/>
          <w:szCs w:val="28"/>
        </w:rPr>
      </w:pPr>
      <w:bookmarkStart w:id="334" w:name="_Toc213792227"/>
      <w:r w:rsidRPr="00112DD0">
        <w:rPr>
          <w:rFonts w:ascii="Aptos" w:hAnsi="Aptos"/>
          <w:b/>
          <w:bCs/>
          <w:sz w:val="28"/>
          <w:szCs w:val="28"/>
        </w:rPr>
        <w:t xml:space="preserve">8. ECOSYSTEM </w:t>
      </w:r>
      <w:commentRangeStart w:id="335"/>
      <w:r w:rsidRPr="00112DD0">
        <w:rPr>
          <w:rFonts w:ascii="Aptos" w:hAnsi="Aptos"/>
          <w:b/>
          <w:bCs/>
          <w:sz w:val="28"/>
          <w:szCs w:val="28"/>
        </w:rPr>
        <w:t>LAYER</w:t>
      </w:r>
      <w:commentRangeEnd w:id="335"/>
      <w:r w:rsidR="00E7169A" w:rsidRPr="00112DD0">
        <w:rPr>
          <w:rStyle w:val="CommentReference"/>
          <w:rFonts w:ascii="Aptos" w:hAnsi="Aptos"/>
          <w:b/>
          <w:bCs/>
          <w:sz w:val="28"/>
          <w:szCs w:val="28"/>
        </w:rPr>
        <w:commentReference w:id="335"/>
      </w:r>
      <w:r w:rsidRPr="00112DD0">
        <w:rPr>
          <w:rFonts w:ascii="Aptos" w:hAnsi="Aptos"/>
          <w:b/>
          <w:bCs/>
          <w:sz w:val="28"/>
          <w:szCs w:val="28"/>
        </w:rPr>
        <w:t>: THE MARKETPLACE FOR AGENTS, TOOLS, AND EXTENSIONS</w:t>
      </w:r>
      <w:bookmarkEnd w:id="334"/>
    </w:p>
    <w:p w14:paraId="52D4B945" w14:textId="4F3A2FD1" w:rsidR="00F02289" w:rsidRPr="00112DD0" w:rsidRDefault="00F02289" w:rsidP="00F02289">
      <w:pPr>
        <w:spacing w:before="0" w:line="240" w:lineRule="auto"/>
        <w:contextualSpacing/>
        <w:rPr>
          <w:rFonts w:ascii="Aptos" w:eastAsia="Aptos" w:hAnsi="Aptos" w:cs="Aptos"/>
          <w:color w:val="1B90FF"/>
          <w:lang w:val="en-GB"/>
        </w:rPr>
      </w:pPr>
      <w:r w:rsidRPr="00112DD0">
        <w:rPr>
          <w:rFonts w:ascii="Aptos" w:eastAsia="Aptos" w:hAnsi="Aptos" w:cs="Aptos"/>
          <w:b/>
          <w:bCs/>
          <w:color w:val="1B90FF"/>
          <w:lang w:val="en-GB"/>
        </w:rPr>
        <w:t>Lead author</w:t>
      </w:r>
      <w:r w:rsidRPr="00112DD0">
        <w:rPr>
          <w:rFonts w:ascii="Aptos" w:eastAsia="Aptos" w:hAnsi="Aptos" w:cs="Aptos"/>
          <w:color w:val="1B90FF"/>
          <w:lang w:val="en-GB"/>
        </w:rPr>
        <w:t xml:space="preserve">: Shashank Mohan Jain, PVN PavanKumar </w:t>
      </w:r>
      <w:r w:rsidR="00075C26" w:rsidRPr="00112DD0">
        <w:rPr>
          <w:rFonts w:ascii="Aptos" w:eastAsia="Aptos" w:hAnsi="Aptos" w:cs="Aptos"/>
          <w:color w:val="1B90FF"/>
          <w:lang w:val="en-GB"/>
        </w:rPr>
        <w:t>(Contributor: Łukasz Ostrowski)</w:t>
      </w:r>
    </w:p>
    <w:p w14:paraId="45D47D48" w14:textId="77777777" w:rsidR="00F02289" w:rsidRPr="00112DD0" w:rsidRDefault="00F02289" w:rsidP="00F02289">
      <w:pPr>
        <w:pStyle w:val="NormalWeb"/>
        <w:spacing w:before="0" w:beforeAutospacing="0" w:after="0" w:afterAutospacing="0"/>
        <w:contextualSpacing/>
        <w:rPr>
          <w:rFonts w:ascii="Aptos" w:eastAsiaTheme="majorEastAsia" w:hAnsi="Aptos"/>
          <w:i/>
          <w:iCs/>
          <w:color w:val="156082" w:themeColor="accent1"/>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Theme="majorEastAsia" w:hAnsi="Aptos"/>
          <w:i/>
          <w:iCs/>
          <w:color w:val="156082" w:themeColor="accent1"/>
          <w:sz w:val="21"/>
          <w:szCs w:val="21"/>
        </w:rPr>
        <w:t xml:space="preserve"> “An open marketplace where intelligence multiplies through connection and collaboration”</w:t>
      </w:r>
    </w:p>
    <w:p w14:paraId="09C5E4CE" w14:textId="77777777" w:rsidR="004F7859" w:rsidRDefault="004F7859" w:rsidP="00DC5982">
      <w:pPr>
        <w:spacing w:before="0" w:line="240" w:lineRule="auto"/>
        <w:contextualSpacing/>
        <w:jc w:val="both"/>
        <w:rPr>
          <w:rFonts w:ascii="Aptos" w:eastAsiaTheme="minorEastAsia" w:hAnsi="Aptos"/>
          <w:b/>
          <w:sz w:val="21"/>
          <w:szCs w:val="21"/>
          <w:lang w:eastAsia="en-GB"/>
        </w:rPr>
      </w:pPr>
    </w:p>
    <w:p w14:paraId="43CADC56" w14:textId="0F55509D" w:rsidR="00707AB9" w:rsidRPr="00112DD0" w:rsidRDefault="00707AB9" w:rsidP="00DC5982">
      <w:pPr>
        <w:spacing w:before="0" w:line="240" w:lineRule="auto"/>
        <w:contextualSpacing/>
        <w:jc w:val="both"/>
        <w:rPr>
          <w:rFonts w:ascii="Aptos" w:eastAsiaTheme="minorEastAsia" w:hAnsi="Aptos"/>
          <w:b/>
          <w:sz w:val="21"/>
          <w:szCs w:val="21"/>
          <w:lang w:eastAsia="en-GB"/>
        </w:rPr>
      </w:pPr>
      <w:r w:rsidRPr="00112DD0">
        <w:rPr>
          <w:rFonts w:ascii="Aptos" w:eastAsiaTheme="minorEastAsia" w:hAnsi="Aptos"/>
          <w:b/>
          <w:sz w:val="21"/>
          <w:szCs w:val="21"/>
          <w:lang w:eastAsia="en-GB"/>
        </w:rPr>
        <w:t xml:space="preserve">Why </w:t>
      </w:r>
      <w:r w:rsidR="00530402">
        <w:rPr>
          <w:rFonts w:ascii="Aptos" w:eastAsiaTheme="minorEastAsia" w:hAnsi="Aptos"/>
          <w:b/>
          <w:sz w:val="21"/>
          <w:szCs w:val="21"/>
          <w:lang w:eastAsia="en-GB"/>
        </w:rPr>
        <w:t xml:space="preserve">have </w:t>
      </w:r>
      <w:r w:rsidRPr="00112DD0">
        <w:rPr>
          <w:rFonts w:ascii="Aptos" w:eastAsiaTheme="minorEastAsia" w:hAnsi="Aptos"/>
          <w:b/>
          <w:sz w:val="21"/>
          <w:szCs w:val="21"/>
          <w:lang w:eastAsia="en-GB"/>
        </w:rPr>
        <w:t>an Ecosystem Layer</w:t>
      </w:r>
    </w:p>
    <w:p w14:paraId="69668E13" w14:textId="13A085FF" w:rsidR="00707AB9" w:rsidRPr="00112DD0" w:rsidRDefault="00707AB9" w:rsidP="000F47AC">
      <w:pPr>
        <w:pStyle w:val="p1"/>
        <w:spacing w:before="0" w:beforeAutospacing="0" w:after="0" w:afterAutospacing="0"/>
        <w:contextualSpacing/>
        <w:jc w:val="both"/>
        <w:rPr>
          <w:rFonts w:ascii="Aptos" w:hAnsi="Aptos"/>
          <w:sz w:val="21"/>
          <w:szCs w:val="21"/>
        </w:rPr>
      </w:pPr>
      <w:r w:rsidRPr="00112DD0">
        <w:rPr>
          <w:rFonts w:ascii="Aptos" w:hAnsi="Aptos"/>
          <w:sz w:val="21"/>
          <w:szCs w:val="21"/>
        </w:rPr>
        <w:t>The AI-</w:t>
      </w:r>
      <w:r w:rsidR="00530402">
        <w:rPr>
          <w:rFonts w:ascii="Aptos" w:hAnsi="Aptos"/>
          <w:sz w:val="21"/>
          <w:szCs w:val="21"/>
        </w:rPr>
        <w:t>n</w:t>
      </w:r>
      <w:r w:rsidRPr="00112DD0">
        <w:rPr>
          <w:rFonts w:ascii="Aptos" w:hAnsi="Aptos"/>
          <w:sz w:val="21"/>
          <w:szCs w:val="21"/>
        </w:rPr>
        <w:t xml:space="preserve">ative enterprise depends on deep collaboration between data, intelligence, and extensions. To enable this, SAP’s Ecosystem Layer creates a unified environment where APIs, </w:t>
      </w:r>
      <w:r w:rsidR="00530402">
        <w:rPr>
          <w:rFonts w:ascii="Aptos" w:hAnsi="Aptos"/>
          <w:sz w:val="21"/>
          <w:szCs w:val="21"/>
        </w:rPr>
        <w:t>d</w:t>
      </w:r>
      <w:r w:rsidRPr="00112DD0">
        <w:rPr>
          <w:rFonts w:ascii="Aptos" w:hAnsi="Aptos"/>
          <w:sz w:val="21"/>
          <w:szCs w:val="21"/>
        </w:rPr>
        <w:t xml:space="preserve">ata </w:t>
      </w:r>
      <w:r w:rsidR="00530402">
        <w:rPr>
          <w:rFonts w:ascii="Aptos" w:hAnsi="Aptos"/>
          <w:sz w:val="21"/>
          <w:szCs w:val="21"/>
        </w:rPr>
        <w:t>p</w:t>
      </w:r>
      <w:r w:rsidRPr="00112DD0">
        <w:rPr>
          <w:rFonts w:ascii="Aptos" w:hAnsi="Aptos"/>
          <w:sz w:val="21"/>
          <w:szCs w:val="21"/>
        </w:rPr>
        <w:t xml:space="preserve">roducts, </w:t>
      </w:r>
      <w:r w:rsidR="00530402">
        <w:rPr>
          <w:rFonts w:ascii="Aptos" w:hAnsi="Aptos"/>
          <w:sz w:val="21"/>
          <w:szCs w:val="21"/>
        </w:rPr>
        <w:t>a</w:t>
      </w:r>
      <w:r w:rsidRPr="00112DD0">
        <w:rPr>
          <w:rFonts w:ascii="Aptos" w:hAnsi="Aptos"/>
          <w:sz w:val="21"/>
          <w:szCs w:val="21"/>
        </w:rPr>
        <w:t xml:space="preserve">gents, and </w:t>
      </w:r>
      <w:r w:rsidR="00530402">
        <w:rPr>
          <w:rFonts w:ascii="Aptos" w:hAnsi="Aptos"/>
          <w:sz w:val="21"/>
          <w:szCs w:val="21"/>
        </w:rPr>
        <w:t>t</w:t>
      </w:r>
      <w:r w:rsidRPr="00112DD0">
        <w:rPr>
          <w:rFonts w:ascii="Aptos" w:hAnsi="Aptos"/>
          <w:sz w:val="21"/>
          <w:szCs w:val="21"/>
        </w:rPr>
        <w:t xml:space="preserve">ools can be discovered, connected, and reused. It </w:t>
      </w:r>
      <w:r w:rsidR="00530402">
        <w:rPr>
          <w:rFonts w:ascii="Aptos" w:hAnsi="Aptos"/>
          <w:sz w:val="21"/>
          <w:szCs w:val="21"/>
        </w:rPr>
        <w:t>weaves</w:t>
      </w:r>
      <w:r w:rsidRPr="00112DD0">
        <w:rPr>
          <w:rFonts w:ascii="Aptos" w:hAnsi="Aptos"/>
          <w:sz w:val="21"/>
          <w:szCs w:val="21"/>
        </w:rPr>
        <w:t xml:space="preserve"> SAP’s technical marketplaces into a single fabric that drives innovation across products, partners, and industries while maintaining governance, security, and trust.</w:t>
      </w:r>
    </w:p>
    <w:p w14:paraId="55AB6172" w14:textId="77777777" w:rsidR="004F7859" w:rsidRDefault="004F7859" w:rsidP="00DC5982">
      <w:pPr>
        <w:spacing w:before="0" w:line="240" w:lineRule="auto"/>
        <w:contextualSpacing/>
        <w:jc w:val="both"/>
        <w:rPr>
          <w:rFonts w:ascii="Aptos" w:eastAsiaTheme="minorEastAsia" w:hAnsi="Aptos"/>
          <w:b/>
          <w:sz w:val="21"/>
          <w:szCs w:val="21"/>
          <w:lang w:eastAsia="en-GB"/>
        </w:rPr>
      </w:pPr>
    </w:p>
    <w:p w14:paraId="1E654F56" w14:textId="77777777" w:rsidR="00707AB9" w:rsidRPr="00112DD0" w:rsidRDefault="00707AB9" w:rsidP="00DC5982">
      <w:pPr>
        <w:spacing w:before="0" w:line="240" w:lineRule="auto"/>
        <w:contextualSpacing/>
        <w:jc w:val="both"/>
        <w:rPr>
          <w:rFonts w:ascii="Aptos" w:eastAsiaTheme="minorEastAsia" w:hAnsi="Aptos"/>
          <w:b/>
          <w:sz w:val="21"/>
          <w:szCs w:val="21"/>
          <w:lang w:eastAsia="en-GB"/>
        </w:rPr>
      </w:pPr>
      <w:r w:rsidRPr="00112DD0">
        <w:rPr>
          <w:rFonts w:ascii="Aptos" w:eastAsiaTheme="minorEastAsia" w:hAnsi="Aptos"/>
          <w:b/>
          <w:sz w:val="21"/>
          <w:szCs w:val="21"/>
          <w:lang w:eastAsia="en-GB"/>
        </w:rPr>
        <w:t>The Foundation: APIs, Tools, and Data Products</w:t>
      </w:r>
    </w:p>
    <w:p w14:paraId="5E05566E" w14:textId="3BD8BABD" w:rsidR="00707AB9" w:rsidRPr="00112DD0" w:rsidRDefault="00707AB9" w:rsidP="000F47AC">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The Ecosystem Layer builds on three interoperable pillars. </w:t>
      </w:r>
      <w:r w:rsidR="0052559B" w:rsidRPr="006307ED">
        <w:rPr>
          <w:rFonts w:ascii="Aptos" w:hAnsi="Aptos"/>
          <w:b/>
          <w:bCs/>
          <w:sz w:val="21"/>
          <w:szCs w:val="21"/>
        </w:rPr>
        <w:t xml:space="preserve">Firstly, </w:t>
      </w:r>
      <w:r w:rsidRPr="00112DD0">
        <w:rPr>
          <w:rFonts w:ascii="Aptos" w:hAnsi="Aptos"/>
          <w:sz w:val="21"/>
          <w:szCs w:val="21"/>
        </w:rPr>
        <w:t>API Hub (</w:t>
      </w:r>
      <w:hyperlink r:id="rId101" w:history="1">
        <w:r w:rsidRPr="00112DD0">
          <w:rPr>
            <w:rStyle w:val="Hyperlink"/>
            <w:rFonts w:ascii="Aptos" w:eastAsia="Aptos" w:hAnsi="Aptos" w:cs="Aptos"/>
            <w:sz w:val="21"/>
            <w:szCs w:val="21"/>
          </w:rPr>
          <w:t>SAP Business Accelerator Hub</w:t>
        </w:r>
      </w:hyperlink>
      <w:r w:rsidRPr="00112DD0">
        <w:rPr>
          <w:rFonts w:ascii="Aptos" w:hAnsi="Aptos"/>
          <w:sz w:val="21"/>
          <w:szCs w:val="21"/>
        </w:rPr>
        <w:t xml:space="preserve">) and Open Resource Discovery (ORD) serve as the marketplace and metadata bridge for APIs, events, and MCP-compliant tools. For more on ORD, refer to the </w:t>
      </w:r>
      <w:hyperlink w:anchor="_7.1_Integration" w:history="1">
        <w:r w:rsidRPr="00112DD0">
          <w:rPr>
            <w:rStyle w:val="Hyperlink"/>
            <w:rFonts w:ascii="Aptos" w:hAnsi="Aptos"/>
            <w:sz w:val="21"/>
            <w:szCs w:val="21"/>
          </w:rPr>
          <w:t>Integration Chapter</w:t>
        </w:r>
      </w:hyperlink>
      <w:r w:rsidRPr="00112DD0">
        <w:rPr>
          <w:rFonts w:ascii="Aptos" w:hAnsi="Aptos"/>
          <w:sz w:val="21"/>
          <w:szCs w:val="21"/>
        </w:rPr>
        <w:t xml:space="preserve">. </w:t>
      </w:r>
      <w:r w:rsidR="00EF74AD" w:rsidRPr="006307ED">
        <w:rPr>
          <w:rFonts w:ascii="Aptos" w:hAnsi="Aptos"/>
          <w:b/>
          <w:bCs/>
          <w:sz w:val="21"/>
          <w:szCs w:val="21"/>
        </w:rPr>
        <w:t>Secondly</w:t>
      </w:r>
      <w:r w:rsidR="00EF74AD" w:rsidRPr="006307ED">
        <w:rPr>
          <w:rFonts w:ascii="Aptos" w:hAnsi="Aptos"/>
          <w:sz w:val="21"/>
          <w:szCs w:val="21"/>
        </w:rPr>
        <w:t xml:space="preserve">, SAP </w:t>
      </w:r>
      <w:r w:rsidRPr="00112DD0">
        <w:rPr>
          <w:rFonts w:ascii="Aptos" w:hAnsi="Aptos"/>
          <w:sz w:val="21"/>
          <w:szCs w:val="21"/>
        </w:rPr>
        <w:t xml:space="preserve">Business Data Cloud (BDC) and its Data Product Marketplace deliver curated Data Products </w:t>
      </w:r>
      <w:r w:rsidR="002158C4" w:rsidRPr="00112DD0">
        <w:rPr>
          <w:rFonts w:ascii="Aptos" w:hAnsi="Aptos"/>
          <w:sz w:val="21"/>
          <w:szCs w:val="21"/>
        </w:rPr>
        <w:t>catalogued</w:t>
      </w:r>
      <w:r w:rsidRPr="00112DD0">
        <w:rPr>
          <w:rFonts w:ascii="Aptos" w:hAnsi="Aptos"/>
          <w:sz w:val="21"/>
          <w:szCs w:val="21"/>
        </w:rPr>
        <w:t xml:space="preserve"> in the Accelerator Hub and managed through BDC Cockpit. </w:t>
      </w:r>
      <w:r w:rsidRPr="006307ED">
        <w:rPr>
          <w:rFonts w:ascii="Aptos" w:hAnsi="Aptos"/>
          <w:sz w:val="21"/>
          <w:szCs w:val="21"/>
        </w:rPr>
        <w:t xml:space="preserve">For additional details, see the </w:t>
      </w:r>
      <w:r w:rsidR="00AE6240" w:rsidRPr="006307ED">
        <w:rPr>
          <w:rFonts w:ascii="Aptos" w:hAnsi="Aptos"/>
          <w:sz w:val="21"/>
          <w:szCs w:val="21"/>
        </w:rPr>
        <w:t xml:space="preserve">chapter. </w:t>
      </w:r>
      <w:r w:rsidR="00AE6240" w:rsidRPr="006307ED">
        <w:rPr>
          <w:rFonts w:ascii="Aptos" w:hAnsi="Aptos"/>
          <w:b/>
          <w:bCs/>
          <w:sz w:val="21"/>
          <w:szCs w:val="21"/>
        </w:rPr>
        <w:t>Thirdly</w:t>
      </w:r>
      <w:r w:rsidR="00AE6240" w:rsidRPr="006307ED">
        <w:rPr>
          <w:rFonts w:ascii="Aptos" w:hAnsi="Aptos"/>
          <w:sz w:val="21"/>
          <w:szCs w:val="21"/>
        </w:rPr>
        <w:t>, t</w:t>
      </w:r>
      <w:r w:rsidRPr="006307ED">
        <w:rPr>
          <w:rFonts w:ascii="Aptos" w:hAnsi="Aptos"/>
          <w:sz w:val="21"/>
          <w:szCs w:val="21"/>
        </w:rPr>
        <w:t>he</w:t>
      </w:r>
      <w:r w:rsidRPr="00112DD0">
        <w:rPr>
          <w:rFonts w:ascii="Aptos" w:hAnsi="Aptos"/>
          <w:sz w:val="21"/>
          <w:szCs w:val="21"/>
        </w:rPr>
        <w:t xml:space="preserve"> SAP Knowledge Graph adds the semantic layer that enables large-scale data access and reasoning, as discussed in the same chapter.</w:t>
      </w:r>
    </w:p>
    <w:p w14:paraId="1176D5F3" w14:textId="77777777" w:rsidR="004F7859" w:rsidRDefault="004F7859" w:rsidP="00DC5982">
      <w:pPr>
        <w:spacing w:before="0" w:line="240" w:lineRule="auto"/>
        <w:contextualSpacing/>
        <w:jc w:val="both"/>
        <w:rPr>
          <w:rFonts w:ascii="Aptos" w:eastAsiaTheme="minorEastAsia" w:hAnsi="Aptos"/>
          <w:b/>
          <w:sz w:val="21"/>
          <w:szCs w:val="21"/>
          <w:lang w:eastAsia="en-GB"/>
        </w:rPr>
      </w:pPr>
    </w:p>
    <w:p w14:paraId="0DD1A928" w14:textId="77777777" w:rsidR="00707AB9" w:rsidRPr="00112DD0" w:rsidRDefault="00707AB9" w:rsidP="00DC5982">
      <w:pPr>
        <w:spacing w:before="0" w:line="240" w:lineRule="auto"/>
        <w:contextualSpacing/>
        <w:jc w:val="both"/>
        <w:rPr>
          <w:rFonts w:ascii="Aptos" w:eastAsiaTheme="minorEastAsia" w:hAnsi="Aptos"/>
          <w:b/>
          <w:sz w:val="21"/>
          <w:szCs w:val="21"/>
          <w:lang w:eastAsia="en-GB"/>
        </w:rPr>
      </w:pPr>
      <w:r w:rsidRPr="00112DD0">
        <w:rPr>
          <w:rFonts w:ascii="Aptos" w:eastAsiaTheme="minorEastAsia" w:hAnsi="Aptos"/>
          <w:b/>
          <w:sz w:val="21"/>
          <w:szCs w:val="21"/>
          <w:lang w:eastAsia="en-GB"/>
        </w:rPr>
        <w:t>Marketplace for Agents and Tools</w:t>
      </w:r>
    </w:p>
    <w:p w14:paraId="74D6D4AB" w14:textId="26163EEF" w:rsidR="00F02289" w:rsidRPr="00112DD0" w:rsidRDefault="00707AB9" w:rsidP="000F47AC">
      <w:pPr>
        <w:pStyle w:val="p1"/>
        <w:spacing w:before="0" w:beforeAutospacing="0" w:after="0" w:afterAutospacing="0"/>
        <w:contextualSpacing/>
        <w:jc w:val="both"/>
        <w:rPr>
          <w:rFonts w:ascii="Aptos" w:eastAsiaTheme="minorEastAsia" w:hAnsi="Aptos"/>
          <w:sz w:val="21"/>
          <w:szCs w:val="21"/>
        </w:rPr>
      </w:pPr>
      <w:r w:rsidRPr="00112DD0">
        <w:rPr>
          <w:rFonts w:ascii="Aptos" w:hAnsi="Aptos"/>
          <w:sz w:val="21"/>
          <w:szCs w:val="21"/>
        </w:rPr>
        <w:t xml:space="preserve">Beyond these foundations, the Ecosystem Layer introduces a unified marketplace for intelligent components. Joule Agents, Business Data Agents, and domain agents are registered, versioned, and shared through A2A and MCP protocols, with metadata governed by UMS and related compliance frameworks. The LeanIX Agent Hub serves as the enterprise registry for </w:t>
      </w:r>
      <w:commentRangeStart w:id="336"/>
      <w:commentRangeStart w:id="337"/>
      <w:r w:rsidRPr="00112DD0">
        <w:rPr>
          <w:rFonts w:ascii="Aptos" w:hAnsi="Aptos"/>
          <w:sz w:val="21"/>
          <w:szCs w:val="21"/>
        </w:rPr>
        <w:t>these agents</w:t>
      </w:r>
      <w:commentRangeEnd w:id="336"/>
      <w:r w:rsidRPr="00112DD0">
        <w:rPr>
          <w:rStyle w:val="CommentReference"/>
          <w:rFonts w:ascii="Aptos" w:hAnsi="Aptos"/>
          <w:sz w:val="21"/>
          <w:szCs w:val="21"/>
        </w:rPr>
        <w:commentReference w:id="336"/>
      </w:r>
      <w:commentRangeEnd w:id="337"/>
      <w:r w:rsidR="00042B6D" w:rsidRPr="00112DD0">
        <w:rPr>
          <w:rStyle w:val="CommentReference"/>
          <w:rFonts w:ascii="Aptos" w:hAnsi="Aptos"/>
          <w:sz w:val="21"/>
          <w:szCs w:val="21"/>
        </w:rPr>
        <w:commentReference w:id="337"/>
      </w:r>
      <w:r w:rsidR="00042B6D" w:rsidRPr="00112DD0">
        <w:rPr>
          <w:rFonts w:ascii="Aptos" w:hAnsi="Aptos"/>
          <w:sz w:val="21"/>
          <w:szCs w:val="21"/>
        </w:rPr>
        <w:t xml:space="preserve"> and MCP servers</w:t>
      </w:r>
      <w:r w:rsidRPr="00112DD0">
        <w:rPr>
          <w:rFonts w:ascii="Aptos" w:hAnsi="Aptos"/>
          <w:sz w:val="21"/>
          <w:szCs w:val="21"/>
        </w:rPr>
        <w:t>.</w:t>
      </w:r>
      <w:r w:rsidR="00042B6D" w:rsidRPr="00112DD0">
        <w:rPr>
          <w:rFonts w:ascii="Aptos" w:hAnsi="Aptos"/>
          <w:sz w:val="21"/>
          <w:szCs w:val="21"/>
        </w:rPr>
        <w:t xml:space="preserve"> </w:t>
      </w:r>
      <w:r w:rsidRPr="00112DD0">
        <w:rPr>
          <w:rFonts w:ascii="Aptos" w:hAnsi="Aptos"/>
          <w:sz w:val="21"/>
          <w:szCs w:val="21"/>
        </w:rPr>
        <w:t xml:space="preserve"> Alongside them, MCP-compliant tools such as retrievers, analyzers, connectors, and verifiers define input and output contracts and provenance for safe reuse. Developers can combine APIs, Data </w:t>
      </w:r>
      <w:r w:rsidRPr="00112DD0">
        <w:rPr>
          <w:rFonts w:ascii="Aptos" w:hAnsi="Aptos"/>
          <w:sz w:val="21"/>
          <w:szCs w:val="21"/>
        </w:rPr>
        <w:lastRenderedPageBreak/>
        <w:t xml:space="preserve">Products, and Agents into cognitive workflows that operate across SAP and partner systems. Looking ahead, </w:t>
      </w:r>
      <w:r w:rsidR="006307ED">
        <w:rPr>
          <w:rFonts w:ascii="Aptos" w:hAnsi="Aptos"/>
          <w:sz w:val="21"/>
          <w:szCs w:val="21"/>
        </w:rPr>
        <w:t>e</w:t>
      </w:r>
      <w:r w:rsidRPr="00112DD0">
        <w:rPr>
          <w:rFonts w:ascii="Aptos" w:hAnsi="Aptos"/>
          <w:sz w:val="21"/>
          <w:szCs w:val="21"/>
        </w:rPr>
        <w:t>cosystem partners offering robotic perception and foundation models will enrich embodied AI agents and extend this marketplace further.</w:t>
      </w:r>
    </w:p>
    <w:p w14:paraId="24619254" w14:textId="77777777" w:rsidR="004F7859" w:rsidRDefault="004F7859" w:rsidP="00DC5982">
      <w:pPr>
        <w:spacing w:before="0" w:line="240" w:lineRule="auto"/>
        <w:contextualSpacing/>
        <w:jc w:val="both"/>
        <w:rPr>
          <w:rFonts w:ascii="Aptos" w:eastAsiaTheme="minorEastAsia" w:hAnsi="Aptos"/>
          <w:b/>
          <w:sz w:val="21"/>
          <w:szCs w:val="21"/>
          <w:lang w:eastAsia="en-GB"/>
        </w:rPr>
      </w:pPr>
    </w:p>
    <w:p w14:paraId="70A99064" w14:textId="77777777" w:rsidR="00F02289" w:rsidRPr="00112DD0" w:rsidRDefault="00F02289" w:rsidP="00DC5982">
      <w:pPr>
        <w:spacing w:before="0" w:line="240" w:lineRule="auto"/>
        <w:contextualSpacing/>
        <w:jc w:val="both"/>
        <w:rPr>
          <w:rFonts w:ascii="Aptos" w:eastAsiaTheme="minorEastAsia" w:hAnsi="Aptos"/>
          <w:b/>
          <w:sz w:val="21"/>
          <w:szCs w:val="21"/>
          <w:lang w:eastAsia="en-GB"/>
        </w:rPr>
      </w:pPr>
      <w:r w:rsidRPr="00112DD0">
        <w:rPr>
          <w:rFonts w:ascii="Aptos" w:eastAsiaTheme="minorEastAsia" w:hAnsi="Aptos"/>
          <w:b/>
          <w:sz w:val="21"/>
          <w:szCs w:val="21"/>
          <w:lang w:eastAsia="en-GB"/>
        </w:rPr>
        <w:t>The Path Forward</w:t>
      </w:r>
    </w:p>
    <w:p w14:paraId="5AF27EF1" w14:textId="38D3F360" w:rsidR="007D3496" w:rsidRDefault="00F02289" w:rsidP="00035152">
      <w:pPr>
        <w:pStyle w:val="p1"/>
        <w:spacing w:before="0" w:beforeAutospacing="0" w:after="0" w:afterAutospacing="0"/>
        <w:contextualSpacing/>
        <w:jc w:val="both"/>
      </w:pPr>
      <w:r w:rsidRPr="00112DD0">
        <w:rPr>
          <w:rFonts w:ascii="Aptos" w:eastAsia="Aptos" w:hAnsi="Aptos"/>
          <w:sz w:val="21"/>
          <w:szCs w:val="21"/>
        </w:rPr>
        <w:t xml:space="preserve">The Ecosystem Layer transforms SAP from a </w:t>
      </w:r>
      <w:r w:rsidR="00707AB9" w:rsidRPr="00112DD0">
        <w:rPr>
          <w:rFonts w:ascii="Aptos" w:hAnsi="Aptos"/>
          <w:sz w:val="21"/>
          <w:szCs w:val="21"/>
        </w:rPr>
        <w:t>suite</w:t>
      </w:r>
      <w:r w:rsidRPr="00112DD0">
        <w:rPr>
          <w:rFonts w:ascii="Aptos" w:eastAsia="Aptos" w:hAnsi="Aptos"/>
          <w:sz w:val="21"/>
          <w:szCs w:val="21"/>
        </w:rPr>
        <w:t xml:space="preserve"> of applications into a connected network of intelligence. </w:t>
      </w:r>
      <w:r w:rsidR="00707AB9" w:rsidRPr="00112DD0">
        <w:rPr>
          <w:rFonts w:ascii="Aptos" w:hAnsi="Aptos"/>
          <w:sz w:val="21"/>
          <w:szCs w:val="21"/>
        </w:rPr>
        <w:t>ORD links</w:t>
      </w:r>
      <w:r w:rsidRPr="00112DD0">
        <w:rPr>
          <w:rFonts w:ascii="Aptos" w:eastAsia="Aptos" w:hAnsi="Aptos"/>
          <w:sz w:val="21"/>
          <w:szCs w:val="21"/>
        </w:rPr>
        <w:t xml:space="preserve"> API Hub, </w:t>
      </w:r>
      <w:r w:rsidR="006307ED">
        <w:rPr>
          <w:rFonts w:ascii="Aptos" w:eastAsia="Aptos" w:hAnsi="Aptos"/>
          <w:sz w:val="21"/>
          <w:szCs w:val="21"/>
        </w:rPr>
        <w:t>SAP</w:t>
      </w:r>
      <w:r w:rsidRPr="00112DD0">
        <w:rPr>
          <w:rFonts w:ascii="Aptos" w:eastAsia="Aptos" w:hAnsi="Aptos"/>
          <w:sz w:val="21"/>
          <w:szCs w:val="21"/>
        </w:rPr>
        <w:t xml:space="preserve"> BDC Marketplace, and Agent Registries</w:t>
      </w:r>
      <w:r w:rsidR="00707AB9" w:rsidRPr="00112DD0">
        <w:rPr>
          <w:rFonts w:ascii="Aptos" w:hAnsi="Aptos"/>
          <w:sz w:val="21"/>
          <w:szCs w:val="21"/>
        </w:rPr>
        <w:t xml:space="preserve"> into a </w:t>
      </w:r>
      <w:r w:rsidRPr="00112DD0">
        <w:rPr>
          <w:rFonts w:ascii="Aptos" w:eastAsia="Aptos" w:hAnsi="Aptos"/>
          <w:sz w:val="21"/>
          <w:szCs w:val="21"/>
        </w:rPr>
        <w:t xml:space="preserve">seamless </w:t>
      </w:r>
      <w:r w:rsidR="00707AB9" w:rsidRPr="00112DD0">
        <w:rPr>
          <w:rFonts w:ascii="Aptos" w:hAnsi="Aptos"/>
          <w:sz w:val="21"/>
          <w:szCs w:val="21"/>
        </w:rPr>
        <w:t>discovery fabric</w:t>
      </w:r>
      <w:r w:rsidRPr="00112DD0">
        <w:rPr>
          <w:rFonts w:ascii="Aptos" w:eastAsia="Aptos" w:hAnsi="Aptos"/>
          <w:sz w:val="21"/>
          <w:szCs w:val="21"/>
        </w:rPr>
        <w:t xml:space="preserve"> where data, tools, and reasoning interoperate. Developers, partners, and customers build with SAP, co-creating agents, models, and extensions that expand enterprise intelligence. </w:t>
      </w:r>
      <w:r w:rsidR="00707AB9" w:rsidRPr="00112DD0">
        <w:rPr>
          <w:rFonts w:ascii="Aptos" w:hAnsi="Aptos"/>
          <w:sz w:val="21"/>
          <w:szCs w:val="21"/>
        </w:rPr>
        <w:t xml:space="preserve">The SAP Architecture Center connects these innovations through reference architectures and best practices. </w:t>
      </w:r>
      <w:r w:rsidRPr="00112DD0">
        <w:rPr>
          <w:rFonts w:ascii="Aptos" w:eastAsia="Aptos" w:hAnsi="Aptos"/>
          <w:sz w:val="21"/>
          <w:szCs w:val="21"/>
        </w:rPr>
        <w:t xml:space="preserve">Through this living </w:t>
      </w:r>
      <w:r w:rsidR="00707AB9" w:rsidRPr="00112DD0">
        <w:rPr>
          <w:rFonts w:ascii="Aptos" w:hAnsi="Aptos"/>
          <w:sz w:val="21"/>
          <w:szCs w:val="21"/>
        </w:rPr>
        <w:t>ecosystem, SAP amplifies</w:t>
      </w:r>
      <w:r w:rsidRPr="00112DD0">
        <w:rPr>
          <w:rFonts w:ascii="Aptos" w:eastAsia="Aptos" w:hAnsi="Aptos"/>
          <w:sz w:val="21"/>
          <w:szCs w:val="21"/>
        </w:rPr>
        <w:t xml:space="preserve"> innovation across every layer of the AI</w:t>
      </w:r>
      <w:r w:rsidR="00707AB9" w:rsidRPr="00112DD0">
        <w:rPr>
          <w:rFonts w:ascii="Aptos" w:hAnsi="Aptos"/>
          <w:sz w:val="21"/>
          <w:szCs w:val="21"/>
        </w:rPr>
        <w:t>-</w:t>
      </w:r>
      <w:r w:rsidRPr="00112DD0">
        <w:rPr>
          <w:rFonts w:ascii="Aptos" w:eastAsia="Aptos" w:hAnsi="Aptos"/>
          <w:sz w:val="21"/>
          <w:szCs w:val="21"/>
        </w:rPr>
        <w:t>Native North Star Architecture.</w:t>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r w:rsidR="007D3496" w:rsidRPr="00112DD0">
        <w:rPr>
          <w:rFonts w:ascii="Aptos" w:eastAsia="Aptos" w:hAnsi="Aptos"/>
          <w:sz w:val="21"/>
          <w:szCs w:val="21"/>
        </w:rPr>
        <w:tab/>
      </w:r>
      <w:hyperlink w:anchor="TOC">
        <w:r w:rsidRPr="00112DD0">
          <w:rPr>
            <w:rStyle w:val="Hyperlink"/>
            <w:rFonts w:ascii="Aptos" w:hAnsi="Aptos"/>
            <w:sz w:val="21"/>
            <w:szCs w:val="21"/>
          </w:rPr>
          <w:t xml:space="preserve">[Back to </w:t>
        </w:r>
        <w:r w:rsidR="00163077">
          <w:rPr>
            <w:rStyle w:val="Hyperlink"/>
            <w:rFonts w:ascii="Aptos" w:hAnsi="Aptos"/>
            <w:sz w:val="21"/>
            <w:szCs w:val="21"/>
          </w:rPr>
          <w:t>TOC</w:t>
        </w:r>
        <w:r w:rsidRPr="00112DD0">
          <w:rPr>
            <w:rStyle w:val="Hyperlink"/>
            <w:rFonts w:ascii="Aptos" w:hAnsi="Aptos"/>
            <w:sz w:val="21"/>
            <w:szCs w:val="21"/>
          </w:rPr>
          <w:t>]</w:t>
        </w:r>
      </w:hyperlink>
    </w:p>
    <w:p w14:paraId="44CB4FE5" w14:textId="77777777" w:rsidR="00360D42" w:rsidRPr="00112DD0" w:rsidRDefault="00360D42" w:rsidP="00035152">
      <w:pPr>
        <w:pStyle w:val="p1"/>
        <w:spacing w:before="0" w:beforeAutospacing="0" w:after="0" w:afterAutospacing="0"/>
        <w:contextualSpacing/>
        <w:jc w:val="both"/>
        <w:rPr>
          <w:rFonts w:ascii="Aptos" w:hAnsi="Aptos"/>
        </w:rPr>
      </w:pPr>
    </w:p>
    <w:p w14:paraId="3483E6F0" w14:textId="743AEA51" w:rsidR="00040C6D" w:rsidRPr="00112DD0" w:rsidRDefault="003D031E" w:rsidP="00C5073E">
      <w:pPr>
        <w:pStyle w:val="Heading2"/>
        <w:spacing w:before="0" w:after="0" w:line="240" w:lineRule="auto"/>
        <w:contextualSpacing/>
        <w:rPr>
          <w:rFonts w:ascii="Aptos" w:hAnsi="Aptos"/>
          <w:b/>
          <w:sz w:val="28"/>
          <w:szCs w:val="28"/>
        </w:rPr>
      </w:pPr>
      <w:bookmarkStart w:id="338" w:name="_Toc213792228"/>
      <w:r w:rsidRPr="00112DD0">
        <w:rPr>
          <w:rFonts w:ascii="Aptos" w:hAnsi="Aptos"/>
          <w:b/>
          <w:sz w:val="28"/>
          <w:szCs w:val="28"/>
        </w:rPr>
        <w:t>9</w:t>
      </w:r>
      <w:r w:rsidR="002C0A55" w:rsidRPr="00112DD0">
        <w:rPr>
          <w:rFonts w:ascii="Aptos" w:hAnsi="Aptos"/>
          <w:b/>
          <w:sz w:val="28"/>
          <w:szCs w:val="28"/>
        </w:rPr>
        <w:t>.</w:t>
      </w:r>
      <w:r w:rsidR="00A449DF" w:rsidRPr="00112DD0">
        <w:rPr>
          <w:rFonts w:ascii="Aptos" w:hAnsi="Aptos"/>
          <w:b/>
          <w:sz w:val="28"/>
          <w:szCs w:val="28"/>
        </w:rPr>
        <w:t xml:space="preserve"> </w:t>
      </w:r>
      <w:r w:rsidR="00040C6D" w:rsidRPr="00112DD0">
        <w:rPr>
          <w:rFonts w:ascii="Aptos" w:hAnsi="Aptos"/>
          <w:b/>
          <w:sz w:val="28"/>
          <w:szCs w:val="28"/>
        </w:rPr>
        <w:t>THE RESILIENT CLOUD: GLOBAL DELIVERY AND INTELLIGENT OPERATIONS</w:t>
      </w:r>
      <w:bookmarkEnd w:id="338"/>
    </w:p>
    <w:p w14:paraId="7A00D927" w14:textId="031CDDF2" w:rsidR="00437E02" w:rsidRPr="00112DD0" w:rsidRDefault="00A72433" w:rsidP="00A72433">
      <w:pPr>
        <w:spacing w:before="0" w:line="240" w:lineRule="auto"/>
        <w:contextualSpacing/>
        <w:jc w:val="both"/>
        <w:rPr>
          <w:rFonts w:ascii="Aptos" w:eastAsia="Times New Roman" w:hAnsi="Aptos" w:cs="Times New Roman"/>
          <w:sz w:val="21"/>
          <w:szCs w:val="21"/>
          <w:lang w:val="en-IN" w:eastAsia="en-GB"/>
        </w:rPr>
      </w:pPr>
      <w:r w:rsidRPr="00112DD0">
        <w:rPr>
          <w:rFonts w:ascii="Aptos" w:eastAsia="Times New Roman" w:hAnsi="Aptos" w:cs="Times New Roman"/>
          <w:sz w:val="21"/>
          <w:szCs w:val="21"/>
          <w:lang w:val="en-IN" w:eastAsia="en-GB"/>
        </w:rPr>
        <w:t>An AI-</w:t>
      </w:r>
      <w:r w:rsidR="00163077">
        <w:rPr>
          <w:rFonts w:ascii="Aptos" w:eastAsia="Times New Roman" w:hAnsi="Aptos" w:cs="Times New Roman"/>
          <w:sz w:val="21"/>
          <w:szCs w:val="21"/>
          <w:lang w:val="en-IN" w:eastAsia="en-GB"/>
        </w:rPr>
        <w:t>n</w:t>
      </w:r>
      <w:r w:rsidRPr="00112DD0">
        <w:rPr>
          <w:rFonts w:ascii="Aptos" w:eastAsia="Times New Roman" w:hAnsi="Aptos" w:cs="Times New Roman"/>
          <w:sz w:val="21"/>
          <w:szCs w:val="21"/>
          <w:lang w:val="en-IN" w:eastAsia="en-GB"/>
        </w:rPr>
        <w:t xml:space="preserve">ative enterprise runs on an intelligent, resilient cloud that delivers reliable, scalable performance worldwide. </w:t>
      </w:r>
      <w:r w:rsidRPr="00112DD0">
        <w:rPr>
          <w:rFonts w:ascii="Aptos" w:eastAsia="Times New Roman" w:hAnsi="Aptos" w:cs="Times New Roman"/>
          <w:b/>
          <w:bCs/>
          <w:sz w:val="21"/>
          <w:szCs w:val="21"/>
          <w:lang w:val="en-IN" w:eastAsia="en-GB"/>
        </w:rPr>
        <w:t>Cloud delivery and operations</w:t>
      </w:r>
      <w:r w:rsidRPr="00112DD0">
        <w:rPr>
          <w:rFonts w:ascii="Aptos" w:eastAsia="Times New Roman" w:hAnsi="Aptos" w:cs="Times New Roman"/>
          <w:sz w:val="21"/>
          <w:szCs w:val="21"/>
          <w:lang w:val="en-IN" w:eastAsia="en-GB"/>
        </w:rPr>
        <w:t xml:space="preserve"> provide a unified operating model across hyperscalers and SAP data centers, and </w:t>
      </w:r>
      <w:r w:rsidR="00163077">
        <w:rPr>
          <w:rFonts w:ascii="Aptos" w:eastAsia="Times New Roman" w:hAnsi="Aptos" w:cs="Times New Roman"/>
          <w:b/>
          <w:bCs/>
          <w:sz w:val="21"/>
          <w:szCs w:val="21"/>
          <w:lang w:val="en-IN" w:eastAsia="en-GB"/>
        </w:rPr>
        <w:t>g</w:t>
      </w:r>
      <w:r w:rsidRPr="00112DD0">
        <w:rPr>
          <w:rFonts w:ascii="Aptos" w:eastAsia="Times New Roman" w:hAnsi="Aptos" w:cs="Times New Roman"/>
          <w:b/>
          <w:bCs/>
          <w:sz w:val="21"/>
          <w:szCs w:val="21"/>
          <w:lang w:val="en-IN" w:eastAsia="en-GB"/>
        </w:rPr>
        <w:t>lobal availability</w:t>
      </w:r>
      <w:r w:rsidRPr="00112DD0">
        <w:rPr>
          <w:rFonts w:ascii="Aptos" w:eastAsia="Times New Roman" w:hAnsi="Aptos" w:cs="Times New Roman"/>
          <w:sz w:val="21"/>
          <w:szCs w:val="21"/>
          <w:lang w:val="en-IN" w:eastAsia="en-GB"/>
        </w:rPr>
        <w:t xml:space="preserve"> comes from a federated architecture that balances latency, compliance, and cost to meet enterprise-grade SLAs. With observability, predictive scaling, and AI-driven remediation, the platform anticipates disruptions and keeps mission-critical systems always</w:t>
      </w:r>
      <w:r w:rsidR="00163077">
        <w:rPr>
          <w:rFonts w:ascii="Aptos" w:eastAsia="Times New Roman" w:hAnsi="Aptos" w:cs="Times New Roman"/>
          <w:sz w:val="21"/>
          <w:szCs w:val="21"/>
          <w:lang w:val="en-IN" w:eastAsia="en-GB"/>
        </w:rPr>
        <w:t>-</w:t>
      </w:r>
      <w:r w:rsidRPr="00112DD0">
        <w:rPr>
          <w:rFonts w:ascii="Aptos" w:eastAsia="Times New Roman" w:hAnsi="Aptos" w:cs="Times New Roman"/>
          <w:sz w:val="21"/>
          <w:szCs w:val="21"/>
          <w:lang w:val="en-IN" w:eastAsia="en-GB"/>
        </w:rPr>
        <w:t>on, compliant, and continuously improving.</w:t>
      </w:r>
    </w:p>
    <w:p w14:paraId="1AF345B8" w14:textId="77777777" w:rsidR="00112C3E" w:rsidRPr="00112DD0" w:rsidRDefault="00112C3E" w:rsidP="00C5073E">
      <w:pPr>
        <w:pStyle w:val="p1"/>
        <w:spacing w:before="0" w:beforeAutospacing="0" w:after="0" w:afterAutospacing="0"/>
        <w:contextualSpacing/>
        <w:jc w:val="both"/>
        <w:rPr>
          <w:rFonts w:ascii="Aptos" w:hAnsi="Aptos"/>
          <w:sz w:val="20"/>
          <w:szCs w:val="20"/>
        </w:rPr>
      </w:pPr>
    </w:p>
    <w:p w14:paraId="2E82CF3C" w14:textId="77777777" w:rsidR="00112C3E" w:rsidRPr="00112DD0" w:rsidRDefault="00112C3E" w:rsidP="00112C3E">
      <w:pPr>
        <w:pStyle w:val="Heading3"/>
        <w:spacing w:before="0" w:after="0" w:line="240" w:lineRule="auto"/>
        <w:contextualSpacing/>
        <w:rPr>
          <w:rFonts w:ascii="Aptos" w:hAnsi="Aptos"/>
          <w:lang w:val="en-GB"/>
        </w:rPr>
      </w:pPr>
      <w:bookmarkStart w:id="339" w:name="_Toc213792229"/>
      <w:r w:rsidRPr="00112DD0">
        <w:rPr>
          <w:rFonts w:ascii="Aptos" w:hAnsi="Aptos"/>
          <w:lang w:val="en-GB"/>
        </w:rPr>
        <w:t>9.1 Global Availability and Rollout Strategy</w:t>
      </w:r>
      <w:bookmarkEnd w:id="339"/>
      <w:r w:rsidRPr="00112DD0">
        <w:rPr>
          <w:rFonts w:ascii="Aptos" w:hAnsi="Aptos"/>
          <w:lang w:val="en-GB"/>
        </w:rPr>
        <w:t xml:space="preserve"> </w:t>
      </w:r>
    </w:p>
    <w:p w14:paraId="6B55077D" w14:textId="02469FA9" w:rsidR="00112C3E" w:rsidRPr="00112DD0" w:rsidRDefault="00112C3E" w:rsidP="00112C3E">
      <w:pPr>
        <w:spacing w:before="0" w:line="240" w:lineRule="auto"/>
        <w:contextualSpacing/>
        <w:rPr>
          <w:rFonts w:ascii="Aptos" w:eastAsia="Aptos" w:hAnsi="Aptos" w:cs="Aptos"/>
          <w:b/>
          <w:bCs/>
          <w:color w:val="000000" w:themeColor="text1"/>
          <w:szCs w:val="20"/>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Matthias Rosker (</w:t>
      </w:r>
      <w:r w:rsidRPr="00112DD0">
        <w:rPr>
          <w:rFonts w:ascii="Aptos" w:eastAsia="Aptos" w:hAnsi="Aptos" w:cs="Aptos"/>
          <w:b/>
          <w:color w:val="1B90FF"/>
          <w:lang w:val="en-GB"/>
        </w:rPr>
        <w:t>Contributors</w:t>
      </w:r>
      <w:r w:rsidRPr="00112DD0">
        <w:rPr>
          <w:rFonts w:ascii="Aptos" w:eastAsia="Aptos" w:hAnsi="Aptos" w:cs="Aptos"/>
          <w:color w:val="1B90FF"/>
          <w:lang w:val="en-GB"/>
        </w:rPr>
        <w:t>: Priyanka Porwal</w:t>
      </w:r>
      <w:r w:rsidR="009A1916">
        <w:rPr>
          <w:rFonts w:ascii="Aptos" w:eastAsia="Aptos" w:hAnsi="Aptos" w:cs="Aptos"/>
          <w:color w:val="1B90FF"/>
          <w:lang w:val="en-GB"/>
        </w:rPr>
        <w:t>, Darwin Wijaya</w:t>
      </w:r>
      <w:r w:rsidRPr="00112DD0">
        <w:rPr>
          <w:rFonts w:ascii="Aptos" w:eastAsia="Aptos" w:hAnsi="Aptos" w:cs="Aptos"/>
          <w:color w:val="1B90FF"/>
          <w:lang w:val="en-GB"/>
        </w:rPr>
        <w:t>)</w:t>
      </w:r>
    </w:p>
    <w:p w14:paraId="73252D5A" w14:textId="61C2A77E" w:rsidR="00663EDA" w:rsidRPr="00770B8E" w:rsidRDefault="00112C3E" w:rsidP="00F433D8">
      <w:pPr>
        <w:spacing w:before="0" w:line="240" w:lineRule="auto"/>
        <w:contextualSpacing/>
        <w:jc w:val="both"/>
        <w:rPr>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Aptos" w:hAnsi="Aptos" w:cs="Aptos"/>
          <w:i/>
          <w:iCs/>
          <w:color w:val="156082" w:themeColor="accent1"/>
          <w:sz w:val="21"/>
          <w:szCs w:val="21"/>
          <w:lang w:val="en-GB"/>
        </w:rPr>
        <w:t xml:space="preserve"> “Global availability is the promise that keeps the Business Suite always within reach”</w:t>
      </w:r>
      <w:r w:rsidRPr="00112DD0">
        <w:br/>
      </w:r>
    </w:p>
    <w:p w14:paraId="20D25DDD" w14:textId="77777777" w:rsidR="00663EDA" w:rsidRPr="00534F73" w:rsidRDefault="00663EDA"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In today’s digital landscape, SAP cloud solutions must meet diverse customer needs, comply with complex regulations, and deliver services efficiently worldwide. To achieve this, SAP uses a multi-tier deployment and operations strategy that maximizes reach, flexibility, security, and cost efficiency. This chapter outlines the foundational models and principles SAP uses to deploy its cloud services and explains how public, private, and sovereign clouds serve different industries and regions while ensuring compliance, resilience, and innovation.</w:t>
      </w:r>
    </w:p>
    <w:p w14:paraId="41679C8F" w14:textId="77777777" w:rsidR="00663EDA" w:rsidRPr="00534F73" w:rsidRDefault="00663EDA" w:rsidP="00534F73">
      <w:pPr>
        <w:pStyle w:val="p2"/>
        <w:spacing w:before="0" w:beforeAutospacing="0" w:after="0" w:afterAutospacing="0"/>
        <w:contextualSpacing/>
        <w:jc w:val="both"/>
        <w:rPr>
          <w:rFonts w:ascii="Aptos" w:hAnsi="Aptos"/>
          <w:sz w:val="21"/>
          <w:szCs w:val="21"/>
        </w:rPr>
      </w:pPr>
    </w:p>
    <w:p w14:paraId="3EEDF969" w14:textId="77777777" w:rsidR="00663EDA" w:rsidRPr="00534F73" w:rsidRDefault="00663EDA"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SAP follows a global multi-tier Deployment and Operations Strategy to optimize the overall deployment footprint and TCO. Deployments can be categorized as:</w:t>
      </w:r>
    </w:p>
    <w:p w14:paraId="4A85F45B" w14:textId="77777777" w:rsidR="00663EDA" w:rsidRPr="00534F73" w:rsidRDefault="00663EDA" w:rsidP="00534F73">
      <w:pPr>
        <w:pStyle w:val="p2"/>
        <w:spacing w:before="0" w:beforeAutospacing="0" w:after="0" w:afterAutospacing="0"/>
        <w:contextualSpacing/>
        <w:jc w:val="both"/>
        <w:rPr>
          <w:rFonts w:ascii="Aptos" w:hAnsi="Aptos"/>
          <w:sz w:val="21"/>
          <w:szCs w:val="21"/>
        </w:rPr>
      </w:pPr>
    </w:p>
    <w:p w14:paraId="0FFC1E47" w14:textId="77777777" w:rsidR="00663EDA" w:rsidRPr="00534F73" w:rsidRDefault="00663EDA" w:rsidP="00534F73">
      <w:pPr>
        <w:pStyle w:val="p3"/>
        <w:spacing w:before="0" w:beforeAutospacing="0" w:after="0" w:afterAutospacing="0"/>
        <w:contextualSpacing/>
        <w:jc w:val="both"/>
        <w:rPr>
          <w:rFonts w:ascii="Aptos" w:hAnsi="Aptos"/>
          <w:sz w:val="21"/>
          <w:szCs w:val="21"/>
        </w:rPr>
      </w:pPr>
      <w:r w:rsidRPr="00534F73">
        <w:rPr>
          <w:rFonts w:ascii="Aptos" w:hAnsi="Aptos"/>
          <w:b/>
          <w:bCs/>
          <w:sz w:val="21"/>
          <w:szCs w:val="21"/>
        </w:rPr>
        <w:t>Public Cloud</w:t>
      </w:r>
    </w:p>
    <w:p w14:paraId="56224DC0" w14:textId="77777777" w:rsidR="00663EDA" w:rsidRPr="00534F73" w:rsidRDefault="00663EDA"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A shared, multi-tenant architecture that operates at economies of scale to deliver innovation quickly and at best TCO. It is the baseline deployment model for most customers. Delivery of Public Cloud solutions follows the 4+1 infrastructure strategy.</w:t>
      </w:r>
    </w:p>
    <w:p w14:paraId="7D0DB548" w14:textId="77777777" w:rsidR="00663EDA" w:rsidRPr="00534F73" w:rsidRDefault="00663EDA" w:rsidP="00534F73">
      <w:pPr>
        <w:pStyle w:val="p2"/>
        <w:spacing w:before="0" w:beforeAutospacing="0" w:after="0" w:afterAutospacing="0"/>
        <w:contextualSpacing/>
        <w:jc w:val="both"/>
        <w:rPr>
          <w:rFonts w:ascii="Aptos" w:hAnsi="Aptos"/>
          <w:sz w:val="21"/>
          <w:szCs w:val="21"/>
        </w:rPr>
      </w:pPr>
    </w:p>
    <w:p w14:paraId="11F09900" w14:textId="77777777" w:rsidR="00663EDA" w:rsidRPr="00534F73" w:rsidRDefault="00663EDA" w:rsidP="00534F73">
      <w:pPr>
        <w:pStyle w:val="p3"/>
        <w:spacing w:before="0" w:beforeAutospacing="0" w:after="0" w:afterAutospacing="0"/>
        <w:contextualSpacing/>
        <w:jc w:val="both"/>
        <w:rPr>
          <w:rFonts w:ascii="Aptos" w:hAnsi="Aptos"/>
          <w:sz w:val="21"/>
          <w:szCs w:val="21"/>
        </w:rPr>
      </w:pPr>
      <w:r w:rsidRPr="00534F73">
        <w:rPr>
          <w:rFonts w:ascii="Aptos" w:hAnsi="Aptos"/>
          <w:b/>
          <w:bCs/>
          <w:sz w:val="21"/>
          <w:szCs w:val="21"/>
        </w:rPr>
        <w:t>Sovereign Cloud</w:t>
      </w:r>
    </w:p>
    <w:p w14:paraId="562A42A1" w14:textId="77777777" w:rsidR="00663EDA" w:rsidRPr="00534F73" w:rsidRDefault="00663EDA"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Delivers enhanced cloud capabilities for security-hardened, regulated, and (where applicable) classified workloads requiring strict regulatory, security, and confidentiality controls. It offers stronger sovereignty across data, operational, technical, and legal dimensions. Delivery follows the 4+1 infrastructure strategy in shared data-center facilities that meet sovereignty standards and regulations.</w:t>
      </w:r>
    </w:p>
    <w:p w14:paraId="783A3F0E" w14:textId="32E106DE" w:rsidR="004F7859" w:rsidRDefault="004F7859" w:rsidP="00112C3E">
      <w:pPr>
        <w:spacing w:before="0" w:line="240" w:lineRule="auto"/>
        <w:contextualSpacing/>
        <w:jc w:val="both"/>
        <w:rPr>
          <w:rFonts w:ascii="Aptos" w:eastAsia="72 Brand" w:hAnsi="Aptos" w:cs="72 Brand"/>
          <w:b/>
          <w:color w:val="000000" w:themeColor="text1"/>
          <w:sz w:val="21"/>
          <w:szCs w:val="21"/>
          <w:lang w:val="en-GB"/>
        </w:rPr>
      </w:pPr>
    </w:p>
    <w:p w14:paraId="3B0F40B4" w14:textId="20DFBF7F" w:rsidR="00673CE3" w:rsidRDefault="00112C3E" w:rsidP="00F5491D">
      <w:pPr>
        <w:spacing w:before="0" w:line="240" w:lineRule="auto"/>
        <w:contextualSpacing/>
        <w:jc w:val="both"/>
        <w:rPr>
          <w:rFonts w:ascii="Aptos" w:eastAsia="72 Brand" w:hAnsi="Aptos" w:cs="72 Brand"/>
          <w:color w:val="000000" w:themeColor="text1"/>
          <w:sz w:val="21"/>
          <w:szCs w:val="21"/>
          <w:lang w:val="en-GB"/>
        </w:rPr>
      </w:pPr>
      <w:commentRangeStart w:id="340"/>
      <w:commentRangeStart w:id="341"/>
      <w:commentRangeStart w:id="342"/>
      <w:commentRangeStart w:id="343"/>
      <w:r w:rsidRPr="00112DD0">
        <w:rPr>
          <w:rFonts w:ascii="Aptos" w:eastAsia="72 Brand" w:hAnsi="Aptos" w:cs="72 Brand"/>
          <w:b/>
          <w:color w:val="000000" w:themeColor="text1"/>
          <w:sz w:val="21"/>
          <w:szCs w:val="21"/>
          <w:lang w:val="en-GB"/>
        </w:rPr>
        <w:t xml:space="preserve">Sovereign Cloud </w:t>
      </w:r>
      <w:r w:rsidR="00645296">
        <w:rPr>
          <w:rFonts w:ascii="Aptos" w:eastAsia="72 Brand" w:hAnsi="Aptos" w:cs="72 Brand"/>
          <w:b/>
          <w:color w:val="000000" w:themeColor="text1"/>
          <w:sz w:val="21"/>
          <w:szCs w:val="21"/>
          <w:lang w:val="en-GB"/>
        </w:rPr>
        <w:t>O</w:t>
      </w:r>
      <w:r w:rsidRPr="00112DD0">
        <w:rPr>
          <w:rFonts w:ascii="Aptos" w:eastAsia="72 Brand" w:hAnsi="Aptos" w:cs="72 Brand"/>
          <w:b/>
          <w:color w:val="000000" w:themeColor="text1"/>
          <w:sz w:val="21"/>
          <w:szCs w:val="21"/>
          <w:lang w:val="en-GB"/>
        </w:rPr>
        <w:t>nsite</w:t>
      </w:r>
      <w:r w:rsidR="006255D4">
        <w:rPr>
          <w:rFonts w:ascii="Aptos" w:eastAsia="72 Brand" w:hAnsi="Aptos" w:cs="72 Brand"/>
          <w:b/>
          <w:color w:val="000000" w:themeColor="text1"/>
          <w:sz w:val="21"/>
          <w:szCs w:val="21"/>
          <w:lang w:val="en-GB"/>
        </w:rPr>
        <w:t xml:space="preserve"> (SCOS)</w:t>
      </w:r>
      <w:r w:rsidRPr="00112DD0">
        <w:rPr>
          <w:rFonts w:ascii="Aptos" w:eastAsia="72 Brand" w:hAnsi="Aptos" w:cs="72 Brand"/>
          <w:color w:val="000000" w:themeColor="text1"/>
          <w:sz w:val="21"/>
          <w:szCs w:val="21"/>
          <w:lang w:val="en-GB"/>
        </w:rPr>
        <w:t xml:space="preserve">: </w:t>
      </w:r>
      <w:r w:rsidR="00E4347F" w:rsidRPr="00534F73">
        <w:rPr>
          <w:rFonts w:ascii="Aptos" w:eastAsia="72 Brand" w:hAnsi="Aptos" w:cs="72 Brand"/>
          <w:color w:val="000000" w:themeColor="text1"/>
          <w:sz w:val="21"/>
          <w:szCs w:val="21"/>
          <w:lang w:val="en-GB"/>
        </w:rPr>
        <w:t>Uses</w:t>
      </w:r>
      <w:r w:rsidRPr="00112DD0">
        <w:rPr>
          <w:rFonts w:ascii="Aptos" w:eastAsia="72 Brand" w:hAnsi="Aptos" w:cs="72 Brand"/>
          <w:color w:val="000000" w:themeColor="text1"/>
          <w:sz w:val="21"/>
          <w:szCs w:val="21"/>
          <w:lang w:val="en-GB"/>
        </w:rPr>
        <w:t xml:space="preserve"> </w:t>
      </w:r>
      <w:r w:rsidRPr="00534F73">
        <w:rPr>
          <w:rFonts w:ascii="Aptos" w:hAnsi="Aptos"/>
          <w:sz w:val="21"/>
          <w:szCs w:val="21"/>
        </w:rPr>
        <w:t xml:space="preserve">SAP </w:t>
      </w:r>
      <w:r w:rsidR="03A8E143" w:rsidRPr="00534F73">
        <w:rPr>
          <w:rFonts w:ascii="Aptos" w:hAnsi="Aptos"/>
          <w:sz w:val="21"/>
          <w:szCs w:val="21"/>
        </w:rPr>
        <w:t>C</w:t>
      </w:r>
      <w:r w:rsidRPr="00534F73">
        <w:rPr>
          <w:rFonts w:ascii="Aptos" w:hAnsi="Aptos"/>
          <w:sz w:val="21"/>
          <w:szCs w:val="21"/>
        </w:rPr>
        <w:t xml:space="preserve">loud </w:t>
      </w:r>
      <w:r w:rsidR="730C1BAA" w:rsidRPr="00534F73">
        <w:rPr>
          <w:rFonts w:ascii="Aptos" w:hAnsi="Aptos"/>
          <w:sz w:val="21"/>
          <w:szCs w:val="21"/>
        </w:rPr>
        <w:t>I</w:t>
      </w:r>
      <w:r w:rsidRPr="00534F73">
        <w:rPr>
          <w:rFonts w:ascii="Aptos" w:hAnsi="Aptos"/>
          <w:sz w:val="21"/>
          <w:szCs w:val="21"/>
        </w:rPr>
        <w:t xml:space="preserve">nfrastructure (SCI) </w:t>
      </w:r>
      <w:r w:rsidR="00B35398" w:rsidRPr="00534F73">
        <w:rPr>
          <w:rFonts w:ascii="Aptos" w:hAnsi="Aptos"/>
          <w:sz w:val="21"/>
          <w:szCs w:val="21"/>
        </w:rPr>
        <w:t xml:space="preserve">and </w:t>
      </w:r>
      <w:r w:rsidR="00E4347F" w:rsidRPr="00534F73">
        <w:rPr>
          <w:rFonts w:ascii="Aptos" w:hAnsi="Aptos"/>
          <w:sz w:val="21"/>
          <w:szCs w:val="21"/>
        </w:rPr>
        <w:t xml:space="preserve">SAP </w:t>
      </w:r>
      <w:r w:rsidR="00B35398" w:rsidRPr="00534F73">
        <w:rPr>
          <w:rFonts w:ascii="Aptos" w:hAnsi="Aptos"/>
          <w:sz w:val="21"/>
          <w:szCs w:val="21"/>
        </w:rPr>
        <w:t>BTP</w:t>
      </w:r>
      <w:r w:rsidRPr="00534F73">
        <w:rPr>
          <w:rFonts w:ascii="Aptos" w:hAnsi="Aptos"/>
          <w:sz w:val="21"/>
          <w:szCs w:val="21"/>
        </w:rPr>
        <w:t xml:space="preserve"> </w:t>
      </w:r>
      <w:r w:rsidR="008C2B1A" w:rsidRPr="00534F73">
        <w:rPr>
          <w:rFonts w:ascii="Aptos" w:hAnsi="Aptos"/>
          <w:sz w:val="21"/>
          <w:szCs w:val="21"/>
        </w:rPr>
        <w:t>to deliver</w:t>
      </w:r>
      <w:r w:rsidR="0F0EADE9" w:rsidRPr="00534F73">
        <w:rPr>
          <w:rFonts w:ascii="Aptos" w:hAnsi="Aptos"/>
          <w:sz w:val="21"/>
          <w:szCs w:val="21"/>
        </w:rPr>
        <w:t xml:space="preserve"> </w:t>
      </w:r>
      <w:r w:rsidR="0054465A" w:rsidRPr="00534F73">
        <w:rPr>
          <w:rFonts w:ascii="Aptos" w:hAnsi="Aptos"/>
          <w:sz w:val="21"/>
          <w:szCs w:val="21"/>
        </w:rPr>
        <w:t>sovereign</w:t>
      </w:r>
      <w:r w:rsidR="00616DE0" w:rsidRPr="00534F73">
        <w:rPr>
          <w:rFonts w:ascii="Aptos" w:hAnsi="Aptos"/>
          <w:sz w:val="21"/>
          <w:szCs w:val="21"/>
        </w:rPr>
        <w:t>-cloud capabilities</w:t>
      </w:r>
      <w:r w:rsidR="00DC7CB9" w:rsidRPr="00534F73">
        <w:rPr>
          <w:rFonts w:ascii="Aptos" w:hAnsi="Aptos"/>
          <w:sz w:val="21"/>
          <w:szCs w:val="21"/>
        </w:rPr>
        <w:t xml:space="preserve"> inside customers</w:t>
      </w:r>
      <w:r w:rsidR="00C83209" w:rsidRPr="00534F73">
        <w:rPr>
          <w:rFonts w:ascii="Aptos" w:hAnsi="Aptos"/>
          <w:sz w:val="21"/>
          <w:szCs w:val="21"/>
        </w:rPr>
        <w:t>’</w:t>
      </w:r>
      <w:r w:rsidR="00DC7CB9" w:rsidRPr="00534F73">
        <w:rPr>
          <w:rFonts w:ascii="Aptos" w:hAnsi="Aptos"/>
          <w:sz w:val="21"/>
          <w:szCs w:val="21"/>
        </w:rPr>
        <w:t xml:space="preserve"> data centers</w:t>
      </w:r>
      <w:r w:rsidR="00C83209" w:rsidRPr="00534F73">
        <w:rPr>
          <w:rFonts w:ascii="Aptos" w:hAnsi="Aptos"/>
          <w:sz w:val="21"/>
          <w:szCs w:val="21"/>
        </w:rPr>
        <w:t>.</w:t>
      </w:r>
      <w:r w:rsidR="00F51AD6" w:rsidRPr="00534F73">
        <w:rPr>
          <w:rFonts w:ascii="Aptos" w:hAnsi="Aptos"/>
          <w:sz w:val="21"/>
          <w:szCs w:val="21"/>
        </w:rPr>
        <w:t xml:space="preserve"> </w:t>
      </w:r>
      <w:r w:rsidRPr="00534F73">
        <w:rPr>
          <w:rFonts w:ascii="Aptos" w:hAnsi="Aptos"/>
          <w:sz w:val="21"/>
          <w:szCs w:val="21"/>
        </w:rPr>
        <w:t>Operations follow sovereign</w:t>
      </w:r>
      <w:r w:rsidR="007A061F" w:rsidRPr="00534F73">
        <w:rPr>
          <w:rFonts w:ascii="Aptos" w:hAnsi="Aptos"/>
          <w:sz w:val="21"/>
          <w:szCs w:val="21"/>
        </w:rPr>
        <w:t>-</w:t>
      </w:r>
      <w:r w:rsidR="008B1F84" w:rsidRPr="00534F73">
        <w:rPr>
          <w:rFonts w:ascii="Aptos" w:hAnsi="Aptos"/>
          <w:sz w:val="21"/>
          <w:szCs w:val="21"/>
        </w:rPr>
        <w:t>c</w:t>
      </w:r>
      <w:r w:rsidRPr="00534F73">
        <w:rPr>
          <w:rFonts w:ascii="Aptos" w:hAnsi="Aptos"/>
          <w:sz w:val="21"/>
          <w:szCs w:val="21"/>
        </w:rPr>
        <w:t xml:space="preserve">loud standards and </w:t>
      </w:r>
      <w:r w:rsidR="001A3478" w:rsidRPr="00534F73">
        <w:rPr>
          <w:rFonts w:ascii="Aptos" w:hAnsi="Aptos"/>
          <w:sz w:val="21"/>
          <w:szCs w:val="21"/>
        </w:rPr>
        <w:t>are performed</w:t>
      </w:r>
      <w:r w:rsidR="0028089A" w:rsidRPr="00534F73">
        <w:rPr>
          <w:rFonts w:ascii="Aptos" w:hAnsi="Aptos"/>
          <w:sz w:val="21"/>
          <w:szCs w:val="21"/>
        </w:rPr>
        <w:t xml:space="preserve"> by local</w:t>
      </w:r>
      <w:r w:rsidRPr="00534F73">
        <w:rPr>
          <w:rFonts w:ascii="Aptos" w:hAnsi="Aptos"/>
          <w:sz w:val="21"/>
          <w:szCs w:val="21"/>
        </w:rPr>
        <w:t xml:space="preserve"> operations </w:t>
      </w:r>
      <w:r w:rsidR="0054465A" w:rsidRPr="00534F73">
        <w:rPr>
          <w:rFonts w:ascii="Aptos" w:hAnsi="Aptos"/>
          <w:sz w:val="21"/>
          <w:szCs w:val="21"/>
        </w:rPr>
        <w:t>teams.</w:t>
      </w:r>
      <w:r w:rsidRPr="00534F73">
        <w:rPr>
          <w:rFonts w:ascii="Aptos" w:hAnsi="Aptos"/>
          <w:sz w:val="21"/>
          <w:szCs w:val="21"/>
        </w:rPr>
        <w:t xml:space="preserve"> All applications run on </w:t>
      </w:r>
      <w:r w:rsidR="00586179" w:rsidRPr="00534F73">
        <w:rPr>
          <w:rFonts w:ascii="Aptos" w:hAnsi="Aptos"/>
          <w:sz w:val="21"/>
          <w:szCs w:val="21"/>
        </w:rPr>
        <w:t xml:space="preserve">an </w:t>
      </w:r>
      <w:r w:rsidR="0054465A" w:rsidRPr="00534F73">
        <w:rPr>
          <w:rFonts w:ascii="Aptos" w:hAnsi="Aptos"/>
          <w:sz w:val="21"/>
          <w:szCs w:val="21"/>
        </w:rPr>
        <w:t>isolated</w:t>
      </w:r>
      <w:r w:rsidRPr="00534F73">
        <w:rPr>
          <w:rFonts w:ascii="Aptos" w:hAnsi="Aptos"/>
          <w:sz w:val="21"/>
          <w:szCs w:val="21"/>
        </w:rPr>
        <w:t xml:space="preserve"> SCI </w:t>
      </w:r>
      <w:r w:rsidR="00B172A8" w:rsidRPr="00534F73">
        <w:rPr>
          <w:rFonts w:ascii="Aptos" w:hAnsi="Aptos"/>
          <w:sz w:val="21"/>
          <w:szCs w:val="21"/>
        </w:rPr>
        <w:t>and must not call</w:t>
      </w:r>
      <w:r w:rsidRPr="00534F73">
        <w:rPr>
          <w:rFonts w:ascii="Aptos" w:hAnsi="Aptos"/>
          <w:sz w:val="21"/>
          <w:szCs w:val="21"/>
        </w:rPr>
        <w:t xml:space="preserve"> </w:t>
      </w:r>
      <w:r w:rsidR="00673CE3" w:rsidRPr="00534F73">
        <w:rPr>
          <w:rFonts w:ascii="Aptos" w:hAnsi="Aptos"/>
          <w:sz w:val="21"/>
          <w:szCs w:val="21"/>
        </w:rPr>
        <w:t>or consume</w:t>
      </w:r>
      <w:r w:rsidR="004A7D17" w:rsidRPr="00534F73">
        <w:rPr>
          <w:rFonts w:ascii="Aptos" w:hAnsi="Aptos"/>
          <w:sz w:val="21"/>
          <w:szCs w:val="21"/>
        </w:rPr>
        <w:t xml:space="preserve"> services from external </w:t>
      </w:r>
      <w:r w:rsidR="0054465A" w:rsidRPr="00534F73">
        <w:rPr>
          <w:rFonts w:ascii="Aptos" w:hAnsi="Aptos"/>
          <w:sz w:val="21"/>
          <w:szCs w:val="21"/>
        </w:rPr>
        <w:t>hyperscalers</w:t>
      </w:r>
      <w:r w:rsidR="00836D1B" w:rsidRPr="00534F73">
        <w:rPr>
          <w:rFonts w:ascii="Aptos" w:hAnsi="Aptos"/>
          <w:sz w:val="21"/>
          <w:szCs w:val="21"/>
        </w:rPr>
        <w:t xml:space="preserve"> or </w:t>
      </w:r>
      <w:r w:rsidR="0054465A" w:rsidRPr="00534F73">
        <w:rPr>
          <w:rFonts w:ascii="Aptos" w:hAnsi="Aptos"/>
          <w:sz w:val="21"/>
          <w:szCs w:val="21"/>
        </w:rPr>
        <w:t>third</w:t>
      </w:r>
      <w:r w:rsidR="00836D1B" w:rsidRPr="00534F73">
        <w:rPr>
          <w:rFonts w:ascii="Aptos" w:hAnsi="Aptos"/>
          <w:sz w:val="21"/>
          <w:szCs w:val="21"/>
        </w:rPr>
        <w:t xml:space="preserve"> parties.</w:t>
      </w:r>
      <w:r w:rsidR="00A35005" w:rsidRPr="00534F73">
        <w:rPr>
          <w:rFonts w:ascii="Aptos" w:hAnsi="Aptos"/>
          <w:sz w:val="21"/>
          <w:szCs w:val="21"/>
        </w:rPr>
        <w:t xml:space="preserve"> To accelerate </w:t>
      </w:r>
      <w:r w:rsidR="00A35005" w:rsidRPr="00534F73">
        <w:rPr>
          <w:rFonts w:ascii="Aptos" w:hAnsi="Aptos"/>
          <w:sz w:val="21"/>
          <w:szCs w:val="21"/>
        </w:rPr>
        <w:lastRenderedPageBreak/>
        <w:t>deployment</w:t>
      </w:r>
      <w:r w:rsidR="00093E5F" w:rsidRPr="00534F73">
        <w:rPr>
          <w:rFonts w:ascii="Aptos" w:hAnsi="Aptos"/>
          <w:sz w:val="21"/>
          <w:szCs w:val="21"/>
        </w:rPr>
        <w:t xml:space="preserve"> and scaling, </w:t>
      </w:r>
      <w:r w:rsidR="00A7390F" w:rsidRPr="00534F73">
        <w:rPr>
          <w:rFonts w:ascii="Aptos" w:hAnsi="Aptos"/>
          <w:sz w:val="21"/>
          <w:szCs w:val="21"/>
        </w:rPr>
        <w:t>operations</w:t>
      </w:r>
      <w:r w:rsidR="00487716" w:rsidRPr="00534F73">
        <w:rPr>
          <w:rFonts w:ascii="Aptos" w:hAnsi="Aptos"/>
          <w:sz w:val="21"/>
          <w:szCs w:val="21"/>
        </w:rPr>
        <w:t xml:space="preserve"> and lifecycle management</w:t>
      </w:r>
      <w:r w:rsidR="0054465A" w:rsidRPr="00534F73">
        <w:rPr>
          <w:rFonts w:ascii="Aptos" w:hAnsi="Aptos"/>
          <w:sz w:val="21"/>
          <w:szCs w:val="21"/>
        </w:rPr>
        <w:t xml:space="preserve"> will be standardized and simplified</w:t>
      </w:r>
      <w:r w:rsidR="0093577D" w:rsidRPr="00534F73">
        <w:rPr>
          <w:rFonts w:ascii="Aptos" w:hAnsi="Aptos"/>
          <w:sz w:val="21"/>
          <w:szCs w:val="21"/>
        </w:rPr>
        <w:t xml:space="preserve">, including </w:t>
      </w:r>
      <w:r w:rsidR="0054465A" w:rsidRPr="00534F73">
        <w:rPr>
          <w:rFonts w:ascii="Aptos" w:hAnsi="Aptos"/>
          <w:sz w:val="21"/>
          <w:szCs w:val="21"/>
        </w:rPr>
        <w:t>a reduction in third-party</w:t>
      </w:r>
      <w:r w:rsidR="009B7697" w:rsidRPr="00534F73">
        <w:rPr>
          <w:rFonts w:ascii="Aptos" w:hAnsi="Aptos"/>
          <w:sz w:val="21"/>
          <w:szCs w:val="21"/>
        </w:rPr>
        <w:t xml:space="preserve"> tools</w:t>
      </w:r>
      <w:r w:rsidR="009B7697">
        <w:rPr>
          <w:rFonts w:ascii="Aptos" w:eastAsia="72 Brand" w:hAnsi="Aptos" w:cs="72 Brand"/>
          <w:color w:val="000000" w:themeColor="text1"/>
          <w:sz w:val="21"/>
          <w:szCs w:val="21"/>
          <w:lang w:val="en-GB"/>
        </w:rPr>
        <w:t>.</w:t>
      </w:r>
      <w:commentRangeEnd w:id="340"/>
      <w:r w:rsidR="002B6CF3">
        <w:rPr>
          <w:rStyle w:val="CommentReference"/>
          <w:rFonts w:ascii="Aptos" w:eastAsia="72 Brand" w:hAnsi="Aptos" w:cs="72 Brand"/>
          <w:color w:val="000000" w:themeColor="text1"/>
          <w:sz w:val="21"/>
          <w:szCs w:val="21"/>
          <w:lang w:val="en-GB"/>
        </w:rPr>
        <w:commentReference w:id="340"/>
      </w:r>
      <w:commentRangeEnd w:id="341"/>
      <w:r>
        <w:rPr>
          <w:rStyle w:val="CommentReference"/>
          <w:rFonts w:ascii="Aptos" w:eastAsia="72 Brand" w:hAnsi="Aptos" w:cs="72 Brand"/>
          <w:color w:val="000000" w:themeColor="text1"/>
          <w:sz w:val="21"/>
          <w:szCs w:val="21"/>
          <w:lang w:val="en-GB"/>
        </w:rPr>
        <w:commentReference w:id="341"/>
      </w:r>
      <w:commentRangeEnd w:id="342"/>
      <w:r w:rsidR="00B917E2">
        <w:rPr>
          <w:rStyle w:val="CommentReference"/>
          <w:rFonts w:ascii="Aptos" w:eastAsia="72 Brand" w:hAnsi="Aptos" w:cs="72 Brand"/>
          <w:color w:val="000000" w:themeColor="text1"/>
          <w:sz w:val="21"/>
          <w:szCs w:val="21"/>
          <w:lang w:val="en-GB"/>
        </w:rPr>
        <w:commentReference w:id="342"/>
      </w:r>
      <w:commentRangeEnd w:id="343"/>
      <w:r w:rsidR="00325C00">
        <w:rPr>
          <w:rStyle w:val="CommentReference"/>
          <w:rFonts w:ascii="Aptos" w:eastAsia="72 Brand" w:hAnsi="Aptos" w:cs="72 Brand"/>
          <w:color w:val="000000" w:themeColor="text1"/>
          <w:sz w:val="21"/>
          <w:szCs w:val="21"/>
          <w:lang w:val="en-GB"/>
        </w:rPr>
        <w:commentReference w:id="343"/>
      </w:r>
    </w:p>
    <w:p w14:paraId="148874A2" w14:textId="77777777" w:rsidR="004F7859" w:rsidRDefault="004F7859" w:rsidP="00112C3E">
      <w:pPr>
        <w:spacing w:before="0" w:line="240" w:lineRule="auto"/>
        <w:contextualSpacing/>
        <w:jc w:val="both"/>
        <w:rPr>
          <w:rFonts w:ascii="Aptos" w:eastAsia="72 Brand" w:hAnsi="Aptos" w:cs="72 Brand"/>
          <w:b/>
          <w:color w:val="000000" w:themeColor="text1"/>
          <w:sz w:val="21"/>
          <w:szCs w:val="21"/>
          <w:lang w:val="en-GB"/>
        </w:rPr>
      </w:pPr>
    </w:p>
    <w:p w14:paraId="03323024" w14:textId="77777777" w:rsidR="006A2099" w:rsidRPr="00534F73" w:rsidRDefault="006A2099" w:rsidP="00534F73">
      <w:pPr>
        <w:spacing w:before="0" w:line="240" w:lineRule="auto"/>
        <w:contextualSpacing/>
        <w:jc w:val="both"/>
        <w:rPr>
          <w:rFonts w:ascii="Aptos" w:eastAsia="72 Brand" w:hAnsi="Aptos" w:cs="72 Brand"/>
          <w:b/>
          <w:color w:val="000000" w:themeColor="text1"/>
          <w:sz w:val="21"/>
          <w:szCs w:val="21"/>
          <w:lang w:val="en-GB"/>
        </w:rPr>
      </w:pPr>
      <w:r w:rsidRPr="00534F73">
        <w:rPr>
          <w:rFonts w:ascii="Aptos" w:eastAsia="72 Brand" w:hAnsi="Aptos" w:cs="72 Brand"/>
          <w:b/>
          <w:color w:val="000000" w:themeColor="text1"/>
          <w:sz w:val="21"/>
          <w:szCs w:val="21"/>
          <w:lang w:val="en-GB"/>
        </w:rPr>
        <w:t>Private Cloud</w:t>
      </w:r>
    </w:p>
    <w:p w14:paraId="71DA0CE9" w14:textId="5CE88DD1" w:rsidR="006A2099" w:rsidRPr="00534F73" w:rsidRDefault="006A2099" w:rsidP="00534F73">
      <w:pPr>
        <w:spacing w:before="0" w:line="240" w:lineRule="auto"/>
        <w:contextualSpacing/>
        <w:jc w:val="both"/>
        <w:rPr>
          <w:rFonts w:ascii="Aptos" w:eastAsia="72 Brand" w:hAnsi="Aptos" w:cs="72 Brand"/>
          <w:color w:val="000000" w:themeColor="text1"/>
          <w:sz w:val="21"/>
          <w:szCs w:val="21"/>
          <w:lang w:val="en-GB"/>
        </w:rPr>
      </w:pPr>
      <w:r w:rsidRPr="00534F73">
        <w:rPr>
          <w:rFonts w:ascii="Aptos" w:eastAsia="72 Brand" w:hAnsi="Aptos" w:cs="72 Brand"/>
          <w:bCs/>
          <w:color w:val="000000" w:themeColor="text1"/>
          <w:sz w:val="21"/>
          <w:szCs w:val="21"/>
          <w:lang w:val="en-GB"/>
        </w:rPr>
        <w:t>Delivers SAP-operated products in single-tenant models, giving customers individual control of systems and environments while still optimizing for efficient, standardized operational and architectural concepts. Private Cloud offers the highest flexibility in cloud delivery.</w:t>
      </w:r>
    </w:p>
    <w:p w14:paraId="5E6842CE" w14:textId="77777777" w:rsidR="004F7859" w:rsidRDefault="004F7859" w:rsidP="00112C3E">
      <w:pPr>
        <w:spacing w:before="0" w:line="240" w:lineRule="auto"/>
        <w:contextualSpacing/>
        <w:jc w:val="both"/>
        <w:rPr>
          <w:rFonts w:ascii="Aptos" w:hAnsi="Aptos"/>
          <w:sz w:val="21"/>
          <w:szCs w:val="21"/>
          <w:lang w:val="en-GB"/>
        </w:rPr>
      </w:pPr>
    </w:p>
    <w:p w14:paraId="45C6B38C" w14:textId="77777777" w:rsidR="00534F73" w:rsidRPr="00534F73" w:rsidRDefault="00534F73"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 xml:space="preserve">Continuously increasing </w:t>
      </w:r>
      <w:hyperlink r:id="rId102">
        <w:r w:rsidRPr="00534F73">
          <w:rPr>
            <w:rStyle w:val="Hyperlink"/>
            <w:rFonts w:ascii="Aptos" w:hAnsi="Aptos"/>
            <w:b/>
            <w:bCs/>
            <w:sz w:val="21"/>
            <w:szCs w:val="21"/>
            <w:lang w:val="en-GB"/>
          </w:rPr>
          <w:t>data localization restrictions</w:t>
        </w:r>
      </w:hyperlink>
      <w:r w:rsidRPr="00534F73">
        <w:rPr>
          <w:rFonts w:ascii="Aptos" w:hAnsi="Aptos"/>
          <w:sz w:val="21"/>
          <w:szCs w:val="21"/>
          <w:lang w:val="en-GB"/>
        </w:rPr>
        <w:t xml:space="preserve"> </w:t>
      </w:r>
      <w:r w:rsidRPr="00534F73">
        <w:rPr>
          <w:rFonts w:ascii="Aptos" w:hAnsi="Aptos"/>
          <w:sz w:val="21"/>
          <w:szCs w:val="21"/>
        </w:rPr>
        <w:t>limit cross-regional delivery of cloud solutions. Our design principle is to keep customer business data within country borders where regulated and to clearly document exceptions to create transparency. This aligns with customer expectations, reduces delivery complexity, and future-proofs delivery in changing regulatory and geopolitical environments. It is also important to align SLOs and disaster-recovery expectations between service producers and consumers. Services can be consumed non-regional for TCO reasons as described in “</w:t>
      </w:r>
      <w:hyperlink r:id="rId103" w:history="1">
        <w:r w:rsidRPr="00534F73">
          <w:rPr>
            <w:rStyle w:val="Hyperlink"/>
            <w:rFonts w:ascii="Aptos" w:hAnsi="Aptos"/>
            <w:sz w:val="21"/>
            <w:szCs w:val="21"/>
          </w:rPr>
          <w:t>Non-regional services: Implementation Options</w:t>
        </w:r>
      </w:hyperlink>
      <w:r w:rsidRPr="00534F73">
        <w:rPr>
          <w:rFonts w:ascii="Aptos" w:hAnsi="Aptos"/>
          <w:sz w:val="21"/>
          <w:szCs w:val="21"/>
        </w:rPr>
        <w:t>,” while still meeting the boundary conditions mentioned above.</w:t>
      </w:r>
    </w:p>
    <w:p w14:paraId="72E2D268" w14:textId="77777777" w:rsidR="00534F73" w:rsidRPr="00534F73" w:rsidRDefault="00534F73" w:rsidP="00534F73">
      <w:pPr>
        <w:pStyle w:val="p2"/>
        <w:spacing w:before="0" w:beforeAutospacing="0" w:after="0" w:afterAutospacing="0"/>
        <w:contextualSpacing/>
        <w:jc w:val="both"/>
        <w:rPr>
          <w:rFonts w:ascii="Aptos" w:hAnsi="Aptos"/>
          <w:sz w:val="21"/>
          <w:szCs w:val="21"/>
        </w:rPr>
      </w:pPr>
    </w:p>
    <w:p w14:paraId="02AEC3BD" w14:textId="77777777" w:rsidR="00534F73" w:rsidRPr="00534F73" w:rsidRDefault="00534F73" w:rsidP="00534F73">
      <w:pPr>
        <w:pStyle w:val="p1"/>
        <w:spacing w:before="0" w:beforeAutospacing="0" w:after="0" w:afterAutospacing="0"/>
        <w:contextualSpacing/>
        <w:jc w:val="both"/>
        <w:rPr>
          <w:rFonts w:ascii="Aptos" w:hAnsi="Aptos"/>
          <w:sz w:val="21"/>
          <w:szCs w:val="21"/>
        </w:rPr>
      </w:pPr>
      <w:r w:rsidRPr="00534F73">
        <w:rPr>
          <w:rFonts w:ascii="Aptos" w:hAnsi="Aptos"/>
          <w:sz w:val="21"/>
          <w:szCs w:val="21"/>
        </w:rPr>
        <w:t xml:space="preserve">In our </w:t>
      </w:r>
      <w:r w:rsidRPr="00534F73">
        <w:rPr>
          <w:rFonts w:ascii="Aptos" w:hAnsi="Aptos"/>
          <w:b/>
          <w:bCs/>
          <w:sz w:val="21"/>
          <w:szCs w:val="21"/>
        </w:rPr>
        <w:t xml:space="preserve">Multi-Cloud Strategy, </w:t>
      </w:r>
      <w:r w:rsidRPr="00534F73">
        <w:rPr>
          <w:rFonts w:ascii="Aptos" w:hAnsi="Aptos"/>
          <w:sz w:val="21"/>
          <w:szCs w:val="21"/>
        </w:rPr>
        <w:t>Public Cloud and Sovereign Cloud deployments follow the 4+1 infrastructure strategy globally. Sovereign Cloud Onsite targets SAP Cloud Infrastructure as the sole platform, whereas Private Cloud may offer selected additional infrastructure options beyond 4+1 (for example, IBM Cloud, StackIT, and potentially others).</w:t>
      </w:r>
    </w:p>
    <w:p w14:paraId="0597E8FA" w14:textId="77777777" w:rsidR="00534F73" w:rsidRPr="00534F73" w:rsidRDefault="00534F73" w:rsidP="00534F73">
      <w:pPr>
        <w:pStyle w:val="p2"/>
        <w:spacing w:before="0" w:beforeAutospacing="0" w:after="0" w:afterAutospacing="0"/>
        <w:contextualSpacing/>
        <w:jc w:val="both"/>
        <w:rPr>
          <w:rFonts w:ascii="Aptos" w:hAnsi="Aptos"/>
          <w:sz w:val="21"/>
          <w:szCs w:val="21"/>
        </w:rPr>
      </w:pPr>
    </w:p>
    <w:p w14:paraId="2FD184F5" w14:textId="77777777" w:rsidR="00534F73" w:rsidRPr="00534F73" w:rsidRDefault="00534F73" w:rsidP="00534F73">
      <w:pPr>
        <w:pStyle w:val="p1"/>
        <w:spacing w:before="0" w:beforeAutospacing="0" w:after="0" w:afterAutospacing="0"/>
        <w:contextualSpacing/>
        <w:jc w:val="both"/>
        <w:rPr>
          <w:rFonts w:ascii="Aptos" w:hAnsi="Aptos"/>
          <w:sz w:val="21"/>
          <w:szCs w:val="21"/>
        </w:rPr>
      </w:pPr>
      <w:r w:rsidRPr="00534F73">
        <w:rPr>
          <w:rFonts w:ascii="Aptos" w:hAnsi="Aptos"/>
          <w:b/>
          <w:bCs/>
          <w:sz w:val="21"/>
          <w:szCs w:val="21"/>
        </w:rPr>
        <w:t>Delivery from SAP-managed Cloud Infrastructure</w:t>
      </w:r>
      <w:r w:rsidRPr="00534F73">
        <w:rPr>
          <w:rFonts w:ascii="Aptos" w:hAnsi="Aptos"/>
          <w:sz w:val="21"/>
          <w:szCs w:val="21"/>
        </w:rPr>
        <w:t xml:space="preserve"> provides a hyperscaler-independent option for cloud products and must be a design consideration for solutions. It also enables delivery into Sovereign Cloud Onsite and future models such as SAP Cloud for Defence. For all deployment models, standardized software packaging, delivery, operations, and lifecycle management are required. Environments, tools, services, and applications used internally at SAP must be productized with sovereign-cloud requirements in mind.</w:t>
      </w:r>
    </w:p>
    <w:p w14:paraId="13E67615" w14:textId="77777777" w:rsidR="00534F73" w:rsidRPr="00534F73" w:rsidRDefault="00534F73" w:rsidP="00534F73">
      <w:pPr>
        <w:pStyle w:val="p2"/>
        <w:spacing w:before="0" w:beforeAutospacing="0" w:after="0" w:afterAutospacing="0"/>
        <w:contextualSpacing/>
        <w:jc w:val="both"/>
        <w:rPr>
          <w:rFonts w:ascii="Aptos" w:hAnsi="Aptos"/>
          <w:sz w:val="21"/>
          <w:szCs w:val="21"/>
        </w:rPr>
      </w:pPr>
    </w:p>
    <w:p w14:paraId="0B4CAF9E" w14:textId="77777777" w:rsidR="00534F73" w:rsidRPr="00534F73" w:rsidRDefault="00534F73" w:rsidP="00534F73">
      <w:pPr>
        <w:pStyle w:val="p1"/>
        <w:spacing w:before="0" w:beforeAutospacing="0" w:after="0" w:afterAutospacing="0"/>
        <w:contextualSpacing/>
        <w:jc w:val="both"/>
        <w:rPr>
          <w:rFonts w:ascii="Aptos" w:hAnsi="Aptos"/>
          <w:sz w:val="21"/>
          <w:szCs w:val="21"/>
        </w:rPr>
      </w:pPr>
      <w:r w:rsidRPr="00534F73">
        <w:rPr>
          <w:rFonts w:ascii="Aptos" w:hAnsi="Aptos"/>
          <w:b/>
          <w:bCs/>
          <w:sz w:val="21"/>
          <w:szCs w:val="21"/>
        </w:rPr>
        <w:t>High availability and resilience</w:t>
      </w:r>
      <w:r w:rsidRPr="00534F73">
        <w:rPr>
          <w:rFonts w:ascii="Aptos" w:hAnsi="Aptos"/>
          <w:sz w:val="21"/>
          <w:szCs w:val="21"/>
        </w:rPr>
        <w:t xml:space="preserve"> are critical for SAP cloud deployments supporting mission-critical workloads. For the most critical locations, long-distance multi-region disaster recovery is a target offering. BTP as the platform for SAP cloud solutions will provide core disaster-recovery capabilities. In-metro DR will serve as a fallback to fail over across short distances as an interim step or in smaller regions where long-distance in-country DR locations are not available.</w:t>
      </w:r>
    </w:p>
    <w:p w14:paraId="17F9E56A" w14:textId="77777777" w:rsidR="004F7859" w:rsidRPr="00534F73" w:rsidRDefault="004F7859" w:rsidP="00534F73">
      <w:pPr>
        <w:pStyle w:val="p2"/>
        <w:spacing w:before="0" w:beforeAutospacing="0" w:after="0" w:afterAutospacing="0"/>
        <w:contextualSpacing/>
        <w:jc w:val="both"/>
        <w:rPr>
          <w:rFonts w:ascii="Aptos" w:hAnsi="Aptos"/>
          <w:sz w:val="21"/>
          <w:szCs w:val="21"/>
        </w:rPr>
      </w:pPr>
    </w:p>
    <w:p w14:paraId="68E2E301" w14:textId="77777777" w:rsidR="00534F73" w:rsidRPr="00534F73" w:rsidRDefault="00112C3E" w:rsidP="00534F73">
      <w:pPr>
        <w:pStyle w:val="p3"/>
        <w:spacing w:before="0" w:beforeAutospacing="0" w:after="0" w:afterAutospacing="0"/>
        <w:contextualSpacing/>
        <w:jc w:val="both"/>
        <w:rPr>
          <w:rFonts w:ascii="Aptos" w:hAnsi="Aptos"/>
          <w:sz w:val="21"/>
          <w:szCs w:val="21"/>
        </w:rPr>
      </w:pPr>
      <w:r w:rsidRPr="00534F73">
        <w:rPr>
          <w:rFonts w:ascii="Aptos" w:hAnsi="Aptos"/>
          <w:b/>
          <w:bCs/>
          <w:sz w:val="21"/>
          <w:szCs w:val="21"/>
        </w:rPr>
        <w:t xml:space="preserve">Location Strategy </w:t>
      </w:r>
      <w:r w:rsidR="00534F73" w:rsidRPr="00534F73">
        <w:rPr>
          <w:rFonts w:ascii="Aptos" w:hAnsi="Aptos"/>
          <w:b/>
          <w:bCs/>
          <w:sz w:val="21"/>
          <w:szCs w:val="21"/>
        </w:rPr>
        <w:t>and</w:t>
      </w:r>
      <w:r w:rsidRPr="00534F73">
        <w:rPr>
          <w:rFonts w:ascii="Aptos" w:hAnsi="Aptos"/>
          <w:b/>
          <w:bCs/>
          <w:sz w:val="21"/>
          <w:szCs w:val="21"/>
        </w:rPr>
        <w:t xml:space="preserve"> Geo </w:t>
      </w:r>
      <w:r w:rsidR="00534F73" w:rsidRPr="00534F73">
        <w:rPr>
          <w:rFonts w:ascii="Aptos" w:hAnsi="Aptos"/>
          <w:b/>
          <w:bCs/>
          <w:sz w:val="21"/>
          <w:szCs w:val="21"/>
        </w:rPr>
        <w:t>Expansion</w:t>
      </w:r>
    </w:p>
    <w:p w14:paraId="11B02D1B" w14:textId="1DB63DC8" w:rsidR="003A3F16" w:rsidRPr="00E2113F" w:rsidRDefault="00112C3E" w:rsidP="003B50E2">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SAP delivers Public Cloud solutions from 18 countries as a baseline in 2025. The availability of </w:t>
      </w:r>
      <w:r w:rsidR="00352B20">
        <w:rPr>
          <w:rFonts w:ascii="Aptos" w:hAnsi="Aptos"/>
          <w:sz w:val="21"/>
          <w:szCs w:val="21"/>
        </w:rPr>
        <w:t>SAP</w:t>
      </w:r>
      <w:r w:rsidRPr="00112DD0">
        <w:rPr>
          <w:rFonts w:ascii="Aptos" w:hAnsi="Aptos"/>
          <w:sz w:val="21"/>
          <w:szCs w:val="21"/>
        </w:rPr>
        <w:t xml:space="preserve"> BTP as </w:t>
      </w:r>
      <w:r w:rsidR="00534F73" w:rsidRPr="00534F73">
        <w:rPr>
          <w:rFonts w:ascii="Aptos" w:hAnsi="Aptos"/>
          <w:sz w:val="21"/>
          <w:szCs w:val="21"/>
        </w:rPr>
        <w:t xml:space="preserve">the </w:t>
      </w:r>
      <w:r w:rsidRPr="00112DD0">
        <w:rPr>
          <w:rFonts w:ascii="Aptos" w:hAnsi="Aptos"/>
          <w:sz w:val="21"/>
          <w:szCs w:val="21"/>
        </w:rPr>
        <w:t xml:space="preserve">strategic platform for SAP </w:t>
      </w:r>
      <w:r w:rsidR="00534F73" w:rsidRPr="00534F73">
        <w:rPr>
          <w:rFonts w:ascii="Aptos" w:hAnsi="Aptos"/>
          <w:sz w:val="21"/>
          <w:szCs w:val="21"/>
        </w:rPr>
        <w:t>cloud</w:t>
      </w:r>
      <w:r w:rsidRPr="00112DD0">
        <w:rPr>
          <w:rFonts w:ascii="Aptos" w:hAnsi="Aptos"/>
          <w:sz w:val="21"/>
          <w:szCs w:val="21"/>
        </w:rPr>
        <w:t xml:space="preserve"> products forms the basis for SAP’s cloud location strategy. Expansion into additional locations (country </w:t>
      </w:r>
      <w:r w:rsidR="00534F73" w:rsidRPr="00534F73">
        <w:rPr>
          <w:rFonts w:ascii="Aptos" w:hAnsi="Aptos"/>
          <w:sz w:val="21"/>
          <w:szCs w:val="21"/>
        </w:rPr>
        <w:t>and</w:t>
      </w:r>
      <w:r w:rsidRPr="00112DD0">
        <w:rPr>
          <w:rFonts w:ascii="Aptos" w:hAnsi="Aptos"/>
          <w:sz w:val="21"/>
          <w:szCs w:val="21"/>
        </w:rPr>
        <w:t xml:space="preserve"> </w:t>
      </w:r>
      <w:r w:rsidR="00511F1A" w:rsidRPr="00112DD0">
        <w:rPr>
          <w:rFonts w:ascii="Aptos" w:hAnsi="Aptos"/>
          <w:sz w:val="21"/>
          <w:szCs w:val="21"/>
        </w:rPr>
        <w:t>infrastructure</w:t>
      </w:r>
      <w:r w:rsidRPr="00112DD0">
        <w:rPr>
          <w:rFonts w:ascii="Aptos" w:hAnsi="Aptos"/>
          <w:sz w:val="21"/>
          <w:szCs w:val="21"/>
        </w:rPr>
        <w:t xml:space="preserve">) will </w:t>
      </w:r>
      <w:r w:rsidR="00534F73" w:rsidRPr="00534F73">
        <w:rPr>
          <w:rFonts w:ascii="Aptos" w:hAnsi="Aptos"/>
          <w:sz w:val="21"/>
          <w:szCs w:val="21"/>
        </w:rPr>
        <w:t>occur</w:t>
      </w:r>
      <w:r w:rsidRPr="00112DD0">
        <w:rPr>
          <w:rFonts w:ascii="Aptos" w:hAnsi="Aptos"/>
          <w:sz w:val="21"/>
          <w:szCs w:val="21"/>
        </w:rPr>
        <w:t xml:space="preserve"> selectively after careful business</w:t>
      </w:r>
      <w:r w:rsidR="00534F73" w:rsidRPr="00534F73">
        <w:rPr>
          <w:rFonts w:ascii="Aptos" w:hAnsi="Aptos"/>
          <w:sz w:val="21"/>
          <w:szCs w:val="21"/>
        </w:rPr>
        <w:t>-</w:t>
      </w:r>
      <w:r w:rsidRPr="00112DD0">
        <w:rPr>
          <w:rFonts w:ascii="Aptos" w:hAnsi="Aptos"/>
          <w:sz w:val="21"/>
          <w:szCs w:val="21"/>
        </w:rPr>
        <w:t xml:space="preserve">case evaluation and potential analysis. </w:t>
      </w:r>
      <w:r w:rsidR="00534F73" w:rsidRPr="00534F73">
        <w:rPr>
          <w:rFonts w:ascii="Aptos" w:hAnsi="Aptos"/>
          <w:sz w:val="21"/>
          <w:szCs w:val="21"/>
        </w:rPr>
        <w:t xml:space="preserve">Delivery from </w:t>
      </w:r>
      <w:r w:rsidRPr="00112DD0">
        <w:rPr>
          <w:rFonts w:ascii="Aptos" w:hAnsi="Aptos"/>
          <w:sz w:val="21"/>
          <w:szCs w:val="21"/>
        </w:rPr>
        <w:t xml:space="preserve">new locations will be evaluated from a cross-product </w:t>
      </w:r>
      <w:r w:rsidR="00534F73" w:rsidRPr="00534F73">
        <w:rPr>
          <w:rFonts w:ascii="Aptos" w:hAnsi="Aptos"/>
          <w:sz w:val="21"/>
          <w:szCs w:val="21"/>
        </w:rPr>
        <w:t>and</w:t>
      </w:r>
      <w:r w:rsidRPr="00112DD0">
        <w:rPr>
          <w:rFonts w:ascii="Aptos" w:hAnsi="Aptos"/>
          <w:sz w:val="21"/>
          <w:szCs w:val="21"/>
        </w:rPr>
        <w:t xml:space="preserve"> Business Suite perspective.</w:t>
      </w:r>
      <w:r w:rsidR="0073636D" w:rsidRPr="00112DD0">
        <w:rPr>
          <w:rFonts w:ascii="Aptos" w:hAnsi="Aptos"/>
          <w:sz w:val="21"/>
          <w:szCs w:val="21"/>
        </w:rPr>
        <w:tab/>
      </w:r>
      <w:r w:rsidR="0073636D" w:rsidRPr="00112DD0">
        <w:rPr>
          <w:rFonts w:ascii="Aptos" w:hAnsi="Aptos"/>
          <w:sz w:val="21"/>
          <w:szCs w:val="21"/>
        </w:rPr>
        <w:tab/>
      </w:r>
      <w:r w:rsidR="0073636D" w:rsidRPr="00112DD0">
        <w:rPr>
          <w:rFonts w:ascii="Aptos" w:hAnsi="Aptos"/>
          <w:sz w:val="21"/>
          <w:szCs w:val="21"/>
        </w:rPr>
        <w:tab/>
      </w:r>
      <w:r w:rsidR="0073636D" w:rsidRPr="00112DD0">
        <w:rPr>
          <w:rFonts w:ascii="Aptos" w:hAnsi="Aptos"/>
          <w:sz w:val="21"/>
          <w:szCs w:val="21"/>
        </w:rPr>
        <w:tab/>
      </w:r>
      <w:hyperlink w:anchor="TOC" w:history="1">
        <w:r w:rsidR="0073636D" w:rsidRPr="00112DD0">
          <w:rPr>
            <w:rStyle w:val="Hyperlink"/>
            <w:rFonts w:ascii="Aptos" w:hAnsi="Aptos"/>
            <w:sz w:val="21"/>
          </w:rPr>
          <w:t>[Back to TOC]</w:t>
        </w:r>
      </w:hyperlink>
    </w:p>
    <w:p w14:paraId="5BD16EF5" w14:textId="77777777" w:rsidR="0073636D" w:rsidRPr="00112DD0" w:rsidRDefault="0073636D" w:rsidP="0073636D">
      <w:pPr>
        <w:spacing w:before="0" w:line="240" w:lineRule="auto"/>
        <w:contextualSpacing/>
        <w:jc w:val="both"/>
        <w:rPr>
          <w:rFonts w:ascii="Aptos" w:hAnsi="Aptos"/>
          <w:sz w:val="21"/>
          <w:szCs w:val="21"/>
        </w:rPr>
      </w:pPr>
    </w:p>
    <w:p w14:paraId="3A814B8E" w14:textId="4F4F144D" w:rsidR="00F278AF" w:rsidRPr="00112DD0" w:rsidRDefault="003D031E" w:rsidP="00C5073E">
      <w:pPr>
        <w:pStyle w:val="Heading3"/>
        <w:spacing w:before="0" w:after="0" w:line="240" w:lineRule="auto"/>
        <w:contextualSpacing/>
        <w:rPr>
          <w:rFonts w:ascii="Aptos" w:hAnsi="Aptos"/>
          <w:lang w:val="en-GB"/>
        </w:rPr>
      </w:pPr>
      <w:bookmarkStart w:id="347" w:name="_Toc213792230"/>
      <w:r w:rsidRPr="00112DD0">
        <w:rPr>
          <w:rFonts w:ascii="Aptos" w:hAnsi="Aptos"/>
          <w:lang w:val="en-GB"/>
        </w:rPr>
        <w:t>9</w:t>
      </w:r>
      <w:r w:rsidR="00B1567C" w:rsidRPr="00112DD0">
        <w:rPr>
          <w:rFonts w:ascii="Aptos" w:hAnsi="Aptos"/>
          <w:lang w:val="en-GB"/>
        </w:rPr>
        <w:t>.</w:t>
      </w:r>
      <w:r w:rsidR="00112C3E" w:rsidRPr="00112DD0">
        <w:rPr>
          <w:rFonts w:ascii="Aptos" w:hAnsi="Aptos"/>
          <w:lang w:val="en-GB"/>
        </w:rPr>
        <w:t>2</w:t>
      </w:r>
      <w:r w:rsidR="00B1567C" w:rsidRPr="00112DD0">
        <w:rPr>
          <w:rFonts w:ascii="Aptos" w:hAnsi="Aptos"/>
          <w:lang w:val="en-GB"/>
        </w:rPr>
        <w:t xml:space="preserve"> </w:t>
      </w:r>
      <w:commentRangeStart w:id="348"/>
      <w:commentRangeStart w:id="349"/>
      <w:commentRangeStart w:id="350"/>
      <w:commentRangeStart w:id="351"/>
      <w:commentRangeStart w:id="352"/>
      <w:r w:rsidR="00FA65C4" w:rsidRPr="00112DD0">
        <w:rPr>
          <w:rFonts w:ascii="Aptos" w:hAnsi="Aptos"/>
          <w:lang w:val="en-GB"/>
        </w:rPr>
        <w:t xml:space="preserve">Cloud Delivery </w:t>
      </w:r>
      <w:r w:rsidR="002864A2" w:rsidRPr="00112DD0">
        <w:rPr>
          <w:rFonts w:ascii="Aptos" w:hAnsi="Aptos"/>
          <w:lang w:val="en-GB"/>
        </w:rPr>
        <w:t>a</w:t>
      </w:r>
      <w:r w:rsidR="00FA65C4" w:rsidRPr="00112DD0">
        <w:rPr>
          <w:rFonts w:ascii="Aptos" w:hAnsi="Aptos"/>
          <w:lang w:val="en-GB"/>
        </w:rPr>
        <w:t>nd Operations</w:t>
      </w:r>
      <w:bookmarkEnd w:id="347"/>
      <w:commentRangeEnd w:id="348"/>
      <w:r w:rsidRPr="00112DD0">
        <w:rPr>
          <w:rStyle w:val="CommentReference"/>
          <w:rFonts w:ascii="Aptos" w:hAnsi="Aptos"/>
          <w:sz w:val="28"/>
          <w:szCs w:val="28"/>
          <w:lang w:val="en-GB"/>
        </w:rPr>
        <w:commentReference w:id="348"/>
      </w:r>
      <w:commentRangeEnd w:id="349"/>
      <w:r w:rsidR="00ED03BA" w:rsidRPr="00112DD0">
        <w:rPr>
          <w:rStyle w:val="CommentReference"/>
          <w:rFonts w:ascii="Aptos" w:hAnsi="Aptos"/>
          <w:sz w:val="28"/>
          <w:szCs w:val="28"/>
          <w:lang w:val="en-GB"/>
        </w:rPr>
        <w:commentReference w:id="349"/>
      </w:r>
      <w:commentRangeEnd w:id="350"/>
      <w:r w:rsidR="00E5720E" w:rsidRPr="00112DD0">
        <w:rPr>
          <w:rStyle w:val="CommentReference"/>
          <w:rFonts w:ascii="Aptos" w:hAnsi="Aptos"/>
          <w:sz w:val="28"/>
          <w:szCs w:val="28"/>
          <w:lang w:val="en-GB"/>
        </w:rPr>
        <w:commentReference w:id="350"/>
      </w:r>
      <w:commentRangeEnd w:id="351"/>
      <w:r w:rsidR="00693B49" w:rsidRPr="00112DD0">
        <w:rPr>
          <w:rStyle w:val="CommentReference"/>
          <w:rFonts w:ascii="Aptos" w:hAnsi="Aptos"/>
          <w:sz w:val="28"/>
          <w:szCs w:val="28"/>
          <w:lang w:val="en-GB"/>
        </w:rPr>
        <w:commentReference w:id="351"/>
      </w:r>
      <w:commentRangeEnd w:id="352"/>
      <w:r w:rsidR="003D57A9" w:rsidRPr="00112DD0">
        <w:rPr>
          <w:rStyle w:val="CommentReference"/>
          <w:rFonts w:ascii="Aptos" w:hAnsi="Aptos"/>
          <w:sz w:val="28"/>
          <w:szCs w:val="28"/>
          <w:lang w:val="en-GB"/>
        </w:rPr>
        <w:commentReference w:id="352"/>
      </w:r>
      <w:r w:rsidR="00FA65C4" w:rsidRPr="00112DD0">
        <w:rPr>
          <w:rFonts w:ascii="Aptos" w:hAnsi="Aptos"/>
          <w:lang w:val="en-GB"/>
        </w:rPr>
        <w:t xml:space="preserve"> </w:t>
      </w:r>
    </w:p>
    <w:p w14:paraId="54A63C09" w14:textId="19F6C21E" w:rsidR="002864A2" w:rsidRPr="00112DD0" w:rsidRDefault="002864A2" w:rsidP="00C5073E">
      <w:pPr>
        <w:spacing w:before="0" w:line="240" w:lineRule="auto"/>
        <w:contextualSpacing/>
        <w:rPr>
          <w:rFonts w:ascii="Aptos" w:eastAsia="Aptos" w:hAnsi="Aptos" w:cs="Aptos"/>
          <w:color w:val="1B90FF"/>
          <w:szCs w:val="20"/>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xml:space="preserve">: </w:t>
      </w:r>
      <w:r w:rsidRPr="00112DD0">
        <w:rPr>
          <w:rFonts w:ascii="Aptos" w:eastAsia="Aptos" w:hAnsi="Aptos" w:cs="Aptos"/>
          <w:b/>
          <w:color w:val="1B90FF"/>
          <w:szCs w:val="20"/>
          <w:lang w:val="en-GB"/>
        </w:rPr>
        <w:t>Priyanka Porwal</w:t>
      </w:r>
      <w:r w:rsidRPr="00112DD0">
        <w:rPr>
          <w:rFonts w:ascii="Aptos" w:eastAsia="Aptos" w:hAnsi="Aptos" w:cs="Aptos"/>
          <w:color w:val="1B90FF"/>
          <w:szCs w:val="20"/>
          <w:lang w:val="en-GB"/>
        </w:rPr>
        <w:t>, Tanuj Sharma, Jan Brunnert</w:t>
      </w:r>
    </w:p>
    <w:p w14:paraId="18FCA5A1" w14:textId="6F3EB13F" w:rsidR="00F173B4" w:rsidRPr="00112DD0" w:rsidRDefault="001F3462" w:rsidP="00C5073E">
      <w:pPr>
        <w:spacing w:before="0" w:line="240" w:lineRule="auto"/>
        <w:contextualSpacing/>
        <w:jc w:val="both"/>
        <w:rPr>
          <w:rFonts w:ascii="Aptos" w:hAnsi="Aptos"/>
          <w:i/>
          <w:iCs/>
          <w:color w:val="156082" w:themeColor="accent1"/>
          <w:sz w:val="21"/>
          <w:szCs w:val="21"/>
        </w:rPr>
      </w:pPr>
      <w:r w:rsidRPr="00112DD0">
        <w:rPr>
          <w:rFonts w:ascii="Aptos" w:eastAsiaTheme="majorEastAsia" w:hAnsi="Aptos"/>
          <w:b/>
          <w:bCs/>
          <w:i/>
          <w:iCs/>
          <w:color w:val="D9D9D9" w:themeColor="background1" w:themeShade="D9"/>
          <w:sz w:val="32"/>
          <w:szCs w:val="32"/>
        </w:rPr>
        <w:t>|</w:t>
      </w:r>
      <w:r w:rsidRPr="00112DD0">
        <w:rPr>
          <w:rFonts w:ascii="Aptos" w:hAnsi="Aptos"/>
          <w:i/>
          <w:iCs/>
          <w:color w:val="156082" w:themeColor="accent1"/>
          <w:sz w:val="21"/>
          <w:szCs w:val="21"/>
        </w:rPr>
        <w:t xml:space="preserve"> </w:t>
      </w:r>
      <w:r w:rsidR="00F173B4" w:rsidRPr="00112DD0">
        <w:rPr>
          <w:rFonts w:ascii="Aptos" w:hAnsi="Aptos"/>
          <w:i/>
          <w:iCs/>
          <w:color w:val="156082" w:themeColor="accent1"/>
          <w:sz w:val="21"/>
          <w:szCs w:val="21"/>
        </w:rPr>
        <w:t>“</w:t>
      </w:r>
      <w:r w:rsidR="007476D6" w:rsidRPr="00112DD0">
        <w:rPr>
          <w:rFonts w:ascii="Aptos" w:hAnsi="Aptos"/>
          <w:i/>
          <w:iCs/>
          <w:color w:val="156082" w:themeColor="accent1"/>
          <w:sz w:val="21"/>
          <w:szCs w:val="21"/>
        </w:rPr>
        <w:t>Cloud</w:t>
      </w:r>
      <w:r w:rsidR="00825AEF" w:rsidRPr="00112DD0">
        <w:rPr>
          <w:rFonts w:ascii="Aptos" w:hAnsi="Aptos"/>
          <w:i/>
          <w:iCs/>
          <w:color w:val="156082" w:themeColor="accent1"/>
          <w:sz w:val="21"/>
          <w:szCs w:val="21"/>
        </w:rPr>
        <w:t xml:space="preserve"> operations turn reliability into rhythm and resilience into readiness</w:t>
      </w:r>
      <w:r w:rsidR="00F173B4" w:rsidRPr="00112DD0">
        <w:rPr>
          <w:rFonts w:ascii="Aptos" w:hAnsi="Aptos"/>
          <w:i/>
          <w:iCs/>
          <w:color w:val="156082" w:themeColor="accent1"/>
          <w:sz w:val="21"/>
          <w:szCs w:val="21"/>
        </w:rPr>
        <w:t>”</w:t>
      </w:r>
    </w:p>
    <w:p w14:paraId="20041AF6" w14:textId="77777777" w:rsidR="002864A2" w:rsidRPr="00112DD0" w:rsidRDefault="002864A2" w:rsidP="00C5073E">
      <w:pPr>
        <w:spacing w:before="0" w:line="240" w:lineRule="auto"/>
        <w:contextualSpacing/>
        <w:jc w:val="both"/>
        <w:rPr>
          <w:rFonts w:ascii="Aptos" w:hAnsi="Aptos"/>
          <w:i/>
          <w:color w:val="156082" w:themeColor="accent1"/>
          <w:sz w:val="21"/>
          <w:szCs w:val="21"/>
        </w:rPr>
      </w:pPr>
    </w:p>
    <w:p w14:paraId="4712ADC1"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SAP solutions must be secure, reliable, scalable, and cost-optimized. SaaS delivery lets SAP and customers save costs by leveraging synergies, reusing services and infrastructure, but only if the following foundational requirements are met.</w:t>
      </w:r>
    </w:p>
    <w:p w14:paraId="32A0A579"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57F8DD0F" w14:textId="77777777" w:rsidR="009217D8" w:rsidRPr="00426FCA" w:rsidRDefault="009217D8" w:rsidP="009217D8">
      <w:pPr>
        <w:pStyle w:val="p3"/>
        <w:spacing w:before="0" w:beforeAutospacing="0" w:after="0" w:afterAutospacing="0"/>
        <w:contextualSpacing/>
        <w:jc w:val="both"/>
        <w:rPr>
          <w:rFonts w:ascii="Aptos" w:hAnsi="Aptos"/>
          <w:sz w:val="21"/>
          <w:szCs w:val="21"/>
        </w:rPr>
      </w:pPr>
      <w:r w:rsidRPr="00426FCA">
        <w:rPr>
          <w:rFonts w:ascii="Aptos" w:hAnsi="Aptos"/>
          <w:b/>
          <w:sz w:val="21"/>
          <w:szCs w:val="21"/>
        </w:rPr>
        <w:t>Resilience</w:t>
      </w:r>
    </w:p>
    <w:p w14:paraId="01457AF2"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lastRenderedPageBreak/>
        <w:t>Resilience is a key quality of a cloud product, covering both unplanned and planned outages. SaaS solutions usually come with a service level agreement (SLA) of around 99.9xx percent availability; for example, 99.99 percent translates to about unavailability of system for 8.6 seconds per day.</w:t>
      </w:r>
    </w:p>
    <w:p w14:paraId="618A3801"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0E937102"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SAP has experienced outages due to the heterogeneous nature of the product landscape and varying levels of resilience, leading to business disruptions for customers. To address planned and unplanned outages, we are striving to:</w:t>
      </w:r>
    </w:p>
    <w:p w14:paraId="49631538" w14:textId="77777777" w:rsidR="009217D8" w:rsidRPr="00426FCA" w:rsidRDefault="009217D8" w:rsidP="009217D8">
      <w:pPr>
        <w:pStyle w:val="p1"/>
        <w:numPr>
          <w:ilvl w:val="0"/>
          <w:numId w:val="56"/>
        </w:numPr>
        <w:spacing w:before="0" w:beforeAutospacing="0" w:after="0" w:afterAutospacing="0"/>
        <w:contextualSpacing/>
        <w:jc w:val="both"/>
        <w:rPr>
          <w:rFonts w:ascii="Aptos" w:hAnsi="Aptos"/>
          <w:sz w:val="21"/>
          <w:szCs w:val="21"/>
        </w:rPr>
      </w:pPr>
      <w:r w:rsidRPr="00426FCA">
        <w:rPr>
          <w:rFonts w:ascii="Aptos" w:hAnsi="Aptos"/>
          <w:b/>
          <w:sz w:val="21"/>
          <w:szCs w:val="21"/>
        </w:rPr>
        <w:t>Define</w:t>
      </w:r>
      <w:r w:rsidRPr="00426FCA">
        <w:rPr>
          <w:rFonts w:ascii="Aptos" w:hAnsi="Aptos"/>
          <w:sz w:val="21"/>
          <w:szCs w:val="21"/>
        </w:rPr>
        <w:t xml:space="preserve"> aligned and minimal downtime windows, ideally near zero downtime, across applications, platform, and infrastructure.</w:t>
      </w:r>
    </w:p>
    <w:p w14:paraId="7931E7B9" w14:textId="77777777" w:rsidR="009217D8" w:rsidRPr="00426FCA" w:rsidRDefault="009217D8" w:rsidP="009217D8">
      <w:pPr>
        <w:pStyle w:val="p1"/>
        <w:numPr>
          <w:ilvl w:val="0"/>
          <w:numId w:val="56"/>
        </w:numPr>
        <w:spacing w:before="0" w:beforeAutospacing="0" w:after="0" w:afterAutospacing="0"/>
        <w:contextualSpacing/>
        <w:jc w:val="both"/>
        <w:rPr>
          <w:rFonts w:ascii="Aptos" w:hAnsi="Aptos"/>
          <w:sz w:val="21"/>
          <w:szCs w:val="21"/>
        </w:rPr>
      </w:pPr>
      <w:r w:rsidRPr="00426FCA">
        <w:rPr>
          <w:rFonts w:ascii="Aptos" w:hAnsi="Aptos"/>
          <w:b/>
          <w:sz w:val="21"/>
          <w:szCs w:val="21"/>
        </w:rPr>
        <w:t>Standardize</w:t>
      </w:r>
      <w:r w:rsidRPr="00426FCA">
        <w:rPr>
          <w:rFonts w:ascii="Aptos" w:hAnsi="Aptos"/>
          <w:sz w:val="21"/>
          <w:szCs w:val="21"/>
        </w:rPr>
        <w:t xml:space="preserve"> resilience definitions and metrics, availability calculations, and criteria to classify features by business criticality, and standardize tooling such as backup and recovery, central failover tooling, and monitoring. </w:t>
      </w:r>
    </w:p>
    <w:p w14:paraId="0A939102" w14:textId="77777777" w:rsidR="009217D8" w:rsidRPr="00426FCA" w:rsidRDefault="009217D8" w:rsidP="009217D8">
      <w:pPr>
        <w:pStyle w:val="p1"/>
        <w:numPr>
          <w:ilvl w:val="0"/>
          <w:numId w:val="56"/>
        </w:numPr>
        <w:spacing w:before="0" w:beforeAutospacing="0" w:after="0" w:afterAutospacing="0"/>
        <w:contextualSpacing/>
        <w:jc w:val="both"/>
        <w:rPr>
          <w:rFonts w:ascii="Aptos" w:hAnsi="Aptos"/>
          <w:sz w:val="21"/>
          <w:szCs w:val="21"/>
        </w:rPr>
      </w:pPr>
      <w:r w:rsidRPr="00426FCA">
        <w:rPr>
          <w:rFonts w:ascii="Aptos" w:hAnsi="Aptos"/>
          <w:b/>
          <w:sz w:val="21"/>
          <w:szCs w:val="21"/>
        </w:rPr>
        <w:t>Establish</w:t>
      </w:r>
      <w:r w:rsidRPr="00426FCA">
        <w:rPr>
          <w:rFonts w:ascii="Aptos" w:hAnsi="Aptos"/>
          <w:sz w:val="21"/>
          <w:szCs w:val="21"/>
        </w:rPr>
        <w:t xml:space="preserve"> a standardized “shift-left to platform” architecture with agreed patterns, technologies, and services such as SAP HANA Cloud.</w:t>
      </w:r>
    </w:p>
    <w:p w14:paraId="5A2EA34F" w14:textId="77777777" w:rsidR="009217D8" w:rsidRPr="00426FCA" w:rsidRDefault="009217D8" w:rsidP="009217D8">
      <w:pPr>
        <w:pStyle w:val="p1"/>
        <w:numPr>
          <w:ilvl w:val="0"/>
          <w:numId w:val="56"/>
        </w:numPr>
        <w:spacing w:before="0" w:beforeAutospacing="0" w:after="0" w:afterAutospacing="0"/>
        <w:contextualSpacing/>
        <w:jc w:val="both"/>
        <w:rPr>
          <w:rFonts w:ascii="Aptos" w:hAnsi="Aptos"/>
          <w:sz w:val="21"/>
          <w:szCs w:val="21"/>
        </w:rPr>
      </w:pPr>
      <w:r w:rsidRPr="00426FCA">
        <w:rPr>
          <w:rFonts w:ascii="Aptos" w:hAnsi="Aptos"/>
          <w:b/>
          <w:sz w:val="21"/>
          <w:szCs w:val="21"/>
        </w:rPr>
        <w:t>Implement</w:t>
      </w:r>
      <w:r w:rsidRPr="00426FCA">
        <w:rPr>
          <w:rFonts w:ascii="Aptos" w:hAnsi="Aptos"/>
          <w:sz w:val="21"/>
          <w:szCs w:val="21"/>
        </w:rPr>
        <w:t xml:space="preserve"> architecture concepts and operational procedures that enable zero or near-zero downtime maintenance.</w:t>
      </w:r>
    </w:p>
    <w:p w14:paraId="4A3C06A2"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7BD75522" w14:textId="77777777" w:rsidR="009217D8" w:rsidRPr="00426FCA" w:rsidRDefault="009217D8" w:rsidP="009217D8">
      <w:pPr>
        <w:pStyle w:val="p2"/>
        <w:spacing w:before="0" w:beforeAutospacing="0" w:after="0" w:afterAutospacing="0"/>
        <w:contextualSpacing/>
        <w:jc w:val="both"/>
        <w:rPr>
          <w:rFonts w:ascii="Aptos" w:hAnsi="Aptos"/>
          <w:sz w:val="21"/>
          <w:szCs w:val="21"/>
        </w:rPr>
      </w:pPr>
      <w:r w:rsidRPr="00426FCA">
        <w:rPr>
          <w:rFonts w:ascii="Aptos" w:eastAsia="72 Brand" w:hAnsi="Aptos" w:cs="72 Brand"/>
          <w:color w:val="000000" w:themeColor="text1"/>
          <w:sz w:val="21"/>
          <w:szCs w:val="21"/>
          <w:lang w:val="en-GB"/>
        </w:rPr>
        <w:t xml:space="preserve">More details can be found </w:t>
      </w:r>
      <w:hyperlink r:id="rId104" w:history="1">
        <w:r w:rsidRPr="00426FCA">
          <w:rPr>
            <w:rStyle w:val="Hyperlink"/>
            <w:rFonts w:ascii="Aptos" w:eastAsia="72 Brand" w:hAnsi="Aptos" w:cs="72 Brand"/>
            <w:sz w:val="21"/>
            <w:szCs w:val="21"/>
            <w:lang w:val="en-GB"/>
          </w:rPr>
          <w:t>here</w:t>
        </w:r>
      </w:hyperlink>
      <w:r w:rsidRPr="00426FCA">
        <w:rPr>
          <w:rFonts w:ascii="Aptos" w:eastAsia="72 Brand" w:hAnsi="Aptos" w:cs="72 Brand"/>
          <w:color w:val="000000" w:themeColor="text1"/>
          <w:sz w:val="21"/>
          <w:szCs w:val="21"/>
          <w:lang w:val="en-GB"/>
        </w:rPr>
        <w:t>.</w:t>
      </w:r>
    </w:p>
    <w:p w14:paraId="0EE9E2DB"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3DB09572" w14:textId="77777777" w:rsidR="009217D8" w:rsidRPr="00426FCA" w:rsidRDefault="009217D8" w:rsidP="009217D8">
      <w:pPr>
        <w:pStyle w:val="p3"/>
        <w:spacing w:before="0" w:beforeAutospacing="0" w:after="0" w:afterAutospacing="0"/>
        <w:contextualSpacing/>
        <w:jc w:val="both"/>
        <w:rPr>
          <w:rFonts w:ascii="Aptos" w:hAnsi="Aptos"/>
          <w:sz w:val="21"/>
          <w:szCs w:val="21"/>
        </w:rPr>
      </w:pPr>
      <w:r w:rsidRPr="00426FCA">
        <w:rPr>
          <w:rFonts w:ascii="Aptos" w:hAnsi="Aptos"/>
          <w:b/>
          <w:sz w:val="21"/>
          <w:szCs w:val="21"/>
        </w:rPr>
        <w:t>Portability</w:t>
      </w:r>
    </w:p>
    <w:p w14:paraId="3A61FE7F"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Cloud solutions must be portable across multiple infrastructure environments to allow flexibility in target and deployment model selection, including Sovereign Cloud on-site. Portability at tenant, system, and landscape level enables relocation of cloud workloads across infrastructure platforms and countries to balance capacities and optimize TCO.</w:t>
      </w:r>
    </w:p>
    <w:p w14:paraId="5C6D1DEF"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612244D2"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SAP must be able to shift workloads quickly between cloud providers, including SAP Cloud Infrastructure, in response to market forces and to reduce the risk of vendor lock-in. Many SAP workloads cannot easily be shifted because they are designed to run only on a particular provider’s infrastructure or depend on specific platform services. The goal is to minimize dependency on cloud platform providers by shifting to SAP platform and hyperscaler-agnostic services like Gardener, SAP HANA Cloud, App Foundation (SDK, programming model, observability, and so on), and a curated, exchangeable set of platform services.</w:t>
      </w:r>
    </w:p>
    <w:p w14:paraId="7AB714D0"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5CA65850" w14:textId="77777777" w:rsidR="009217D8" w:rsidRPr="00426FCA" w:rsidRDefault="009217D8" w:rsidP="009217D8">
      <w:pPr>
        <w:pStyle w:val="p3"/>
        <w:spacing w:before="0" w:beforeAutospacing="0" w:after="0" w:afterAutospacing="0"/>
        <w:contextualSpacing/>
        <w:jc w:val="both"/>
        <w:rPr>
          <w:rFonts w:ascii="Aptos" w:hAnsi="Aptos"/>
          <w:sz w:val="21"/>
          <w:szCs w:val="21"/>
        </w:rPr>
      </w:pPr>
      <w:r w:rsidRPr="00426FCA">
        <w:rPr>
          <w:rFonts w:ascii="Aptos" w:hAnsi="Aptos"/>
          <w:b/>
          <w:sz w:val="21"/>
          <w:szCs w:val="21"/>
        </w:rPr>
        <w:t>Elasticity</w:t>
      </w:r>
    </w:p>
    <w:p w14:paraId="7496CC5A"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Elasticity is the ability of a SaaS or PaaS application or service to adjust capacity automatically with demand, minimizing idle cost while preserving peak load performance. It should be managed as a continuous loop of designing for efficiency, monitoring utilization and spend, and iteratively right-sizing.</w:t>
      </w:r>
    </w:p>
    <w:p w14:paraId="582A89FC"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72FC7AF6"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 xml:space="preserve">We realize this by containerizing applications to enable fast start-up and fine-grained horizontal scaling, using Kyma or plain Kubernetes operated with Gardener, or alternatives such as Cloud Foundry or the ABAP Cloud Runtime that provide managed scaling and operational abstractions. Container runtime guidance is available through </w:t>
      </w:r>
      <w:hyperlink r:id="rId105" w:history="1">
        <w:r w:rsidRPr="00426FCA">
          <w:rPr>
            <w:rStyle w:val="Hyperlink"/>
            <w:rFonts w:ascii="Aptos" w:hAnsi="Aptos"/>
            <w:sz w:val="21"/>
            <w:szCs w:val="21"/>
          </w:rPr>
          <w:t>CDE-57R1</w:t>
        </w:r>
      </w:hyperlink>
      <w:r w:rsidRPr="00426FCA">
        <w:rPr>
          <w:rFonts w:ascii="Aptos" w:hAnsi="Aptos"/>
          <w:sz w:val="21"/>
          <w:szCs w:val="21"/>
        </w:rPr>
        <w:t xml:space="preserve"> (previously TG57).</w:t>
      </w:r>
    </w:p>
    <w:p w14:paraId="5B061737"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13B58FBF"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We recommend adopting a stateless programming model so workloads can elastically adjust to demand, externalizing state to managed databases, caches, and queues, and designing idempotent APIs. On the data tier, SAP HANA Cloud contributes to elasticity through built-in capabilities that adapt compute, memory, and storage to load and capacity requirements.</w:t>
      </w:r>
    </w:p>
    <w:p w14:paraId="3758420B" w14:textId="77777777" w:rsidR="009217D8" w:rsidRPr="00426FCA" w:rsidRDefault="009217D8" w:rsidP="009217D8">
      <w:pPr>
        <w:pStyle w:val="p2"/>
        <w:spacing w:before="0" w:beforeAutospacing="0" w:after="0" w:afterAutospacing="0"/>
        <w:contextualSpacing/>
        <w:jc w:val="both"/>
        <w:rPr>
          <w:rFonts w:ascii="Aptos" w:hAnsi="Aptos"/>
          <w:sz w:val="21"/>
          <w:szCs w:val="21"/>
        </w:rPr>
      </w:pPr>
    </w:p>
    <w:p w14:paraId="4FEA678D" w14:textId="77777777" w:rsidR="009217D8" w:rsidRPr="00426FCA" w:rsidRDefault="009217D8" w:rsidP="009217D8">
      <w:pPr>
        <w:pStyle w:val="p3"/>
        <w:spacing w:before="0" w:beforeAutospacing="0" w:after="0" w:afterAutospacing="0"/>
        <w:contextualSpacing/>
        <w:jc w:val="both"/>
        <w:rPr>
          <w:rFonts w:ascii="Aptos" w:hAnsi="Aptos"/>
          <w:sz w:val="21"/>
          <w:szCs w:val="21"/>
        </w:rPr>
      </w:pPr>
      <w:r w:rsidRPr="00426FCA">
        <w:rPr>
          <w:rFonts w:ascii="Aptos" w:hAnsi="Aptos"/>
          <w:b/>
          <w:sz w:val="21"/>
          <w:szCs w:val="21"/>
        </w:rPr>
        <w:t>Open Component Model</w:t>
      </w:r>
    </w:p>
    <w:p w14:paraId="6E9377F8"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We adopt the Open Component Model for software components to streamline compliance, deployment, and reporting. It is already used in Hyperspace, SAP SuccessFactors, Kyma, Steampunk, SAP Analytics Cloud, Apeiro projects, and more.</w:t>
      </w:r>
    </w:p>
    <w:p w14:paraId="2A6E4694" w14:textId="77777777" w:rsidR="009217D8" w:rsidRPr="00426FCA" w:rsidRDefault="009217D8" w:rsidP="009217D8">
      <w:pPr>
        <w:spacing w:before="0" w:line="240" w:lineRule="auto"/>
        <w:contextualSpacing/>
        <w:jc w:val="both"/>
        <w:rPr>
          <w:rFonts w:ascii="Aptos" w:hAnsi="Aptos"/>
          <w:sz w:val="21"/>
          <w:szCs w:val="21"/>
        </w:rPr>
      </w:pPr>
    </w:p>
    <w:p w14:paraId="63965B61" w14:textId="77777777" w:rsidR="009217D8" w:rsidRPr="00426FCA" w:rsidRDefault="009217D8" w:rsidP="009217D8">
      <w:pPr>
        <w:pStyle w:val="p3"/>
        <w:spacing w:before="0" w:beforeAutospacing="0" w:after="0" w:afterAutospacing="0"/>
        <w:contextualSpacing/>
        <w:jc w:val="both"/>
        <w:rPr>
          <w:rFonts w:ascii="Aptos" w:hAnsi="Aptos"/>
          <w:sz w:val="21"/>
          <w:szCs w:val="21"/>
        </w:rPr>
      </w:pPr>
      <w:r w:rsidRPr="00426FCA">
        <w:rPr>
          <w:rFonts w:ascii="Aptos" w:hAnsi="Aptos"/>
          <w:b/>
          <w:sz w:val="21"/>
          <w:szCs w:val="21"/>
        </w:rPr>
        <w:lastRenderedPageBreak/>
        <w:t>AI-enabled operations and support</w:t>
      </w:r>
    </w:p>
    <w:p w14:paraId="1A3C7A3F" w14:textId="77777777" w:rsidR="009217D8" w:rsidRPr="00426FCA" w:rsidRDefault="009217D8" w:rsidP="009217D8">
      <w:pPr>
        <w:pStyle w:val="p1"/>
        <w:spacing w:before="0" w:beforeAutospacing="0" w:after="0" w:afterAutospacing="0"/>
        <w:contextualSpacing/>
        <w:jc w:val="both"/>
        <w:rPr>
          <w:rFonts w:ascii="Aptos" w:hAnsi="Aptos"/>
          <w:sz w:val="21"/>
          <w:szCs w:val="21"/>
        </w:rPr>
      </w:pPr>
      <w:r w:rsidRPr="00426FCA">
        <w:rPr>
          <w:rFonts w:ascii="Aptos" w:hAnsi="Aptos"/>
          <w:sz w:val="21"/>
          <w:szCs w:val="21"/>
        </w:rPr>
        <w:t xml:space="preserve">AI-enabled infrastructure operations (AIOps) provide enhanced visibility and intelligence across infrastructure and application layers. Automated, continuous monitoring enables early detection of anomalies, predictive issue resolution, self-healing workflows and data-driven insights for capacity and performance optimization, to improve customer experience and reduce operational effort. This supports proactive incident management, reduces operational expenses, and minimizes manual intervention in routine maintenance tasks, for example by streamlining data center rollout with the help of AI. </w:t>
      </w:r>
    </w:p>
    <w:p w14:paraId="3A451478" w14:textId="77777777" w:rsidR="005C2D04" w:rsidRDefault="005C2D04" w:rsidP="00F4167B">
      <w:pPr>
        <w:spacing w:before="0" w:line="240" w:lineRule="auto"/>
        <w:contextualSpacing/>
        <w:jc w:val="both"/>
        <w:rPr>
          <w:rFonts w:ascii="Aptos" w:hAnsi="Aptos"/>
          <w:sz w:val="21"/>
          <w:szCs w:val="21"/>
        </w:rPr>
      </w:pPr>
    </w:p>
    <w:p w14:paraId="1044CF6F" w14:textId="21A5904A" w:rsidR="005C2D04" w:rsidRPr="005C2D04" w:rsidRDefault="006762C7" w:rsidP="006762C7">
      <w:pPr>
        <w:pStyle w:val="p3"/>
        <w:spacing w:before="0" w:beforeAutospacing="0" w:after="0" w:afterAutospacing="0"/>
        <w:contextualSpacing/>
        <w:jc w:val="both"/>
        <w:rPr>
          <w:rFonts w:cs="Helvetica"/>
        </w:rPr>
      </w:pPr>
      <w:r>
        <w:rPr>
          <w:rFonts w:ascii="Aptos" w:hAnsi="Aptos" w:cs="Helvetica Neue"/>
          <w:b/>
          <w:bCs/>
          <w:sz w:val="21"/>
          <w:szCs w:val="21"/>
          <w:lang w:val="en-GB"/>
          <w14:ligatures w14:val="standardContextual"/>
        </w:rPr>
        <w:t>Customer</w:t>
      </w:r>
      <w:commentRangeStart w:id="359"/>
      <w:commentRangeStart w:id="360"/>
      <w:commentRangeStart w:id="361"/>
      <w:commentRangeStart w:id="362"/>
      <w:r w:rsidR="00DE4DA2" w:rsidRPr="005C2D04">
        <w:rPr>
          <w:rFonts w:ascii="Aptos" w:hAnsi="Aptos" w:cs="Helvetica Neue"/>
          <w:b/>
          <w:sz w:val="21"/>
          <w:szCs w:val="21"/>
          <w:lang w:val="en-GB"/>
          <w14:ligatures w14:val="standardContextual"/>
        </w:rPr>
        <w:t xml:space="preserve"> Supportability</w:t>
      </w:r>
      <w:r w:rsidR="00DE4DA2">
        <w:rPr>
          <w:rFonts w:ascii="Aptos" w:hAnsi="Aptos" w:cs="Helvetica Neue"/>
          <w:b/>
          <w:sz w:val="21"/>
          <w:szCs w:val="21"/>
          <w:lang w:val="en-GB"/>
          <w14:ligatures w14:val="standardContextual"/>
        </w:rPr>
        <w:t xml:space="preserve"> </w:t>
      </w:r>
      <w:r w:rsidR="00DE4DA2" w:rsidRPr="00D92508">
        <w:rPr>
          <w:rFonts w:ascii="Aptos" w:hAnsi="Aptos"/>
          <w:b/>
          <w:bCs/>
          <w:sz w:val="21"/>
          <w:szCs w:val="21"/>
        </w:rPr>
        <w:t xml:space="preserve">for AI scenarios </w:t>
      </w:r>
      <w:commentRangeEnd w:id="359"/>
      <w:r w:rsidR="00BB0C98" w:rsidRPr="005C2D04">
        <w:rPr>
          <w:rStyle w:val="CommentReference"/>
          <w:rFonts w:ascii="Times New Roman" w:hAnsi="Times New Roman" w:cs="Helvetica"/>
          <w:sz w:val="24"/>
          <w:szCs w:val="24"/>
        </w:rPr>
        <w:commentReference w:id="359"/>
      </w:r>
      <w:commentRangeEnd w:id="360"/>
      <w:r w:rsidR="0057119E" w:rsidRPr="005C2D04">
        <w:rPr>
          <w:rStyle w:val="CommentReference"/>
          <w:rFonts w:ascii="Times New Roman" w:hAnsi="Times New Roman" w:cs="Helvetica"/>
          <w:sz w:val="24"/>
          <w:szCs w:val="24"/>
        </w:rPr>
        <w:commentReference w:id="360"/>
      </w:r>
      <w:commentRangeEnd w:id="361"/>
      <w:r w:rsidR="00780AEE" w:rsidRPr="005C2D04">
        <w:rPr>
          <w:rStyle w:val="CommentReference"/>
          <w:rFonts w:ascii="Times New Roman" w:hAnsi="Times New Roman" w:cs="Helvetica"/>
          <w:sz w:val="24"/>
          <w:szCs w:val="24"/>
        </w:rPr>
        <w:commentReference w:id="361"/>
      </w:r>
      <w:commentRangeEnd w:id="362"/>
      <w:r w:rsidR="00AF6E8D" w:rsidRPr="005C2D04">
        <w:rPr>
          <w:rStyle w:val="CommentReference"/>
          <w:rFonts w:ascii="Times New Roman" w:hAnsi="Times New Roman" w:cs="Helvetica"/>
          <w:sz w:val="24"/>
          <w:szCs w:val="24"/>
        </w:rPr>
        <w:commentReference w:id="362"/>
      </w:r>
    </w:p>
    <w:p w14:paraId="5AFC48CD" w14:textId="434224EF" w:rsidR="00426FCA" w:rsidRPr="006762C7" w:rsidRDefault="00426FCA" w:rsidP="00426FCA">
      <w:pPr>
        <w:pStyle w:val="p1"/>
        <w:spacing w:before="0" w:beforeAutospacing="0" w:after="0" w:afterAutospacing="0"/>
        <w:contextualSpacing/>
        <w:jc w:val="both"/>
        <w:rPr>
          <w:rFonts w:ascii="Aptos" w:hAnsi="Aptos"/>
          <w:sz w:val="21"/>
          <w:szCs w:val="21"/>
        </w:rPr>
      </w:pPr>
      <w:r w:rsidRPr="006762C7">
        <w:rPr>
          <w:rFonts w:ascii="Aptos" w:hAnsi="Aptos"/>
          <w:sz w:val="21"/>
          <w:szCs w:val="21"/>
        </w:rPr>
        <w:t xml:space="preserve">This requires clear documentation, explainability, debugging tools, and strong logging and tracing so </w:t>
      </w:r>
      <w:r w:rsidR="002D51F7">
        <w:rPr>
          <w:rFonts w:ascii="Aptos" w:hAnsi="Aptos"/>
          <w:sz w:val="21"/>
          <w:szCs w:val="21"/>
        </w:rPr>
        <w:t xml:space="preserve">that </w:t>
      </w:r>
      <w:r w:rsidRPr="006762C7">
        <w:rPr>
          <w:rFonts w:ascii="Aptos" w:hAnsi="Aptos"/>
          <w:sz w:val="21"/>
          <w:szCs w:val="21"/>
        </w:rPr>
        <w:t xml:space="preserve">issues can be reproduced and resolved consistently. With these foundations, support teams can handle AI incidents confidently and independently, sustaining customer trust at scale. More details at </w:t>
      </w:r>
      <w:hyperlink r:id="rId106" w:anchor="/" w:history="1">
        <w:r w:rsidRPr="006762C7">
          <w:rPr>
            <w:rStyle w:val="Hyperlink"/>
            <w:rFonts w:ascii="Aptos" w:hAnsi="Aptos"/>
            <w:sz w:val="21"/>
            <w:szCs w:val="21"/>
          </w:rPr>
          <w:t>AI Supportability for AI use cases</w:t>
        </w:r>
      </w:hyperlink>
      <w:r w:rsidRPr="006762C7">
        <w:rPr>
          <w:rFonts w:ascii="Aptos" w:hAnsi="Aptos"/>
          <w:sz w:val="21"/>
          <w:szCs w:val="21"/>
        </w:rPr>
        <w:t xml:space="preserve">. </w:t>
      </w:r>
    </w:p>
    <w:p w14:paraId="1B81BFDC" w14:textId="77777777" w:rsidR="00426FCA" w:rsidRPr="006762C7" w:rsidRDefault="00426FCA" w:rsidP="00426FCA">
      <w:pPr>
        <w:pStyle w:val="p1"/>
        <w:spacing w:before="0" w:beforeAutospacing="0" w:after="0" w:afterAutospacing="0"/>
        <w:contextualSpacing/>
        <w:jc w:val="both"/>
        <w:rPr>
          <w:rFonts w:ascii="Aptos" w:hAnsi="Aptos"/>
          <w:sz w:val="21"/>
          <w:szCs w:val="21"/>
        </w:rPr>
      </w:pPr>
    </w:p>
    <w:p w14:paraId="5BAA172A" w14:textId="77777777" w:rsidR="00426FCA" w:rsidRPr="006762C7" w:rsidRDefault="00426FCA" w:rsidP="00426FCA">
      <w:pPr>
        <w:pStyle w:val="p1"/>
        <w:spacing w:before="0" w:beforeAutospacing="0" w:after="0" w:afterAutospacing="0"/>
        <w:contextualSpacing/>
        <w:jc w:val="both"/>
        <w:rPr>
          <w:rFonts w:ascii="Aptos" w:hAnsi="Aptos"/>
          <w:sz w:val="21"/>
          <w:szCs w:val="21"/>
        </w:rPr>
      </w:pPr>
      <w:r w:rsidRPr="006762C7">
        <w:rPr>
          <w:rFonts w:ascii="Aptos" w:hAnsi="Aptos"/>
          <w:sz w:val="21"/>
          <w:szCs w:val="21"/>
        </w:rPr>
        <w:t xml:space="preserve">In this evolution, </w:t>
      </w:r>
      <w:hyperlink r:id="rId107" w:history="1">
        <w:r w:rsidRPr="006762C7">
          <w:rPr>
            <w:rFonts w:ascii="Aptos" w:hAnsi="Aptos" w:cs="Helvetica"/>
            <w:color w:val="094FD1"/>
            <w:sz w:val="21"/>
            <w:szCs w:val="21"/>
            <w:u w:val="single" w:color="094FD1"/>
            <w:lang w:val="en-GB"/>
            <w14:ligatures w14:val="standardContextual"/>
          </w:rPr>
          <w:t>SAP Clou</w:t>
        </w:r>
        <w:bookmarkStart w:id="366" w:name="_Hlt214481624"/>
        <w:bookmarkStart w:id="367" w:name="_Hlt214625722"/>
        <w:r w:rsidRPr="006762C7">
          <w:rPr>
            <w:rFonts w:ascii="Aptos" w:hAnsi="Aptos" w:cs="Helvetica"/>
            <w:color w:val="094FD1"/>
            <w:sz w:val="21"/>
            <w:szCs w:val="21"/>
            <w:u w:val="single" w:color="094FD1"/>
            <w:lang w:val="en-GB"/>
            <w14:ligatures w14:val="standardContextual"/>
          </w:rPr>
          <w:t>d</w:t>
        </w:r>
        <w:bookmarkEnd w:id="366"/>
        <w:bookmarkEnd w:id="367"/>
        <w:r w:rsidRPr="006762C7">
          <w:rPr>
            <w:rFonts w:ascii="Aptos" w:hAnsi="Aptos" w:cs="Helvetica"/>
            <w:color w:val="094FD1"/>
            <w:sz w:val="21"/>
            <w:szCs w:val="21"/>
            <w:u w:val="single" w:color="094FD1"/>
            <w:lang w:val="en-GB"/>
            <w14:ligatures w14:val="standardContextual"/>
          </w:rPr>
          <w:t xml:space="preserve"> ALM</w:t>
        </w:r>
      </w:hyperlink>
      <w:r w:rsidRPr="006762C7">
        <w:rPr>
          <w:rFonts w:ascii="Aptos" w:hAnsi="Aptos"/>
          <w:sz w:val="21"/>
          <w:szCs w:val="21"/>
        </w:rPr>
        <w:t xml:space="preserve"> extends from application-centric operations to AI-aware operations, supporting customers with the tools, workflows, and insights required to operate AI scenarios reliably at scale. </w:t>
      </w:r>
      <w:hyperlink w:anchor="TOC">
        <w:r w:rsidRPr="006762C7">
          <w:rPr>
            <w:rStyle w:val="Hyperlink"/>
            <w:rFonts w:ascii="Aptos" w:hAnsi="Aptos"/>
            <w:sz w:val="21"/>
            <w:szCs w:val="21"/>
          </w:rPr>
          <w:t>[Back to Overview]</w:t>
        </w:r>
      </w:hyperlink>
    </w:p>
    <w:p w14:paraId="27478199" w14:textId="77777777" w:rsidR="00426FCA" w:rsidRPr="00E7388F" w:rsidRDefault="00426FCA" w:rsidP="00426FCA">
      <w:pPr>
        <w:spacing w:before="0" w:line="240" w:lineRule="auto"/>
        <w:contextualSpacing/>
        <w:jc w:val="both"/>
      </w:pPr>
    </w:p>
    <w:p w14:paraId="6FC2EAFA" w14:textId="3FC3B783" w:rsidR="00635635" w:rsidRPr="00112DD0" w:rsidRDefault="00876609" w:rsidP="00C90474">
      <w:pPr>
        <w:spacing w:before="0" w:line="240" w:lineRule="auto"/>
        <w:contextualSpacing/>
        <w:jc w:val="both"/>
        <w:rPr>
          <w:rFonts w:ascii="Aptos" w:hAnsi="Aptos"/>
          <w:sz w:val="21"/>
          <w:szCs w:val="21"/>
        </w:rPr>
      </w:pPr>
      <w:r w:rsidRPr="00112DD0">
        <w:rPr>
          <w:rFonts w:ascii="Aptos" w:hAnsi="Aptos"/>
          <w:b/>
          <w:sz w:val="21"/>
          <w:szCs w:val="21"/>
          <w:highlight w:val="yellow"/>
        </w:rPr>
        <w:t>****************</w:t>
      </w:r>
      <w:r w:rsidRPr="00112DD0">
        <w:rPr>
          <w:rFonts w:ascii="Aptos" w:hAnsi="Aptos"/>
          <w:b/>
          <w:i/>
          <w:sz w:val="21"/>
          <w:szCs w:val="21"/>
          <w:highlight w:val="yellow"/>
        </w:rPr>
        <w:t>TBD Observability Chapter will be updated after the CTO Circle discussion finalization. Planned for CW 43</w:t>
      </w:r>
      <w:r w:rsidRPr="00112DD0">
        <w:rPr>
          <w:rFonts w:ascii="Aptos" w:hAnsi="Aptos"/>
          <w:b/>
          <w:sz w:val="21"/>
          <w:szCs w:val="21"/>
          <w:highlight w:val="yellow"/>
        </w:rPr>
        <w:t xml:space="preserve"> **************</w:t>
      </w:r>
      <w:r w:rsidR="00C90474" w:rsidRPr="00112DD0">
        <w:rPr>
          <w:rFonts w:ascii="Aptos" w:hAnsi="Aptos"/>
          <w:sz w:val="21"/>
          <w:szCs w:val="21"/>
        </w:rPr>
        <w:tab/>
      </w:r>
      <w:r w:rsidR="00C90474" w:rsidRPr="00112DD0">
        <w:rPr>
          <w:rFonts w:ascii="Aptos" w:hAnsi="Aptos"/>
          <w:sz w:val="21"/>
          <w:szCs w:val="21"/>
        </w:rPr>
        <w:tab/>
      </w:r>
      <w:r w:rsidR="00C90474" w:rsidRPr="00112DD0">
        <w:rPr>
          <w:rFonts w:ascii="Aptos" w:hAnsi="Aptos"/>
          <w:sz w:val="21"/>
          <w:szCs w:val="21"/>
        </w:rPr>
        <w:tab/>
      </w:r>
      <w:r w:rsidR="00C90474" w:rsidRPr="00112DD0">
        <w:rPr>
          <w:rFonts w:ascii="Aptos" w:hAnsi="Aptos"/>
          <w:sz w:val="21"/>
          <w:szCs w:val="21"/>
        </w:rPr>
        <w:tab/>
      </w:r>
      <w:r w:rsidR="00C90474" w:rsidRPr="00112DD0">
        <w:rPr>
          <w:rFonts w:ascii="Aptos" w:hAnsi="Aptos"/>
          <w:sz w:val="21"/>
          <w:szCs w:val="21"/>
        </w:rPr>
        <w:tab/>
      </w:r>
      <w:hyperlink w:anchor="TOC">
        <w:r w:rsidR="00C90474" w:rsidRPr="00112DD0">
          <w:rPr>
            <w:rStyle w:val="Hyperlink"/>
            <w:rFonts w:ascii="Aptos" w:eastAsia="Times New Roman" w:hAnsi="Aptos" w:cs="Times New Roman"/>
            <w:sz w:val="21"/>
            <w:szCs w:val="21"/>
            <w:lang w:eastAsia="en-GB"/>
          </w:rPr>
          <w:t>[Back to TOC]</w:t>
        </w:r>
      </w:hyperlink>
    </w:p>
    <w:p w14:paraId="6692C37A" w14:textId="77777777" w:rsidR="00C90474" w:rsidRPr="00112DD0" w:rsidRDefault="00C90474" w:rsidP="003C62F1">
      <w:pPr>
        <w:spacing w:before="0" w:line="240" w:lineRule="auto"/>
        <w:contextualSpacing/>
        <w:jc w:val="both"/>
        <w:rPr>
          <w:rFonts w:ascii="Aptos" w:hAnsi="Aptos"/>
        </w:rPr>
      </w:pPr>
    </w:p>
    <w:p w14:paraId="6E3B1794" w14:textId="3193FA59" w:rsidR="00DB0240" w:rsidRPr="00112DD0" w:rsidRDefault="00DA7599" w:rsidP="00471B45">
      <w:pPr>
        <w:pStyle w:val="Heading2"/>
        <w:spacing w:before="0" w:after="0" w:line="240" w:lineRule="auto"/>
        <w:contextualSpacing/>
        <w:rPr>
          <w:rStyle w:val="Strong"/>
          <w:rFonts w:ascii="Aptos" w:hAnsi="Aptos" w:cs="Times New Roman"/>
          <w:color w:val="auto"/>
          <w:sz w:val="28"/>
          <w:szCs w:val="28"/>
          <w:lang w:val="en-IN" w:eastAsia="en-GB"/>
        </w:rPr>
      </w:pPr>
      <w:bookmarkStart w:id="368" w:name="_Toc213792231"/>
      <w:r w:rsidRPr="00112DD0">
        <w:rPr>
          <w:rStyle w:val="Strong"/>
          <w:rFonts w:ascii="Aptos" w:hAnsi="Aptos"/>
          <w:sz w:val="28"/>
          <w:szCs w:val="28"/>
        </w:rPr>
        <w:t xml:space="preserve">10. </w:t>
      </w:r>
      <w:r w:rsidR="001312EF" w:rsidRPr="00112DD0">
        <w:rPr>
          <w:rStyle w:val="Strong"/>
          <w:rFonts w:ascii="Aptos" w:hAnsi="Aptos"/>
          <w:sz w:val="28"/>
          <w:szCs w:val="28"/>
        </w:rPr>
        <w:t>FUTURE PILLAR: ARCHITECTING FOR THE QUANTUM ERA</w:t>
      </w:r>
      <w:bookmarkEnd w:id="368"/>
    </w:p>
    <w:p w14:paraId="52750F48" w14:textId="7B9589C1" w:rsidR="00782286" w:rsidRPr="00112DD0" w:rsidRDefault="00782286" w:rsidP="00471B45">
      <w:pPr>
        <w:spacing w:before="0" w:line="240" w:lineRule="auto"/>
        <w:contextualSpacing/>
        <w:rPr>
          <w:rFonts w:ascii="Aptos" w:eastAsia="Aptos" w:hAnsi="Aptos" w:cs="Aptos"/>
          <w:color w:val="1B90FF"/>
          <w:lang w:val="en-GB"/>
        </w:rPr>
      </w:pPr>
      <w:r w:rsidRPr="00112DD0">
        <w:rPr>
          <w:rFonts w:ascii="Aptos" w:eastAsia="Aptos" w:hAnsi="Aptos" w:cs="Aptos"/>
          <w:b/>
          <w:color w:val="1B90FF"/>
          <w:lang w:val="en-GB"/>
        </w:rPr>
        <w:t>Lead author</w:t>
      </w:r>
      <w:r w:rsidRPr="00112DD0">
        <w:rPr>
          <w:rFonts w:ascii="Aptos" w:eastAsia="Aptos" w:hAnsi="Aptos" w:cs="Aptos"/>
          <w:color w:val="1B90FF"/>
          <w:lang w:val="en-GB"/>
        </w:rPr>
        <w:t>: Carsten Polenz</w:t>
      </w:r>
      <w:r w:rsidR="00D67A48" w:rsidRPr="00112DD0">
        <w:rPr>
          <w:rFonts w:ascii="Aptos" w:eastAsia="Aptos" w:hAnsi="Aptos" w:cs="Aptos"/>
          <w:color w:val="1B90FF"/>
          <w:lang w:val="en-GB"/>
        </w:rPr>
        <w:t xml:space="preserve"> (Addl. Contributor: Shashank Mohan Jain</w:t>
      </w:r>
      <w:r w:rsidR="003338BB" w:rsidRPr="00112DD0">
        <w:rPr>
          <w:rFonts w:ascii="Aptos" w:eastAsia="Aptos" w:hAnsi="Aptos" w:cs="Aptos"/>
          <w:color w:val="1B90FF"/>
          <w:lang w:val="en-GB"/>
        </w:rPr>
        <w:t>, PVN PavanKumar</w:t>
      </w:r>
      <w:r w:rsidR="00D67A48" w:rsidRPr="00112DD0">
        <w:rPr>
          <w:rFonts w:ascii="Aptos" w:eastAsia="Aptos" w:hAnsi="Aptos" w:cs="Aptos"/>
          <w:color w:val="1B90FF"/>
          <w:lang w:val="en-GB"/>
        </w:rPr>
        <w:t>)</w:t>
      </w:r>
    </w:p>
    <w:p w14:paraId="11DC7492" w14:textId="77777777" w:rsidR="00782286" w:rsidRPr="00112DD0" w:rsidRDefault="00782286" w:rsidP="00471B45">
      <w:pPr>
        <w:spacing w:before="0" w:line="240" w:lineRule="auto"/>
        <w:contextualSpacing/>
        <w:rPr>
          <w:rFonts w:ascii="Aptos" w:hAnsi="Aptos"/>
        </w:rPr>
      </w:pPr>
    </w:p>
    <w:p w14:paraId="28615E9E" w14:textId="2D6AF823" w:rsidR="002F046A" w:rsidRPr="00112DD0" w:rsidRDefault="002F046A" w:rsidP="002F046A">
      <w:pPr>
        <w:spacing w:before="0" w:line="240" w:lineRule="auto"/>
        <w:contextualSpacing/>
        <w:jc w:val="both"/>
        <w:rPr>
          <w:rFonts w:ascii="Aptos" w:eastAsia="72 Brand" w:hAnsi="Aptos" w:cs="72 Brand"/>
          <w:b/>
          <w:color w:val="000000" w:themeColor="text1"/>
          <w:sz w:val="21"/>
          <w:szCs w:val="21"/>
          <w:lang w:val="en-GB"/>
        </w:rPr>
      </w:pPr>
      <w:r w:rsidRPr="00112DD0">
        <w:rPr>
          <w:rFonts w:ascii="Aptos" w:eastAsia="72 Brand" w:hAnsi="Aptos" w:cs="72 Brand"/>
          <w:b/>
          <w:color w:val="000000" w:themeColor="text1"/>
          <w:sz w:val="21"/>
          <w:szCs w:val="21"/>
          <w:lang w:val="en-GB"/>
        </w:rPr>
        <w:t>Why Architect for the Quantum Era</w:t>
      </w:r>
      <w:r w:rsidR="007D6000">
        <w:rPr>
          <w:rFonts w:ascii="Aptos" w:eastAsia="72 Brand" w:hAnsi="Aptos" w:cs="72 Brand"/>
          <w:b/>
          <w:color w:val="000000" w:themeColor="text1"/>
          <w:sz w:val="21"/>
          <w:szCs w:val="21"/>
          <w:lang w:val="en-GB"/>
        </w:rPr>
        <w:t>?</w:t>
      </w:r>
    </w:p>
    <w:p w14:paraId="3A77AC90" w14:textId="77777777" w:rsidR="002F046A" w:rsidRPr="00112DD0" w:rsidRDefault="002F046A" w:rsidP="002F046A">
      <w:pPr>
        <w:spacing w:before="0" w:line="240" w:lineRule="auto"/>
        <w:contextualSpacing/>
        <w:jc w:val="both"/>
        <w:rPr>
          <w:rFonts w:ascii="Aptos" w:hAnsi="Aptos"/>
          <w:sz w:val="21"/>
          <w:szCs w:val="21"/>
        </w:rPr>
      </w:pPr>
      <w:r w:rsidRPr="00112DD0">
        <w:rPr>
          <w:rFonts w:ascii="Aptos" w:hAnsi="Aptos"/>
          <w:sz w:val="21"/>
          <w:szCs w:val="21"/>
        </w:rPr>
        <w:t>The AI-Native North Star Architecture prepares SAP for the next wave of computational paradigms such as Quantum Computing, which operates through superposition and entanglement to process probability amplitudes instead of discrete states. This represents a fundamental shift that enables exponential acceleration for optimization, simulation, and probabilistic inference. Although current NISQ devices remain constrained by decoherence and limited error correction, establishing quantum readiness today ensures SAP and its customers can adopt quantum acceleration as soon as it becomes enterprise practical.</w:t>
      </w:r>
    </w:p>
    <w:p w14:paraId="0DAA7474" w14:textId="77777777" w:rsidR="002F28CF" w:rsidRDefault="002F28CF" w:rsidP="002F046A">
      <w:pPr>
        <w:spacing w:before="0" w:line="240" w:lineRule="auto"/>
        <w:contextualSpacing/>
        <w:jc w:val="both"/>
        <w:rPr>
          <w:rFonts w:ascii="Aptos" w:eastAsia="72 Brand" w:hAnsi="Aptos" w:cs="72 Brand"/>
          <w:b/>
          <w:color w:val="000000" w:themeColor="text1"/>
          <w:sz w:val="21"/>
          <w:szCs w:val="21"/>
          <w:lang w:val="en-GB"/>
        </w:rPr>
      </w:pPr>
    </w:p>
    <w:p w14:paraId="1C23F000" w14:textId="77777777" w:rsidR="002F046A" w:rsidRPr="00112DD0" w:rsidRDefault="002F046A" w:rsidP="002F046A">
      <w:pPr>
        <w:spacing w:before="0" w:line="240" w:lineRule="auto"/>
        <w:contextualSpacing/>
        <w:jc w:val="both"/>
        <w:rPr>
          <w:rFonts w:ascii="Aptos" w:eastAsia="72 Brand" w:hAnsi="Aptos" w:cs="72 Brand"/>
          <w:b/>
          <w:color w:val="000000" w:themeColor="text1"/>
          <w:sz w:val="21"/>
          <w:szCs w:val="21"/>
          <w:lang w:val="en-GB"/>
        </w:rPr>
      </w:pPr>
      <w:r w:rsidRPr="00112DD0">
        <w:rPr>
          <w:rFonts w:ascii="Aptos" w:eastAsia="72 Brand" w:hAnsi="Aptos" w:cs="72 Brand"/>
          <w:b/>
          <w:color w:val="000000" w:themeColor="text1"/>
          <w:sz w:val="21"/>
          <w:szCs w:val="21"/>
          <w:lang w:val="en-GB"/>
        </w:rPr>
        <w:t>How the North Star Architecture Integrates Quantum Computing</w:t>
      </w:r>
    </w:p>
    <w:p w14:paraId="29BAE1C1" w14:textId="485CC026" w:rsidR="0031111E" w:rsidRPr="00112DD0" w:rsidRDefault="002F046A" w:rsidP="002F046A">
      <w:pPr>
        <w:spacing w:before="0" w:line="240" w:lineRule="auto"/>
        <w:contextualSpacing/>
        <w:jc w:val="both"/>
        <w:rPr>
          <w:rFonts w:ascii="Aptos" w:hAnsi="Aptos"/>
          <w:sz w:val="21"/>
          <w:szCs w:val="21"/>
        </w:rPr>
      </w:pPr>
      <w:r w:rsidRPr="00112DD0">
        <w:rPr>
          <w:rFonts w:ascii="Aptos" w:hAnsi="Aptos"/>
          <w:sz w:val="21"/>
          <w:szCs w:val="21"/>
        </w:rPr>
        <w:t xml:space="preserve">Quantum Computing extends rather than replaces classical and AI-native systems. Artificial </w:t>
      </w:r>
      <w:r w:rsidR="007D6000">
        <w:rPr>
          <w:rFonts w:ascii="Aptos" w:hAnsi="Aptos"/>
          <w:sz w:val="21"/>
          <w:szCs w:val="21"/>
        </w:rPr>
        <w:t>I</w:t>
      </w:r>
      <w:r w:rsidRPr="00112DD0">
        <w:rPr>
          <w:rFonts w:ascii="Aptos" w:hAnsi="Aptos"/>
          <w:sz w:val="21"/>
          <w:szCs w:val="21"/>
        </w:rPr>
        <w:t>ntelligence provides cognitive adaptability, while quantum computation contributes probabilistic depth for specialized problem classes. Together they form a continuum of intelligent and probabilistic computing that defines the next phase of enterprise architecture.</w:t>
      </w:r>
    </w:p>
    <w:p w14:paraId="0B7DEA81" w14:textId="77777777" w:rsidR="002F28CF" w:rsidRDefault="002F28CF" w:rsidP="002F046A">
      <w:pPr>
        <w:spacing w:before="0" w:line="240" w:lineRule="auto"/>
        <w:contextualSpacing/>
        <w:jc w:val="both"/>
        <w:rPr>
          <w:rFonts w:ascii="Aptos" w:eastAsia="72 Brand" w:hAnsi="Aptos" w:cs="72 Brand"/>
          <w:b/>
          <w:color w:val="000000" w:themeColor="text1"/>
          <w:sz w:val="21"/>
          <w:szCs w:val="21"/>
          <w:lang w:val="en-GB"/>
        </w:rPr>
      </w:pPr>
    </w:p>
    <w:p w14:paraId="017373F9" w14:textId="638A080A" w:rsidR="002F046A" w:rsidRPr="00112DD0" w:rsidRDefault="002F046A" w:rsidP="002F046A">
      <w:pPr>
        <w:spacing w:before="0" w:line="240" w:lineRule="auto"/>
        <w:contextualSpacing/>
        <w:jc w:val="both"/>
        <w:rPr>
          <w:rFonts w:ascii="Aptos" w:eastAsia="72 Brand" w:hAnsi="Aptos" w:cs="72 Brand"/>
          <w:b/>
          <w:color w:val="000000" w:themeColor="text1"/>
          <w:sz w:val="21"/>
          <w:szCs w:val="21"/>
          <w:lang w:val="en-GB"/>
        </w:rPr>
      </w:pPr>
      <w:r w:rsidRPr="00112DD0">
        <w:rPr>
          <w:rFonts w:ascii="Aptos" w:eastAsia="72 Brand" w:hAnsi="Aptos" w:cs="72 Brand"/>
          <w:b/>
          <w:color w:val="000000" w:themeColor="text1"/>
          <w:sz w:val="21"/>
          <w:szCs w:val="21"/>
          <w:lang w:val="en-GB"/>
        </w:rPr>
        <w:t>Architectural Principles for Quantum Integration</w:t>
      </w:r>
    </w:p>
    <w:p w14:paraId="1762378B" w14:textId="16900453" w:rsidR="001A5ACC" w:rsidRPr="00112DD0" w:rsidRDefault="002F046A" w:rsidP="002F046A">
      <w:pPr>
        <w:pStyle w:val="NormalWeb"/>
        <w:spacing w:before="0" w:beforeAutospacing="0" w:after="0" w:afterAutospacing="0"/>
        <w:contextualSpacing/>
        <w:jc w:val="both"/>
        <w:rPr>
          <w:rFonts w:ascii="Aptos" w:eastAsiaTheme="minorHAnsi" w:hAnsi="Aptos" w:cs="Times New Roman (Textkörper CS)"/>
          <w:sz w:val="21"/>
          <w:szCs w:val="21"/>
          <w:lang w:val="en-US" w:eastAsia="en-US"/>
        </w:rPr>
      </w:pPr>
      <w:r w:rsidRPr="00112DD0">
        <w:rPr>
          <w:rFonts w:ascii="Aptos" w:eastAsiaTheme="minorHAnsi" w:hAnsi="Aptos" w:cs="Times New Roman (Textkörper CS)"/>
          <w:b/>
          <w:bCs/>
          <w:sz w:val="21"/>
          <w:szCs w:val="21"/>
          <w:lang w:val="en-US" w:eastAsia="en-US"/>
        </w:rPr>
        <w:t>Quantum Co-Processor Model</w:t>
      </w:r>
      <w:r w:rsidR="001A5ACC" w:rsidRPr="00112DD0">
        <w:rPr>
          <w:rFonts w:ascii="Aptos" w:eastAsiaTheme="minorHAnsi" w:hAnsi="Aptos" w:cs="Times New Roman (Textkörper CS)"/>
          <w:sz w:val="21"/>
          <w:szCs w:val="21"/>
          <w:lang w:val="en-US" w:eastAsia="en-US"/>
        </w:rPr>
        <w:t xml:space="preserve">: </w:t>
      </w:r>
      <w:r w:rsidRPr="00112DD0">
        <w:rPr>
          <w:rFonts w:ascii="Aptos" w:eastAsiaTheme="minorHAnsi" w:hAnsi="Aptos" w:cs="Times New Roman (Textkörper CS)"/>
          <w:sz w:val="21"/>
          <w:szCs w:val="21"/>
          <w:lang w:val="en-US" w:eastAsia="en-US"/>
        </w:rPr>
        <w:t xml:space="preserve">Quantum Processing Units </w:t>
      </w:r>
      <w:r w:rsidR="00FD6347">
        <w:rPr>
          <w:rFonts w:ascii="Aptos" w:eastAsiaTheme="minorHAnsi" w:hAnsi="Aptos" w:cs="Times New Roman (Textkörper CS)"/>
          <w:sz w:val="21"/>
          <w:szCs w:val="21"/>
          <w:lang w:val="en-US" w:eastAsia="en-US"/>
        </w:rPr>
        <w:t>(QPUs)</w:t>
      </w:r>
      <w:r w:rsidRPr="00112DD0">
        <w:rPr>
          <w:rFonts w:ascii="Aptos" w:eastAsiaTheme="minorHAnsi" w:hAnsi="Aptos" w:cs="Times New Roman (Textkörper CS)"/>
          <w:sz w:val="21"/>
          <w:szCs w:val="21"/>
          <w:lang w:val="en-US" w:eastAsia="en-US"/>
        </w:rPr>
        <w:t xml:space="preserve"> will function as mathematical co-processors. SAP applications will orchestrate workflows and selectively delegate complex optimization or simulation tasks to these processors, which will return classical results that reintegrate seamlessly into deterministic business processes.</w:t>
      </w:r>
    </w:p>
    <w:p w14:paraId="4189A2CF" w14:textId="3F7B1E21" w:rsidR="001A5ACC" w:rsidRPr="00112DD0" w:rsidRDefault="002F046A" w:rsidP="002F046A">
      <w:pPr>
        <w:pStyle w:val="NormalWeb"/>
        <w:spacing w:before="0" w:beforeAutospacing="0" w:after="0" w:afterAutospacing="0"/>
        <w:contextualSpacing/>
        <w:jc w:val="both"/>
        <w:rPr>
          <w:rFonts w:ascii="Aptos" w:eastAsiaTheme="minorHAnsi" w:hAnsi="Aptos" w:cs="Times New Roman (Textkörper CS)"/>
          <w:sz w:val="21"/>
          <w:szCs w:val="21"/>
          <w:lang w:val="en-US" w:eastAsia="en-US"/>
        </w:rPr>
      </w:pPr>
      <w:r w:rsidRPr="00112DD0">
        <w:rPr>
          <w:rFonts w:ascii="Aptos" w:eastAsiaTheme="minorHAnsi" w:hAnsi="Aptos" w:cs="Times New Roman (Textkörper CS)"/>
          <w:b/>
          <w:bCs/>
          <w:sz w:val="21"/>
          <w:szCs w:val="21"/>
          <w:lang w:val="en-US" w:eastAsia="en-US"/>
        </w:rPr>
        <w:t>Cloud-Native, Service-Oriented Integration</w:t>
      </w:r>
      <w:r w:rsidR="001A5ACC" w:rsidRPr="00112DD0">
        <w:rPr>
          <w:rFonts w:ascii="Aptos" w:eastAsiaTheme="minorHAnsi" w:hAnsi="Aptos" w:cs="Times New Roman (Textkörper CS)"/>
          <w:sz w:val="21"/>
          <w:szCs w:val="21"/>
          <w:lang w:val="en-US" w:eastAsia="en-US"/>
        </w:rPr>
        <w:t xml:space="preserve">: </w:t>
      </w:r>
      <w:r w:rsidRPr="00112DD0">
        <w:rPr>
          <w:rFonts w:ascii="Aptos" w:eastAsiaTheme="minorHAnsi" w:hAnsi="Aptos" w:cs="Times New Roman (Textkörper CS)"/>
          <w:sz w:val="21"/>
          <w:szCs w:val="21"/>
          <w:lang w:val="en-US" w:eastAsia="en-US"/>
        </w:rPr>
        <w:t>Given their hardware-dependent nature, QPUs will be accessed as secure cloud services through standardized APIs. This approach hides vendor complexity, ensures interoperability, and enables maintainable, scalable integration across quantum hardware ecosystems.</w:t>
      </w:r>
    </w:p>
    <w:p w14:paraId="2061D6C0" w14:textId="5FAB5F46" w:rsidR="001A5ACC" w:rsidRPr="00112DD0" w:rsidRDefault="002F046A" w:rsidP="002F046A">
      <w:pPr>
        <w:pStyle w:val="NormalWeb"/>
        <w:spacing w:before="0" w:beforeAutospacing="0" w:after="0" w:afterAutospacing="0"/>
        <w:contextualSpacing/>
        <w:jc w:val="both"/>
        <w:rPr>
          <w:rFonts w:ascii="Aptos" w:eastAsiaTheme="minorHAnsi" w:hAnsi="Aptos" w:cs="Times New Roman (Textkörper CS)"/>
          <w:b/>
          <w:bCs/>
          <w:sz w:val="21"/>
          <w:szCs w:val="21"/>
          <w:lang w:val="en-US" w:eastAsia="en-US"/>
        </w:rPr>
      </w:pPr>
      <w:r w:rsidRPr="00112DD0">
        <w:rPr>
          <w:rFonts w:ascii="Aptos" w:eastAsiaTheme="minorEastAsia" w:hAnsi="Aptos" w:cs="Times New Roman (Textkörper CS)"/>
          <w:b/>
          <w:sz w:val="21"/>
          <w:szCs w:val="21"/>
          <w:lang w:val="en-US" w:eastAsia="en-US"/>
        </w:rPr>
        <w:t>Scoped for Compute-Only, Non-Transactional Scenarios</w:t>
      </w:r>
      <w:r w:rsidR="001A5ACC" w:rsidRPr="00112DD0">
        <w:rPr>
          <w:rFonts w:ascii="Aptos" w:eastAsiaTheme="minorHAnsi" w:hAnsi="Aptos" w:cs="Times New Roman (Textkörper CS)"/>
          <w:sz w:val="21"/>
          <w:szCs w:val="21"/>
          <w:lang w:val="en-US" w:eastAsia="en-US"/>
        </w:rPr>
        <w:t xml:space="preserve">: </w:t>
      </w:r>
      <w:r w:rsidRPr="00112DD0">
        <w:rPr>
          <w:rFonts w:ascii="Aptos" w:eastAsiaTheme="minorHAnsi" w:hAnsi="Aptos" w:cs="Times New Roman (Textkörper CS)"/>
          <w:sz w:val="21"/>
          <w:szCs w:val="21"/>
          <w:lang w:val="en-US" w:eastAsia="en-US"/>
        </w:rPr>
        <w:t>Because the no-cloning theorem prevents replication of quantum states, quantum execution will remain confined to analytical and compute-only contexts such as planning, forecasting, and optimization, avoiding transactional operations that rely on consistent state replication.</w:t>
      </w:r>
    </w:p>
    <w:p w14:paraId="48C4FAB1" w14:textId="77777777" w:rsidR="002F28CF" w:rsidRDefault="002F28CF" w:rsidP="002F046A">
      <w:pPr>
        <w:pStyle w:val="NormalWeb"/>
        <w:spacing w:before="0" w:beforeAutospacing="0" w:after="0" w:afterAutospacing="0"/>
        <w:contextualSpacing/>
        <w:jc w:val="both"/>
        <w:rPr>
          <w:rFonts w:ascii="Aptos" w:eastAsiaTheme="minorHAnsi" w:hAnsi="Aptos" w:cs="Times New Roman (Textkörper CS)"/>
          <w:b/>
          <w:bCs/>
          <w:sz w:val="21"/>
          <w:szCs w:val="21"/>
          <w:lang w:val="en-US" w:eastAsia="en-US"/>
        </w:rPr>
      </w:pPr>
    </w:p>
    <w:p w14:paraId="578064E1" w14:textId="7D39759C" w:rsidR="002F046A" w:rsidRPr="00112DD0" w:rsidRDefault="002F046A" w:rsidP="002F046A">
      <w:pPr>
        <w:pStyle w:val="NormalWeb"/>
        <w:spacing w:before="0" w:beforeAutospacing="0" w:after="0" w:afterAutospacing="0"/>
        <w:contextualSpacing/>
        <w:jc w:val="both"/>
        <w:rPr>
          <w:rFonts w:ascii="Aptos" w:eastAsiaTheme="minorHAnsi" w:hAnsi="Aptos" w:cs="Times New Roman (Textkörper CS)"/>
          <w:b/>
          <w:bCs/>
          <w:sz w:val="21"/>
          <w:szCs w:val="21"/>
          <w:lang w:val="en-US" w:eastAsia="en-US"/>
        </w:rPr>
      </w:pPr>
      <w:r w:rsidRPr="00112DD0">
        <w:rPr>
          <w:rFonts w:ascii="Aptos" w:eastAsiaTheme="minorHAnsi" w:hAnsi="Aptos" w:cs="Times New Roman (Textkörper CS)"/>
          <w:b/>
          <w:bCs/>
          <w:sz w:val="21"/>
          <w:szCs w:val="21"/>
          <w:lang w:val="en-US" w:eastAsia="en-US"/>
        </w:rPr>
        <w:lastRenderedPageBreak/>
        <w:t>Path Forward: A Quantum-Ready Enterprise</w:t>
      </w:r>
    </w:p>
    <w:p w14:paraId="11600160" w14:textId="577FAC3A" w:rsidR="007F41AC" w:rsidRPr="00112DD0" w:rsidRDefault="002F046A" w:rsidP="002F046A">
      <w:pPr>
        <w:pStyle w:val="NormalWeb"/>
        <w:spacing w:before="0" w:beforeAutospacing="0" w:after="0" w:afterAutospacing="0"/>
        <w:contextualSpacing/>
        <w:jc w:val="both"/>
        <w:rPr>
          <w:rFonts w:ascii="Aptos" w:hAnsi="Aptos"/>
        </w:rPr>
      </w:pPr>
      <w:r w:rsidRPr="00112DD0">
        <w:rPr>
          <w:rFonts w:ascii="Aptos" w:eastAsiaTheme="minorEastAsia" w:hAnsi="Aptos" w:cs="Times New Roman (Textkörper CS)"/>
          <w:sz w:val="21"/>
          <w:szCs w:val="21"/>
          <w:lang w:val="en-US" w:eastAsia="en-US"/>
        </w:rPr>
        <w:t>By codifying these principles, the North Star Architecture establishes a foundation for hybrid computation where classical determinism, AI-driven cognition, and quantum probability coexist within a governed enterprise framework. It also ensures quantum-resilient security through post-quantum cryptography, key management, and encryption integrated into the Trusted Fabric, aligning technological progress with enterprise trust and compliance.</w:t>
      </w:r>
    </w:p>
    <w:p w14:paraId="1EC98E25" w14:textId="77777777" w:rsidR="00AA1405" w:rsidRDefault="00AA1405" w:rsidP="000634D9">
      <w:pPr>
        <w:pStyle w:val="Heading2"/>
        <w:spacing w:before="0" w:after="0" w:line="240" w:lineRule="auto"/>
        <w:contextualSpacing/>
        <w:rPr>
          <w:rFonts w:ascii="Aptos" w:hAnsi="Aptos"/>
          <w:b/>
          <w:bCs/>
          <w:sz w:val="28"/>
          <w:szCs w:val="28"/>
        </w:rPr>
      </w:pPr>
      <w:bookmarkStart w:id="369" w:name="_Toc213792232"/>
    </w:p>
    <w:p w14:paraId="4515DA4D" w14:textId="30113275" w:rsidR="002420CC" w:rsidRPr="00112DD0" w:rsidRDefault="00642EC6" w:rsidP="000634D9">
      <w:pPr>
        <w:pStyle w:val="Heading2"/>
        <w:spacing w:before="0" w:after="0" w:line="240" w:lineRule="auto"/>
        <w:contextualSpacing/>
        <w:rPr>
          <w:rFonts w:ascii="Aptos" w:hAnsi="Aptos"/>
          <w:b/>
          <w:bCs/>
          <w:sz w:val="28"/>
          <w:szCs w:val="28"/>
        </w:rPr>
      </w:pPr>
      <w:commentRangeStart w:id="370"/>
      <w:commentRangeStart w:id="371"/>
      <w:commentRangeStart w:id="372"/>
      <w:r w:rsidRPr="00112DD0">
        <w:rPr>
          <w:rFonts w:ascii="Aptos" w:hAnsi="Aptos"/>
          <w:b/>
          <w:bCs/>
          <w:sz w:val="28"/>
          <w:szCs w:val="28"/>
        </w:rPr>
        <w:t>OPERATIONALISING THE NORTH STAR: FROM VISION TO GOVERNANCE</w:t>
      </w:r>
      <w:bookmarkEnd w:id="369"/>
      <w:commentRangeEnd w:id="370"/>
      <w:r w:rsidR="00544157" w:rsidRPr="00112DD0">
        <w:rPr>
          <w:rStyle w:val="CommentReference"/>
          <w:rFonts w:ascii="Aptos" w:hAnsi="Aptos"/>
          <w:b/>
          <w:bCs/>
          <w:sz w:val="28"/>
          <w:szCs w:val="28"/>
        </w:rPr>
        <w:commentReference w:id="370"/>
      </w:r>
      <w:commentRangeEnd w:id="371"/>
      <w:r w:rsidR="001070CE" w:rsidRPr="00112DD0">
        <w:rPr>
          <w:rStyle w:val="CommentReference"/>
          <w:rFonts w:ascii="Aptos" w:hAnsi="Aptos"/>
          <w:b/>
          <w:bCs/>
          <w:sz w:val="28"/>
          <w:szCs w:val="28"/>
        </w:rPr>
        <w:commentReference w:id="371"/>
      </w:r>
      <w:commentRangeEnd w:id="372"/>
      <w:r w:rsidR="00CF2D49" w:rsidRPr="00112DD0">
        <w:rPr>
          <w:rStyle w:val="CommentReference"/>
          <w:rFonts w:ascii="Aptos" w:hAnsi="Aptos"/>
          <w:b/>
          <w:bCs/>
          <w:sz w:val="28"/>
          <w:szCs w:val="28"/>
        </w:rPr>
        <w:commentReference w:id="372"/>
      </w:r>
    </w:p>
    <w:p w14:paraId="2D2092B1" w14:textId="3834627C" w:rsidR="001943B0" w:rsidRPr="00112DD0" w:rsidRDefault="001943B0" w:rsidP="008E3FEE">
      <w:pPr>
        <w:pStyle w:val="p1"/>
        <w:spacing w:before="0" w:beforeAutospacing="0" w:after="0" w:afterAutospacing="0"/>
        <w:contextualSpacing/>
        <w:jc w:val="both"/>
        <w:rPr>
          <w:rFonts w:ascii="Aptos" w:hAnsi="Aptos"/>
          <w:sz w:val="21"/>
          <w:szCs w:val="21"/>
        </w:rPr>
      </w:pPr>
      <w:r w:rsidRPr="00112DD0">
        <w:rPr>
          <w:rFonts w:ascii="Aptos" w:hAnsi="Aptos"/>
          <w:sz w:val="21"/>
          <w:szCs w:val="21"/>
        </w:rPr>
        <w:t>Turning the AI-</w:t>
      </w:r>
      <w:r w:rsidR="00FD6347">
        <w:rPr>
          <w:rFonts w:ascii="Aptos" w:hAnsi="Aptos"/>
          <w:sz w:val="21"/>
          <w:szCs w:val="21"/>
        </w:rPr>
        <w:t>n</w:t>
      </w:r>
      <w:r w:rsidRPr="002F28CF">
        <w:rPr>
          <w:rFonts w:ascii="Aptos" w:hAnsi="Aptos"/>
          <w:sz w:val="21"/>
          <w:szCs w:val="21"/>
        </w:rPr>
        <w:t>ative</w:t>
      </w:r>
      <w:r w:rsidRPr="00112DD0">
        <w:rPr>
          <w:rFonts w:ascii="Aptos" w:hAnsi="Aptos"/>
          <w:sz w:val="21"/>
          <w:szCs w:val="21"/>
        </w:rPr>
        <w:t xml:space="preserve"> vision into reality requires strong alignment, clear accountability, and scalable execution. At the </w:t>
      </w:r>
      <w:r w:rsidRPr="00112DD0">
        <w:rPr>
          <w:rFonts w:ascii="Aptos" w:hAnsi="Aptos"/>
          <w:sz w:val="21"/>
          <w:szCs w:val="21"/>
          <w:lang w:val="en-US"/>
        </w:rPr>
        <w:t>center</w:t>
      </w:r>
      <w:r w:rsidRPr="00112DD0">
        <w:rPr>
          <w:rFonts w:ascii="Aptos" w:hAnsi="Aptos"/>
          <w:sz w:val="21"/>
          <w:szCs w:val="21"/>
        </w:rPr>
        <w:t xml:space="preserve"> of this operating model is the </w:t>
      </w:r>
      <w:hyperlink r:id="rId108" w:history="1">
        <w:r w:rsidRPr="00112DD0">
          <w:rPr>
            <w:rStyle w:val="Hyperlink"/>
            <w:rFonts w:ascii="Aptos" w:hAnsi="Aptos"/>
            <w:b/>
            <w:sz w:val="21"/>
            <w:szCs w:val="21"/>
            <w:lang w:val="en-US"/>
          </w:rPr>
          <w:t>CTO Circle</w:t>
        </w:r>
      </w:hyperlink>
      <w:r w:rsidRPr="00112DD0">
        <w:rPr>
          <w:rFonts w:ascii="Aptos" w:hAnsi="Aptos"/>
          <w:sz w:val="21"/>
          <w:szCs w:val="21"/>
        </w:rPr>
        <w:t>, which brings together the Chief Technology Officer, Solution Area CTOs, and the Office of the CTO. The CTO Circle is responsible for aligning core architecture principles, reviewing key technology partnerships, making technological decisions that shape SAP’s direction, and ensuring the North Star Architecture continues to evolve to address future challenges.</w:t>
      </w:r>
    </w:p>
    <w:p w14:paraId="38925D89" w14:textId="35314E7D" w:rsidR="001943B0" w:rsidRPr="00112DD0" w:rsidRDefault="001943B0" w:rsidP="008E3FEE">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Decisions from these sessions are documented as </w:t>
      </w:r>
      <w:r w:rsidRPr="00112DD0">
        <w:rPr>
          <w:rStyle w:val="s1"/>
          <w:rFonts w:ascii="Aptos" w:eastAsiaTheme="majorEastAsia" w:hAnsi="Aptos"/>
          <w:sz w:val="21"/>
          <w:szCs w:val="21"/>
        </w:rPr>
        <w:t>Architectural Decision Records (ADRs)</w:t>
      </w:r>
      <w:r w:rsidRPr="00112DD0">
        <w:rPr>
          <w:rFonts w:ascii="Aptos" w:hAnsi="Aptos"/>
          <w:sz w:val="21"/>
          <w:szCs w:val="21"/>
        </w:rPr>
        <w:t xml:space="preserve"> ensuring transparency and traceability from strategy to execution. This vision is then operationalized at scale through </w:t>
      </w:r>
      <w:hyperlink r:id="rId109" w:history="1">
        <w:r w:rsidRPr="00112DD0">
          <w:rPr>
            <w:rStyle w:val="Hyperlink"/>
            <w:rFonts w:ascii="Aptos" w:hAnsi="Aptos"/>
            <w:b/>
            <w:sz w:val="21"/>
            <w:szCs w:val="21"/>
            <w:lang w:val="en-US"/>
          </w:rPr>
          <w:t>CPA working groups</w:t>
        </w:r>
      </w:hyperlink>
      <w:r w:rsidRPr="00112DD0">
        <w:rPr>
          <w:rFonts w:ascii="Aptos" w:hAnsi="Aptos"/>
          <w:sz w:val="21"/>
          <w:szCs w:val="21"/>
        </w:rPr>
        <w:t xml:space="preserve">, which translate strategy into consistent architectural outcomes across the organization. Similarly, CPA working groups also create outcomes, including vision and ADRs, which are shared with CTO Circle for feedback. The </w:t>
      </w:r>
      <w:hyperlink r:id="rId110" w:history="1">
        <w:r w:rsidRPr="002F28CF">
          <w:rPr>
            <w:rStyle w:val="Hyperlink"/>
            <w:rFonts w:ascii="Aptos" w:eastAsiaTheme="majorEastAsia" w:hAnsi="Aptos"/>
            <w:b/>
            <w:bCs/>
            <w:sz w:val="21"/>
            <w:szCs w:val="21"/>
          </w:rPr>
          <w:t>SAP Architecture Center</w:t>
        </w:r>
      </w:hyperlink>
      <w:r w:rsidRPr="00112DD0">
        <w:rPr>
          <w:rFonts w:ascii="Aptos" w:hAnsi="Aptos"/>
          <w:sz w:val="21"/>
          <w:szCs w:val="21"/>
        </w:rPr>
        <w:t xml:space="preserve">, </w:t>
      </w:r>
      <w:hyperlink r:id="rId111" w:history="1">
        <w:r w:rsidRPr="00112DD0">
          <w:rPr>
            <w:rStyle w:val="Hyperlink"/>
            <w:rFonts w:ascii="Aptos" w:hAnsi="Aptos"/>
            <w:sz w:val="21"/>
            <w:szCs w:val="21"/>
          </w:rPr>
          <w:t>CPA Document Repository</w:t>
        </w:r>
      </w:hyperlink>
      <w:r w:rsidR="00CB4772" w:rsidRPr="00112DD0">
        <w:rPr>
          <w:rFonts w:ascii="Aptos" w:hAnsi="Aptos"/>
          <w:sz w:val="21"/>
          <w:szCs w:val="21"/>
        </w:rPr>
        <w:t>,</w:t>
      </w:r>
      <w:r w:rsidRPr="00112DD0">
        <w:rPr>
          <w:rFonts w:ascii="Aptos" w:hAnsi="Aptos"/>
          <w:sz w:val="21"/>
          <w:szCs w:val="21"/>
        </w:rPr>
        <w:t xml:space="preserve"> and </w:t>
      </w:r>
      <w:hyperlink r:id="rId112" w:anchor="Shell-home" w:history="1">
        <w:r w:rsidRPr="00112DD0">
          <w:rPr>
            <w:rStyle w:val="Hyperlink"/>
            <w:rFonts w:ascii="Aptos" w:hAnsi="Aptos"/>
            <w:sz w:val="21"/>
            <w:szCs w:val="21"/>
          </w:rPr>
          <w:t>CPAConnect</w:t>
        </w:r>
      </w:hyperlink>
      <w:r w:rsidRPr="00112DD0">
        <w:rPr>
          <w:rFonts w:ascii="Aptos" w:hAnsi="Aptos"/>
          <w:sz w:val="21"/>
          <w:szCs w:val="21"/>
        </w:rPr>
        <w:t xml:space="preserve"> provide the collaborative backbone, connecting </w:t>
      </w:r>
      <w:r w:rsidR="003929E0" w:rsidRPr="00112DD0">
        <w:rPr>
          <w:rFonts w:ascii="Aptos" w:hAnsi="Aptos"/>
          <w:sz w:val="21"/>
          <w:szCs w:val="21"/>
        </w:rPr>
        <w:t>experts</w:t>
      </w:r>
      <w:r w:rsidR="009F3376" w:rsidRPr="00112DD0">
        <w:rPr>
          <w:rFonts w:ascii="Aptos" w:hAnsi="Aptos"/>
          <w:sz w:val="21"/>
          <w:szCs w:val="21"/>
        </w:rPr>
        <w:t xml:space="preserve"> </w:t>
      </w:r>
      <w:r w:rsidRPr="00112DD0">
        <w:rPr>
          <w:rFonts w:ascii="Aptos" w:hAnsi="Aptos"/>
          <w:sz w:val="21"/>
          <w:szCs w:val="21"/>
        </w:rPr>
        <w:t>globally to share learnings, conduct governance reviews, and reuse proven patterns and best practices.</w:t>
      </w:r>
    </w:p>
    <w:p w14:paraId="15CF1F97" w14:textId="6EE7FFC0" w:rsidR="0071339C" w:rsidRPr="00112DD0" w:rsidRDefault="001943B0" w:rsidP="003C62F1">
      <w:pPr>
        <w:pStyle w:val="p1"/>
        <w:spacing w:before="0" w:beforeAutospacing="0" w:after="0" w:afterAutospacing="0"/>
        <w:contextualSpacing/>
        <w:jc w:val="both"/>
        <w:rPr>
          <w:rFonts w:ascii="Aptos" w:hAnsi="Aptos"/>
          <w:sz w:val="21"/>
          <w:szCs w:val="21"/>
        </w:rPr>
      </w:pPr>
      <w:r w:rsidRPr="00112DD0">
        <w:rPr>
          <w:rFonts w:ascii="Aptos" w:hAnsi="Aptos"/>
          <w:sz w:val="21"/>
          <w:szCs w:val="21"/>
        </w:rPr>
        <w:t xml:space="preserve">Finally, the </w:t>
      </w:r>
      <w:hyperlink r:id="rId113">
        <w:r w:rsidRPr="00112DD0">
          <w:rPr>
            <w:rStyle w:val="Hyperlink"/>
            <w:rFonts w:ascii="Aptos" w:hAnsi="Aptos"/>
            <w:b/>
            <w:bCs/>
            <w:sz w:val="21"/>
            <w:szCs w:val="21"/>
            <w:lang w:val="en-US"/>
          </w:rPr>
          <w:t>Suite North Star</w:t>
        </w:r>
      </w:hyperlink>
      <w:r w:rsidRPr="00112DD0">
        <w:rPr>
          <w:rFonts w:ascii="Aptos" w:hAnsi="Aptos"/>
          <w:sz w:val="21"/>
          <w:szCs w:val="21"/>
          <w:lang w:val="en-US"/>
        </w:rPr>
        <w:t xml:space="preserve"> </w:t>
      </w:r>
      <w:r w:rsidRPr="00112DD0">
        <w:rPr>
          <w:rFonts w:ascii="Aptos" w:hAnsi="Aptos"/>
          <w:sz w:val="21"/>
          <w:szCs w:val="21"/>
        </w:rPr>
        <w:t>ensures all solution areas evolve within a unified blueprint that balances harmonization with innovation. Together, these mechanisms form a cohesive governance fabric where strategic intent becomes architectural clarity, enabling consistent and scalable decisions across products, platforms, and geographies. The result is a living blueprint that will guide SAP’s next decade of AI-native transformation.</w:t>
      </w:r>
      <w:r w:rsidR="008E3FEE" w:rsidRPr="00112DD0">
        <w:rPr>
          <w:rFonts w:ascii="Aptos" w:hAnsi="Aptos"/>
          <w:sz w:val="21"/>
          <w:szCs w:val="21"/>
        </w:rPr>
        <w:tab/>
      </w:r>
      <w:r w:rsidR="008E3FEE" w:rsidRPr="00112DD0">
        <w:rPr>
          <w:rFonts w:ascii="Aptos" w:hAnsi="Aptos"/>
          <w:sz w:val="21"/>
          <w:szCs w:val="21"/>
        </w:rPr>
        <w:tab/>
      </w:r>
      <w:r w:rsidR="008E3FEE" w:rsidRPr="00112DD0">
        <w:rPr>
          <w:rFonts w:ascii="Aptos" w:hAnsi="Aptos"/>
          <w:sz w:val="21"/>
          <w:szCs w:val="21"/>
        </w:rPr>
        <w:tab/>
      </w:r>
      <w:r w:rsidR="00664B19" w:rsidRPr="00112DD0">
        <w:rPr>
          <w:rFonts w:ascii="Aptos" w:hAnsi="Aptos"/>
          <w:sz w:val="21"/>
          <w:szCs w:val="21"/>
        </w:rPr>
        <w:tab/>
      </w:r>
      <w:r w:rsidR="00664B19" w:rsidRPr="00112DD0">
        <w:rPr>
          <w:rFonts w:ascii="Aptos" w:hAnsi="Aptos"/>
          <w:sz w:val="21"/>
          <w:szCs w:val="21"/>
        </w:rPr>
        <w:tab/>
      </w:r>
      <w:r w:rsidR="008E3FEE" w:rsidRPr="00112DD0">
        <w:rPr>
          <w:rFonts w:ascii="Aptos" w:hAnsi="Aptos"/>
          <w:sz w:val="21"/>
          <w:szCs w:val="21"/>
        </w:rPr>
        <w:tab/>
      </w:r>
      <w:hyperlink w:anchor="TOC">
        <w:r w:rsidR="00664B19" w:rsidRPr="00112DD0">
          <w:rPr>
            <w:rStyle w:val="Hyperlink"/>
            <w:rFonts w:ascii="Aptos" w:hAnsi="Aptos"/>
            <w:sz w:val="21"/>
            <w:szCs w:val="21"/>
          </w:rPr>
          <w:t>[Back to TOC]</w:t>
        </w:r>
      </w:hyperlink>
    </w:p>
    <w:p w14:paraId="61FABADC" w14:textId="77777777" w:rsidR="00AA1405" w:rsidRDefault="00AA1405" w:rsidP="00927B13">
      <w:pPr>
        <w:pStyle w:val="Heading2"/>
        <w:spacing w:before="0" w:after="0" w:line="240" w:lineRule="auto"/>
        <w:contextualSpacing/>
        <w:rPr>
          <w:rFonts w:ascii="Aptos" w:hAnsi="Aptos"/>
          <w:b/>
          <w:bCs/>
          <w:sz w:val="28"/>
          <w:szCs w:val="28"/>
        </w:rPr>
      </w:pPr>
      <w:bookmarkStart w:id="375" w:name="_Toc213792233"/>
    </w:p>
    <w:p w14:paraId="5D55BF90" w14:textId="03334C17" w:rsidR="7B1890CF" w:rsidRPr="00112DD0" w:rsidRDefault="004C3C59" w:rsidP="00927B13">
      <w:pPr>
        <w:pStyle w:val="Heading2"/>
        <w:spacing w:before="0" w:after="0" w:line="240" w:lineRule="auto"/>
        <w:contextualSpacing/>
        <w:rPr>
          <w:rFonts w:ascii="Aptos" w:hAnsi="Aptos"/>
          <w:b/>
          <w:bCs/>
          <w:sz w:val="28"/>
          <w:szCs w:val="28"/>
        </w:rPr>
      </w:pPr>
      <w:r w:rsidRPr="00112DD0">
        <w:rPr>
          <w:rFonts w:ascii="Aptos" w:hAnsi="Aptos"/>
          <w:b/>
          <w:bCs/>
          <w:sz w:val="28"/>
          <w:szCs w:val="28"/>
        </w:rPr>
        <w:t xml:space="preserve">CLOSING NOTE: </w:t>
      </w:r>
      <w:r w:rsidR="00587184" w:rsidRPr="00112DD0">
        <w:rPr>
          <w:rFonts w:ascii="Aptos" w:hAnsi="Aptos"/>
          <w:b/>
          <w:bCs/>
          <w:sz w:val="28"/>
          <w:szCs w:val="28"/>
        </w:rPr>
        <w:t xml:space="preserve">THE </w:t>
      </w:r>
      <w:r w:rsidRPr="00112DD0">
        <w:rPr>
          <w:rFonts w:ascii="Aptos" w:hAnsi="Aptos"/>
          <w:b/>
          <w:bCs/>
          <w:sz w:val="28"/>
          <w:szCs w:val="28"/>
        </w:rPr>
        <w:t xml:space="preserve">PATH </w:t>
      </w:r>
      <w:r w:rsidR="00587184" w:rsidRPr="00112DD0">
        <w:rPr>
          <w:rFonts w:ascii="Aptos" w:hAnsi="Aptos"/>
          <w:b/>
          <w:bCs/>
          <w:sz w:val="28"/>
          <w:szCs w:val="28"/>
        </w:rPr>
        <w:t xml:space="preserve">FORWARD </w:t>
      </w:r>
      <w:r w:rsidRPr="00112DD0">
        <w:rPr>
          <w:rFonts w:ascii="Aptos" w:hAnsi="Aptos"/>
          <w:b/>
          <w:bCs/>
          <w:sz w:val="28"/>
          <w:szCs w:val="28"/>
        </w:rPr>
        <w:t>TO THE AI-NATIVE ENTERPRISE</w:t>
      </w:r>
      <w:bookmarkEnd w:id="375"/>
    </w:p>
    <w:p w14:paraId="45F203DE" w14:textId="33300F1B" w:rsidR="00006EC9" w:rsidRPr="00112DD0" w:rsidRDefault="00E22542" w:rsidP="00F63675">
      <w:pPr>
        <w:spacing w:before="0" w:line="240" w:lineRule="auto"/>
        <w:contextualSpacing/>
        <w:jc w:val="both"/>
        <w:rPr>
          <w:rFonts w:ascii="Aptos" w:hAnsi="Aptos"/>
          <w:sz w:val="21"/>
          <w:szCs w:val="21"/>
        </w:rPr>
      </w:pPr>
      <w:r w:rsidRPr="00112DD0">
        <w:rPr>
          <w:rFonts w:ascii="Aptos" w:eastAsiaTheme="majorEastAsia" w:hAnsi="Aptos"/>
          <w:b/>
          <w:bCs/>
          <w:i/>
          <w:iCs/>
          <w:color w:val="D9D9D9" w:themeColor="background1" w:themeShade="D9"/>
          <w:sz w:val="32"/>
          <w:szCs w:val="32"/>
        </w:rPr>
        <w:t>|</w:t>
      </w:r>
      <w:r w:rsidRPr="00112DD0">
        <w:rPr>
          <w:rFonts w:ascii="Aptos" w:eastAsia="Aptos" w:hAnsi="Aptos" w:cs="Aptos"/>
          <w:b/>
          <w:bCs/>
          <w:i/>
          <w:iCs/>
          <w:color w:val="156082" w:themeColor="accent1"/>
          <w:sz w:val="21"/>
          <w:szCs w:val="24"/>
          <w:lang w:val="en-GB"/>
        </w:rPr>
        <w:t xml:space="preserve"> </w:t>
      </w:r>
      <w:r w:rsidR="00006EC9" w:rsidRPr="00112DD0">
        <w:rPr>
          <w:rFonts w:ascii="Aptos" w:hAnsi="Aptos"/>
          <w:i/>
          <w:iCs/>
          <w:color w:val="156082" w:themeColor="accent1"/>
          <w:sz w:val="21"/>
          <w:szCs w:val="21"/>
        </w:rPr>
        <w:t>“AI-Native is not about adding intelligence to software, but about making software itself intelligent”</w:t>
      </w:r>
    </w:p>
    <w:p w14:paraId="580A0863" w14:textId="77777777" w:rsidR="009A1547" w:rsidRDefault="009A1547" w:rsidP="00F63675">
      <w:pPr>
        <w:spacing w:before="0" w:line="240" w:lineRule="auto"/>
        <w:contextualSpacing/>
        <w:jc w:val="both"/>
        <w:rPr>
          <w:rFonts w:ascii="Aptos" w:hAnsi="Aptos"/>
          <w:b/>
          <w:bCs/>
          <w:sz w:val="21"/>
          <w:szCs w:val="21"/>
        </w:rPr>
      </w:pPr>
    </w:p>
    <w:p w14:paraId="0ED198F6" w14:textId="77777777" w:rsidR="009A1547" w:rsidRPr="00BB79AE" w:rsidRDefault="009A1547" w:rsidP="009A1547">
      <w:pPr>
        <w:spacing w:before="0" w:line="240" w:lineRule="auto"/>
        <w:contextualSpacing/>
        <w:jc w:val="both"/>
        <w:rPr>
          <w:rFonts w:ascii="Aptos" w:hAnsi="Aptos"/>
          <w:sz w:val="21"/>
          <w:szCs w:val="21"/>
        </w:rPr>
      </w:pPr>
      <w:r w:rsidRPr="00BB79AE">
        <w:rPr>
          <w:rFonts w:ascii="Aptos" w:hAnsi="Aptos"/>
          <w:b/>
          <w:bCs/>
          <w:sz w:val="21"/>
          <w:szCs w:val="21"/>
        </w:rPr>
        <w:t>Every Revolution in Technology Begins with a Shift in Imagination</w:t>
      </w:r>
      <w:r w:rsidRPr="00BB79AE">
        <w:rPr>
          <w:rFonts w:ascii="Aptos" w:hAnsi="Aptos"/>
          <w:sz w:val="21"/>
          <w:szCs w:val="21"/>
        </w:rPr>
        <w:t xml:space="preserve">. </w:t>
      </w:r>
    </w:p>
    <w:p w14:paraId="6A92AA89" w14:textId="72746659" w:rsidR="00F63675" w:rsidRPr="00112DD0" w:rsidRDefault="00F63675" w:rsidP="00F63675">
      <w:pPr>
        <w:spacing w:before="0" w:line="240" w:lineRule="auto"/>
        <w:contextualSpacing/>
        <w:jc w:val="both"/>
        <w:rPr>
          <w:rFonts w:ascii="Aptos" w:hAnsi="Aptos"/>
          <w:sz w:val="21"/>
          <w:szCs w:val="21"/>
        </w:rPr>
      </w:pPr>
      <w:r w:rsidRPr="00112DD0">
        <w:rPr>
          <w:rFonts w:ascii="Aptos" w:hAnsi="Aptos"/>
          <w:sz w:val="21"/>
          <w:szCs w:val="21"/>
        </w:rPr>
        <w:t>The AI-</w:t>
      </w:r>
      <w:r w:rsidR="004963AE">
        <w:rPr>
          <w:rFonts w:ascii="Aptos" w:hAnsi="Aptos"/>
          <w:sz w:val="21"/>
          <w:szCs w:val="21"/>
        </w:rPr>
        <w:t>n</w:t>
      </w:r>
      <w:r w:rsidRPr="00112DD0">
        <w:rPr>
          <w:rFonts w:ascii="Aptos" w:hAnsi="Aptos"/>
          <w:sz w:val="21"/>
          <w:szCs w:val="21"/>
        </w:rPr>
        <w:t xml:space="preserve">ative enterprise is </w:t>
      </w:r>
      <w:r w:rsidR="004963AE">
        <w:rPr>
          <w:rFonts w:ascii="Aptos" w:hAnsi="Aptos"/>
          <w:sz w:val="21"/>
          <w:szCs w:val="21"/>
        </w:rPr>
        <w:t>the</w:t>
      </w:r>
      <w:r w:rsidRPr="00112DD0">
        <w:rPr>
          <w:rFonts w:ascii="Aptos" w:hAnsi="Aptos"/>
          <w:sz w:val="21"/>
          <w:szCs w:val="21"/>
        </w:rPr>
        <w:t xml:space="preserve"> next shift</w:t>
      </w:r>
      <w:r w:rsidR="00124B02" w:rsidRPr="00BB79AE">
        <w:rPr>
          <w:rFonts w:ascii="Aptos" w:hAnsi="Aptos"/>
          <w:sz w:val="21"/>
          <w:szCs w:val="21"/>
        </w:rPr>
        <w:t xml:space="preserve"> –</w:t>
      </w:r>
      <w:r w:rsidRPr="00112DD0">
        <w:rPr>
          <w:rFonts w:ascii="Aptos" w:hAnsi="Aptos"/>
          <w:sz w:val="21"/>
          <w:szCs w:val="21"/>
        </w:rPr>
        <w:t xml:space="preserve"> a cybernetic system where software, data, and people evolve together through continuous feedback and self-correction. It is </w:t>
      </w:r>
      <w:r w:rsidR="009A1547">
        <w:rPr>
          <w:rFonts w:ascii="Aptos" w:hAnsi="Aptos"/>
          <w:sz w:val="21"/>
          <w:szCs w:val="21"/>
        </w:rPr>
        <w:t>neither</w:t>
      </w:r>
      <w:r w:rsidRPr="00112DD0">
        <w:rPr>
          <w:rFonts w:ascii="Aptos" w:hAnsi="Aptos"/>
          <w:sz w:val="21"/>
          <w:szCs w:val="21"/>
        </w:rPr>
        <w:t xml:space="preserve"> a product </w:t>
      </w:r>
      <w:r w:rsidR="009A1547">
        <w:rPr>
          <w:rFonts w:ascii="Aptos" w:hAnsi="Aptos"/>
          <w:sz w:val="21"/>
          <w:szCs w:val="21"/>
        </w:rPr>
        <w:t>n</w:t>
      </w:r>
      <w:r w:rsidRPr="00112DD0">
        <w:rPr>
          <w:rFonts w:ascii="Aptos" w:hAnsi="Aptos"/>
          <w:sz w:val="21"/>
          <w:szCs w:val="21"/>
        </w:rPr>
        <w:t>or a feature but an architecture of intelligence that turns every layer into a source of cognition and every interaction into a learning signal. The Experience learns from behavior, the Process adapts in real time, the Foundation reasons over context, and the Ecosystem grows through shared intelligence. This is not about adding AI to software but about reimagining software itself as a living, learning network that scales both trust and intelligence through its feedback loops.</w:t>
      </w:r>
    </w:p>
    <w:p w14:paraId="592C131F" w14:textId="19690CCB" w:rsidR="00830752" w:rsidRPr="00112DD0" w:rsidRDefault="00F63675" w:rsidP="00F63675">
      <w:pPr>
        <w:spacing w:before="0" w:line="240" w:lineRule="auto"/>
        <w:contextualSpacing/>
        <w:jc w:val="both"/>
        <w:rPr>
          <w:rFonts w:ascii="Aptos" w:hAnsi="Aptos"/>
          <w:sz w:val="21"/>
          <w:szCs w:val="21"/>
        </w:rPr>
      </w:pPr>
      <w:r w:rsidRPr="00112DD0">
        <w:rPr>
          <w:rFonts w:ascii="Aptos" w:hAnsi="Aptos"/>
          <w:sz w:val="21"/>
          <w:szCs w:val="21"/>
        </w:rPr>
        <w:t>A</w:t>
      </w:r>
      <w:r w:rsidR="00BD2EC7">
        <w:rPr>
          <w:rFonts w:ascii="Aptos" w:hAnsi="Aptos"/>
          <w:sz w:val="21"/>
          <w:szCs w:val="21"/>
        </w:rPr>
        <w:t>t</w:t>
      </w:r>
      <w:r w:rsidRPr="00112DD0">
        <w:rPr>
          <w:rFonts w:ascii="Aptos" w:hAnsi="Aptos"/>
          <w:sz w:val="21"/>
          <w:szCs w:val="21"/>
        </w:rPr>
        <w:t xml:space="preserve"> SAP, we are uniquely positioned to lead this change, turning decades of enterprise knowledge into the foundation for a new kind of intelligence that is reliable, transparent, and deeply human at its core. Together, these become the architecture of the future, intelligent by design, adaptive by nature, and guided by feedback as the essence of trust. </w:t>
      </w:r>
      <w:r w:rsidRPr="00112DD0">
        <w:rPr>
          <w:rFonts w:ascii="Aptos" w:hAnsi="Aptos"/>
          <w:b/>
          <w:bCs/>
          <w:sz w:val="21"/>
          <w:szCs w:val="21"/>
        </w:rPr>
        <w:t>That is the path to the AI-</w:t>
      </w:r>
      <w:r w:rsidR="009A1547">
        <w:rPr>
          <w:rFonts w:ascii="Aptos" w:hAnsi="Aptos"/>
          <w:b/>
          <w:bCs/>
          <w:sz w:val="21"/>
          <w:szCs w:val="21"/>
        </w:rPr>
        <w:t>n</w:t>
      </w:r>
      <w:r w:rsidRPr="00112DD0">
        <w:rPr>
          <w:rFonts w:ascii="Aptos" w:hAnsi="Aptos"/>
          <w:b/>
          <w:bCs/>
          <w:sz w:val="21"/>
          <w:szCs w:val="21"/>
        </w:rPr>
        <w:t>ative enterprise.</w:t>
      </w:r>
    </w:p>
    <w:p w14:paraId="1AA8D0E7" w14:textId="77777777" w:rsidR="009A1547" w:rsidRDefault="009A1547" w:rsidP="005A08CF">
      <w:pPr>
        <w:spacing w:before="0" w:line="240" w:lineRule="auto"/>
        <w:contextualSpacing/>
      </w:pPr>
    </w:p>
    <w:p w14:paraId="34DED844" w14:textId="6BF6BABD" w:rsidR="005A08CF" w:rsidRPr="00112DD0" w:rsidRDefault="005A08CF" w:rsidP="005A08CF">
      <w:pPr>
        <w:spacing w:before="0" w:line="240" w:lineRule="auto"/>
        <w:contextualSpacing/>
        <w:rPr>
          <w:rFonts w:ascii="Aptos" w:hAnsi="Aptos"/>
          <w:sz w:val="24"/>
          <w:szCs w:val="24"/>
        </w:rPr>
      </w:pPr>
      <w:hyperlink w:anchor="TOC" w:history="1">
        <w:bookmarkStart w:id="376" w:name="_Toc213792234"/>
        <w:r w:rsidRPr="00112DD0">
          <w:rPr>
            <w:rStyle w:val="Heading2Char"/>
            <w:rFonts w:ascii="Aptos" w:hAnsi="Aptos"/>
            <w:b/>
            <w:bCs/>
            <w:sz w:val="24"/>
            <w:szCs w:val="24"/>
          </w:rPr>
          <w:t>ACKNOWLEDGEMENTS</w:t>
        </w:r>
        <w:bookmarkEnd w:id="376"/>
      </w:hyperlink>
      <w:r w:rsidRPr="00112DD0">
        <w:rPr>
          <w:rStyle w:val="Heading2Char"/>
          <w:rFonts w:ascii="Aptos" w:hAnsi="Aptos"/>
          <w:b/>
          <w:bCs/>
          <w:sz w:val="24"/>
          <w:szCs w:val="24"/>
        </w:rPr>
        <w:t xml:space="preserve"> </w:t>
      </w:r>
      <w:r w:rsidRPr="00112DD0">
        <w:rPr>
          <w:rFonts w:ascii="Aptos" w:hAnsi="Aptos"/>
          <w:color w:val="EE0000"/>
          <w:sz w:val="24"/>
          <w:szCs w:val="24"/>
        </w:rPr>
        <w:t>(To be updated post review)</w:t>
      </w:r>
      <w:r w:rsidR="00BE086C" w:rsidRPr="00112DD0">
        <w:rPr>
          <w:rFonts w:ascii="Aptos" w:hAnsi="Aptos"/>
          <w:color w:val="EE0000"/>
          <w:sz w:val="24"/>
          <w:szCs w:val="24"/>
        </w:rPr>
        <w:t xml:space="preserve"> </w:t>
      </w:r>
    </w:p>
    <w:bookmarkStart w:id="377" w:name="_Toc213082660"/>
    <w:p w14:paraId="7255FEEE" w14:textId="0579F6A3" w:rsidR="009F7693" w:rsidRPr="00112DD0" w:rsidRDefault="00643C7B" w:rsidP="00AA0975">
      <w:pPr>
        <w:spacing w:before="0" w:line="240" w:lineRule="auto"/>
        <w:contextualSpacing/>
        <w:rPr>
          <w:rFonts w:ascii="Aptos" w:hAnsi="Aptos"/>
          <w:sz w:val="24"/>
          <w:szCs w:val="24"/>
        </w:rPr>
      </w:pPr>
      <w:r w:rsidRPr="00112DD0">
        <w:rPr>
          <w:rStyle w:val="Heading2Char"/>
          <w:rFonts w:ascii="Aptos" w:hAnsi="Aptos"/>
          <w:b/>
          <w:bCs/>
          <w:sz w:val="24"/>
          <w:szCs w:val="24"/>
        </w:rPr>
        <w:fldChar w:fldCharType="begin"/>
      </w:r>
      <w:r w:rsidRPr="00112DD0">
        <w:rPr>
          <w:rStyle w:val="Heading2Char"/>
          <w:rFonts w:ascii="Aptos" w:hAnsi="Aptos"/>
          <w:b/>
          <w:bCs/>
          <w:sz w:val="24"/>
          <w:szCs w:val="24"/>
        </w:rPr>
        <w:instrText>HYPERLINK  \l "TOC"</w:instrText>
      </w:r>
      <w:r w:rsidRPr="00112DD0">
        <w:rPr>
          <w:rStyle w:val="Heading2Char"/>
          <w:rFonts w:ascii="Aptos" w:hAnsi="Aptos"/>
          <w:b/>
          <w:bCs/>
          <w:sz w:val="24"/>
          <w:szCs w:val="24"/>
        </w:rPr>
      </w:r>
      <w:r w:rsidRPr="00112DD0">
        <w:rPr>
          <w:rStyle w:val="Heading2Char"/>
          <w:rFonts w:ascii="Aptos" w:hAnsi="Aptos"/>
          <w:b/>
          <w:bCs/>
          <w:sz w:val="24"/>
          <w:szCs w:val="24"/>
        </w:rPr>
        <w:fldChar w:fldCharType="separate"/>
      </w:r>
      <w:bookmarkStart w:id="378" w:name="_Toc213792235"/>
      <w:r w:rsidR="005A08CF" w:rsidRPr="00112DD0">
        <w:rPr>
          <w:rStyle w:val="Heading2Char"/>
          <w:rFonts w:ascii="Aptos" w:hAnsi="Aptos"/>
          <w:b/>
          <w:bCs/>
          <w:sz w:val="24"/>
          <w:szCs w:val="24"/>
        </w:rPr>
        <w:t>GLOSSARY</w:t>
      </w:r>
      <w:bookmarkEnd w:id="377"/>
      <w:bookmarkEnd w:id="378"/>
      <w:r w:rsidRPr="00112DD0">
        <w:rPr>
          <w:rStyle w:val="Heading2Char"/>
          <w:rFonts w:ascii="Aptos" w:hAnsi="Aptos"/>
          <w:b/>
          <w:bCs/>
          <w:sz w:val="24"/>
          <w:szCs w:val="24"/>
        </w:rPr>
        <w:fldChar w:fldCharType="end"/>
      </w:r>
      <w:r w:rsidR="005A08CF" w:rsidRPr="00112DD0">
        <w:rPr>
          <w:rStyle w:val="Heading2Char"/>
          <w:rFonts w:ascii="Aptos" w:hAnsi="Aptos"/>
          <w:b/>
          <w:bCs/>
          <w:sz w:val="24"/>
          <w:szCs w:val="24"/>
        </w:rPr>
        <w:t xml:space="preserve"> </w:t>
      </w:r>
      <w:r w:rsidR="005A08CF" w:rsidRPr="00112DD0">
        <w:rPr>
          <w:rFonts w:ascii="Aptos" w:hAnsi="Aptos"/>
          <w:color w:val="EE0000"/>
          <w:sz w:val="24"/>
          <w:szCs w:val="24"/>
        </w:rPr>
        <w:t>(To be updated post review)</w:t>
      </w:r>
    </w:p>
    <w:sectPr w:rsidR="009F7693" w:rsidRPr="00112DD0">
      <w:headerReference w:type="default" r:id="rId114"/>
      <w:footerReference w:type="even" r:id="rId115"/>
      <w:footerReference w:type="default" r:id="rId11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Rao, Siddhartha" w:date="2025-11-07T11:50:00Z" w:initials="SR">
    <w:p w14:paraId="73370F3F" w14:textId="77777777" w:rsidR="00670491" w:rsidRDefault="00B7675C" w:rsidP="00670491">
      <w:pPr>
        <w:pStyle w:val="CommentText"/>
      </w:pPr>
      <w:r>
        <w:rPr>
          <w:rStyle w:val="CommentReference"/>
        </w:rPr>
        <w:annotationRef/>
      </w:r>
      <w:r w:rsidR="00670491">
        <w:t>Should this document ever intend to appeal to select shareholders and analysts: consider adding a sentence on the contribution of  AI focused strategy to a company’s market value appreciation. That is, propose connecting the technology strategy to value generation.</w:t>
      </w:r>
    </w:p>
  </w:comment>
  <w:comment w:id="3" w:author="PavanKumar, PVN" w:date="2025-11-11T22:57:00Z" w:initials="PP">
    <w:p w14:paraId="7ACF7DFE" w14:textId="19B19202" w:rsidR="009A3580" w:rsidRDefault="009A3580" w:rsidP="009A3580">
      <w:r>
        <w:rPr>
          <w:rStyle w:val="CommentReference"/>
        </w:rPr>
        <w:annotationRef/>
      </w:r>
      <w:r>
        <w:rPr>
          <w:szCs w:val="20"/>
        </w:rPr>
        <w:fldChar w:fldCharType="begin"/>
      </w:r>
      <w:r>
        <w:rPr>
          <w:szCs w:val="20"/>
        </w:rPr>
        <w:instrText>HYPERLINK "mailto:siddhartha.rao@sap.com"</w:instrText>
      </w:r>
      <w:r>
        <w:rPr>
          <w:szCs w:val="20"/>
        </w:rPr>
      </w:r>
      <w:bookmarkStart w:id="7" w:name="_@_F40ED3FF498FFF48A631FCDE1053B6DCZ"/>
      <w:r>
        <w:rPr>
          <w:szCs w:val="20"/>
        </w:rPr>
        <w:fldChar w:fldCharType="separate"/>
      </w:r>
      <w:bookmarkEnd w:id="7"/>
      <w:r w:rsidRPr="009A3580">
        <w:rPr>
          <w:rStyle w:val="Mention"/>
          <w:noProof/>
          <w:szCs w:val="20"/>
        </w:rPr>
        <w:t>@Rao, Siddhartha</w:t>
      </w:r>
      <w:r>
        <w:rPr>
          <w:szCs w:val="20"/>
        </w:rPr>
        <w:fldChar w:fldCharType="end"/>
      </w:r>
      <w:r>
        <w:rPr>
          <w:szCs w:val="20"/>
        </w:rPr>
        <w:t xml:space="preserve"> : yes our plan is the same : </w:t>
      </w:r>
      <w:r>
        <w:rPr>
          <w:color w:val="111111"/>
          <w:szCs w:val="20"/>
        </w:rPr>
        <w:t>After we complete the internal release, we will create a shorter external version that captures our intent and adds investor-facing context, including how the AI-focused strategy links to value creation and market value.</w:t>
      </w:r>
    </w:p>
  </w:comment>
  <w:comment w:id="4" w:author="Kask, Sean" w:date="2025-11-12T09:39:00Z" w:initials="SK">
    <w:p w14:paraId="7A6F760B" w14:textId="77777777" w:rsidR="00317BAA" w:rsidRDefault="00317BAA" w:rsidP="00317BAA">
      <w:pPr>
        <w:pStyle w:val="CommentText"/>
      </w:pPr>
      <w:r>
        <w:rPr>
          <w:rStyle w:val="CommentReference"/>
        </w:rPr>
        <w:annotationRef/>
      </w:r>
      <w:r>
        <w:t xml:space="preserve">+1 I just forwarded the TAM estimates for AI from Gartner and IDC along with a few investor reports. </w:t>
      </w:r>
    </w:p>
  </w:comment>
  <w:comment w:id="5" w:author="PavanKumar, PVN" w:date="2025-11-12T14:37:00Z" w:initials="PP">
    <w:p w14:paraId="526B0FC5" w14:textId="1547CB3B" w:rsidR="005051DE" w:rsidRDefault="005051DE">
      <w:pPr>
        <w:pStyle w:val="CommentText"/>
      </w:pPr>
      <w:r>
        <w:rPr>
          <w:rStyle w:val="CommentReference"/>
        </w:rPr>
        <w:annotationRef/>
      </w:r>
      <w:r>
        <w:fldChar w:fldCharType="begin"/>
      </w:r>
      <w:r>
        <w:instrText xml:space="preserve"> HYPERLINK "mailto:sean.kask@sap.com"</w:instrText>
      </w:r>
      <w:bookmarkStart w:id="8" w:name="_@_3A7AB0FDE43E4CAE872F97246802C913Z"/>
      <w:r>
        <w:fldChar w:fldCharType="separate"/>
      </w:r>
      <w:bookmarkEnd w:id="8"/>
      <w:r w:rsidRPr="1B745F67">
        <w:rPr>
          <w:rStyle w:val="Mention"/>
          <w:noProof/>
        </w:rPr>
        <w:t>@Kask, Sean</w:t>
      </w:r>
      <w:r>
        <w:fldChar w:fldCharType="end"/>
      </w:r>
      <w:r w:rsidRPr="324BC1DF">
        <w:t xml:space="preserve">  : thank you we will be incorprating those numbers. this is helpful </w:t>
      </w:r>
    </w:p>
  </w:comment>
  <w:comment w:id="6" w:author="PavanKumar, PVN" w:date="2025-11-17T09:01:00Z" w:initials="PP">
    <w:p w14:paraId="70B8E03C" w14:textId="77777777" w:rsidR="00675ECD" w:rsidRDefault="00675ECD" w:rsidP="00675ECD">
      <w:r>
        <w:rPr>
          <w:rStyle w:val="CommentReference"/>
        </w:rPr>
        <w:annotationRef/>
      </w:r>
      <w:r>
        <w:rPr>
          <w:szCs w:val="20"/>
        </w:rPr>
        <w:t>this has been incorporated; thank you ; closing the thread</w:t>
      </w:r>
    </w:p>
  </w:comment>
  <w:comment w:id="9" w:author="Rao, Siddhartha" w:date="2025-11-07T10:59:00Z" w:initials="SR">
    <w:p w14:paraId="56CF226B" w14:textId="6BB6D6EC" w:rsidR="00853910" w:rsidRDefault="00853910" w:rsidP="00853910">
      <w:pPr>
        <w:pStyle w:val="CommentText"/>
      </w:pPr>
      <w:r>
        <w:rPr>
          <w:rStyle w:val="CommentReference"/>
        </w:rPr>
        <w:annotationRef/>
      </w:r>
      <w:r>
        <w:t>Check comma. If we intend to be quoting Sapphire Ventures then the comma thereafter is not needed?</w:t>
      </w:r>
    </w:p>
  </w:comment>
  <w:comment w:id="10" w:author="PavanKumar, PVN" w:date="2025-11-10T09:11:00Z" w:initials="PP">
    <w:p w14:paraId="1A3CD76C" w14:textId="77777777" w:rsidR="006C4493" w:rsidRDefault="006C4493" w:rsidP="006C4493">
      <w:r>
        <w:rPr>
          <w:rStyle w:val="CommentReference"/>
        </w:rPr>
        <w:annotationRef/>
      </w:r>
      <w:r>
        <w:rPr>
          <w:szCs w:val="20"/>
        </w:rPr>
        <w:t>fixed. hence closing this</w:t>
      </w:r>
    </w:p>
  </w:comment>
  <w:comment w:id="11" w:author="PavanKumar, PVN" w:date="2025-11-17T09:04:00Z" w:initials="PP">
    <w:p w14:paraId="7CACF495" w14:textId="26E03BE6" w:rsidR="00853B8B" w:rsidRDefault="00853B8B" w:rsidP="00853B8B">
      <w:r>
        <w:rPr>
          <w:rStyle w:val="CommentReference"/>
        </w:rPr>
        <w:annotationRef/>
      </w:r>
      <w:r>
        <w:rPr>
          <w:szCs w:val="20"/>
        </w:rPr>
        <w:fldChar w:fldCharType="begin"/>
      </w:r>
      <w:r>
        <w:rPr>
          <w:szCs w:val="20"/>
        </w:rPr>
        <w:instrText>HYPERLINK "mailto:sean.kask@sap.com"</w:instrText>
      </w:r>
      <w:r>
        <w:rPr>
          <w:szCs w:val="20"/>
        </w:rPr>
      </w:r>
      <w:bookmarkStart w:id="12" w:name="_@_9E87E603EFBBDB4585FB98D5FBCDC3C7Z"/>
      <w:r>
        <w:rPr>
          <w:szCs w:val="20"/>
        </w:rPr>
        <w:fldChar w:fldCharType="separate"/>
      </w:r>
      <w:bookmarkEnd w:id="12"/>
      <w:r w:rsidRPr="00853B8B">
        <w:rPr>
          <w:rStyle w:val="Mention"/>
          <w:noProof/>
          <w:szCs w:val="20"/>
        </w:rPr>
        <w:t>@Kask, Sean</w:t>
      </w:r>
      <w:r>
        <w:rPr>
          <w:szCs w:val="20"/>
        </w:rPr>
        <w:fldChar w:fldCharType="end"/>
      </w:r>
      <w:r>
        <w:rPr>
          <w:szCs w:val="20"/>
        </w:rPr>
        <w:t>: adapted your feedback point, hence closing the thread</w:t>
      </w:r>
    </w:p>
  </w:comment>
  <w:comment w:id="13" w:author="Kask, Sean" w:date="2025-11-12T10:13:00Z" w:initials="SK">
    <w:p w14:paraId="703A60E9" w14:textId="42208C0A" w:rsidR="00D776AC" w:rsidRDefault="00D776AC" w:rsidP="00D776AC">
      <w:pPr>
        <w:pStyle w:val="CommentText"/>
      </w:pPr>
      <w:r>
        <w:rPr>
          <w:rStyle w:val="CommentReference"/>
        </w:rPr>
        <w:annotationRef/>
      </w:r>
      <w:r>
        <w:t xml:space="preserve">I like it, but I’m always careful about introducing new terminology without carefully defining it (e.g. “systems of intelligence” used to kill me whenever I saw it…). Whenever we introduce a new term, consider that the reader and customers need time to absorb it. </w:t>
      </w:r>
      <w:r>
        <w:br/>
      </w:r>
      <w:r>
        <w:br/>
        <w:t xml:space="preserve">I see Cognitive Core (capitalized?) 8 times in the document. If we keep it, please define it first. </w:t>
      </w:r>
      <w:r>
        <w:br/>
      </w:r>
      <w:r>
        <w:br/>
        <w:t>The definition of cognition does fit to what we are trying to achieve: “the mental processes involved in acquiring, storing, and using knowledge, which include perception, attention, memory, reasoning, judgment, problem solving, and language comprehension. These processes allow individuals to perceive and interpret sensory information, learn and retain knowledge, and make decisions based on thoughts and experiences.”</w:t>
      </w:r>
      <w:r>
        <w:br/>
      </w:r>
      <w:r>
        <w:br/>
        <w:t xml:space="preserve">PS readers might link this to IBM Watson’s “cognitive computing”, which has a very negative sentiment on the market thanks to the failure of Watson to deliver on its hype. </w:t>
      </w:r>
    </w:p>
  </w:comment>
  <w:comment w:id="14" w:author="PavanKumar, PVN" w:date="2025-11-17T09:07:00Z" w:initials="PP">
    <w:p w14:paraId="2D7C4392" w14:textId="5293EAEE" w:rsidR="00D2771B" w:rsidRDefault="00D2771B" w:rsidP="00D2771B">
      <w:r>
        <w:rPr>
          <w:rStyle w:val="CommentReference"/>
        </w:rPr>
        <w:annotationRef/>
      </w:r>
      <w:r>
        <w:rPr>
          <w:szCs w:val="20"/>
        </w:rPr>
        <w:fldChar w:fldCharType="begin"/>
      </w:r>
      <w:r>
        <w:rPr>
          <w:szCs w:val="20"/>
        </w:rPr>
        <w:instrText>HYPERLINK "mailto:sean.kask@sap.com"</w:instrText>
      </w:r>
      <w:r>
        <w:rPr>
          <w:szCs w:val="20"/>
        </w:rPr>
      </w:r>
      <w:bookmarkStart w:id="15" w:name="_@_87BA950E0C001E4AA1A7E2AE9ACF2C5BZ"/>
      <w:r>
        <w:rPr>
          <w:szCs w:val="20"/>
        </w:rPr>
        <w:fldChar w:fldCharType="separate"/>
      </w:r>
      <w:bookmarkEnd w:id="15"/>
      <w:r w:rsidRPr="00D2771B">
        <w:rPr>
          <w:rStyle w:val="Mention"/>
          <w:noProof/>
          <w:szCs w:val="20"/>
        </w:rPr>
        <w:t>@Kask, Sean</w:t>
      </w:r>
      <w:r>
        <w:rPr>
          <w:szCs w:val="20"/>
        </w:rPr>
        <w:fldChar w:fldCharType="end"/>
      </w:r>
      <w:r>
        <w:rPr>
          <w:szCs w:val="20"/>
        </w:rPr>
        <w:t xml:space="preserve"> : we have addressed this by defining "Cognitive Core"</w:t>
      </w:r>
    </w:p>
  </w:comment>
  <w:comment w:id="16" w:author="Kask, Sean" w:date="2025-11-12T09:45:00Z" w:initials="SK">
    <w:p w14:paraId="0ACAD886" w14:textId="23475D4D" w:rsidR="00F86DC4" w:rsidRDefault="00BD732E" w:rsidP="00F86DC4">
      <w:pPr>
        <w:pStyle w:val="CommentText"/>
      </w:pPr>
      <w:r>
        <w:rPr>
          <w:rStyle w:val="CommentReference"/>
        </w:rPr>
        <w:annotationRef/>
      </w:r>
      <w:r w:rsidR="00F86DC4">
        <w:t xml:space="preserve">Thanks for citing this and for your review! I’ll create a PDF version for our SharePoint and update the link soon. Also I’ll cross-reference this paper once available. </w:t>
      </w:r>
    </w:p>
  </w:comment>
  <w:comment w:id="17" w:author="PavanKumar, PVN" w:date="2025-11-17T09:07:00Z" w:initials="PP">
    <w:p w14:paraId="6B5F37EB" w14:textId="77777777" w:rsidR="00D2771B" w:rsidRDefault="00D2771B" w:rsidP="00D2771B">
      <w:r>
        <w:rPr>
          <w:rStyle w:val="CommentReference"/>
        </w:rPr>
        <w:annotationRef/>
      </w:r>
      <w:r>
        <w:rPr>
          <w:szCs w:val="20"/>
        </w:rPr>
        <w:t>sure, looking forward</w:t>
      </w:r>
    </w:p>
  </w:comment>
  <w:comment w:id="18" w:author="Kask, Sean" w:date="2025-11-12T10:15:00Z" w:initials="SK">
    <w:p w14:paraId="5746077F" w14:textId="0FE735BF" w:rsidR="00447316" w:rsidRDefault="00447316" w:rsidP="00447316">
      <w:pPr>
        <w:pStyle w:val="CommentText"/>
      </w:pPr>
      <w:r>
        <w:rPr>
          <w:rStyle w:val="CommentReference"/>
        </w:rPr>
        <w:annotationRef/>
      </w:r>
      <w:r>
        <w:t xml:space="preserve">I’m not a fan of the word self learning. Meta learning? </w:t>
      </w:r>
    </w:p>
  </w:comment>
  <w:comment w:id="19" w:author="Dumke, Jan" w:date="2025-11-17T15:47:00Z" w:initials="DJ">
    <w:p w14:paraId="2D9082E3" w14:textId="77777777" w:rsidR="00E978FC" w:rsidRDefault="00E978FC" w:rsidP="00E978FC">
      <w:r>
        <w:rPr>
          <w:rStyle w:val="CommentReference"/>
        </w:rPr>
        <w:annotationRef/>
      </w:r>
      <w:r>
        <w:rPr>
          <w:szCs w:val="20"/>
        </w:rPr>
        <w:t>For agents we'd say they are self-improving.</w:t>
      </w:r>
    </w:p>
  </w:comment>
  <w:comment w:id="20" w:author="Kask, Sean" w:date="2025-11-12T13:44:00Z" w:initials="SK">
    <w:p w14:paraId="56E5C40E" w14:textId="28478D27" w:rsidR="00923008" w:rsidRDefault="00923008" w:rsidP="00923008">
      <w:pPr>
        <w:pStyle w:val="CommentText"/>
      </w:pPr>
      <w:r>
        <w:rPr>
          <w:rStyle w:val="CommentReference"/>
        </w:rPr>
        <w:annotationRef/>
      </w:r>
      <w:r>
        <w:t xml:space="preserve">Joule OS still isn’t approved, but we can revert to the name once it is clear by the AI marketing team (it’s important we don’t use it yet). </w:t>
      </w:r>
    </w:p>
  </w:comment>
  <w:comment w:id="21" w:author="PavanKumar, PVN" w:date="2025-11-17T09:09:00Z" w:initials="PP">
    <w:p w14:paraId="1E7C795F" w14:textId="77777777" w:rsidR="00211808" w:rsidRDefault="00211808" w:rsidP="00211808">
      <w:r>
        <w:rPr>
          <w:rStyle w:val="CommentReference"/>
        </w:rPr>
        <w:annotationRef/>
      </w:r>
      <w:r>
        <w:rPr>
          <w:szCs w:val="20"/>
        </w:rPr>
        <w:t>We have changed the same to "A-Foundation' as suggested by Comms team; these changes are in the other document version and will be applied here.. hence closing this thread</w:t>
      </w:r>
    </w:p>
  </w:comment>
  <w:comment w:id="23" w:author="Ziegler, Carsten" w:date="2025-11-01T14:58:00Z" w:initials="CZ">
    <w:p w14:paraId="43CC7060" w14:textId="4BA57DA1" w:rsidR="009A5C93" w:rsidRDefault="009A5C93" w:rsidP="009A5C93">
      <w:pPr>
        <w:pStyle w:val="CommentText"/>
      </w:pPr>
      <w:r>
        <w:rPr>
          <w:rStyle w:val="CommentReference"/>
        </w:rPr>
        <w:annotationRef/>
      </w:r>
      <w:r>
        <w:t>I like. Data can be included in Foundation. Very simple and clear.</w:t>
      </w:r>
    </w:p>
  </w:comment>
  <w:comment w:id="24" w:author="PavanKumar, PVN" w:date="2025-11-03T16:01:00Z" w:initials="PP">
    <w:p w14:paraId="390C4612" w14:textId="77777777" w:rsidR="007649C5" w:rsidRDefault="007649C5" w:rsidP="007649C5">
      <w:r>
        <w:rPr>
          <w:rStyle w:val="CommentReference"/>
        </w:rPr>
        <w:annotationRef/>
      </w:r>
      <w:r>
        <w:rPr>
          <w:szCs w:val="20"/>
        </w:rPr>
        <w:t>Thank you!</w:t>
      </w:r>
    </w:p>
  </w:comment>
  <w:comment w:id="26" w:author="Kask, Sean" w:date="2025-11-12T13:56:00Z" w:initials="SK">
    <w:p w14:paraId="0BE36571" w14:textId="77777777" w:rsidR="009916C5" w:rsidRDefault="009916C5" w:rsidP="009916C5">
      <w:pPr>
        <w:pStyle w:val="CommentText"/>
      </w:pPr>
      <w:r>
        <w:rPr>
          <w:rStyle w:val="CommentReference"/>
        </w:rPr>
        <w:annotationRef/>
      </w:r>
      <w:r>
        <w:t xml:space="preserve">Why “cognitive”? If you are looking for a snazzy adjective, I’d prefer “natural” or “intuitive”. </w:t>
      </w:r>
    </w:p>
  </w:comment>
  <w:comment w:id="27" w:author="Kask, Sean" w:date="2025-11-12T13:49:00Z" w:initials="SK">
    <w:p w14:paraId="2193B8C4" w14:textId="3062C031" w:rsidR="007F138C" w:rsidRDefault="007F138C" w:rsidP="007F138C">
      <w:pPr>
        <w:pStyle w:val="CommentText"/>
      </w:pPr>
      <w:r>
        <w:rPr>
          <w:rStyle w:val="CommentReference"/>
        </w:rPr>
        <w:annotationRef/>
      </w:r>
      <w:r>
        <w:fldChar w:fldCharType="begin"/>
      </w:r>
      <w:r>
        <w:instrText>HYPERLINK "mailto:alexandria.eskelsen@sap.com"</w:instrText>
      </w:r>
      <w:bookmarkStart w:id="28" w:name="_@_1CA1668CED0F46D7B673509FED19B6EFZ"/>
      <w:r>
        <w:fldChar w:fldCharType="separate"/>
      </w:r>
      <w:bookmarkEnd w:id="28"/>
      <w:r w:rsidRPr="007F138C">
        <w:rPr>
          <w:rStyle w:val="Mention"/>
          <w:noProof/>
        </w:rPr>
        <w:t>@Eskelsen, Alexandria</w:t>
      </w:r>
      <w:r>
        <w:fldChar w:fldCharType="end"/>
      </w:r>
      <w:r>
        <w:t xml:space="preserve">  For review given you are writing the NoApp ERP white paper with Marcus. </w:t>
      </w:r>
    </w:p>
  </w:comment>
  <w:comment w:id="29" w:author="Steinert, Bastian" w:date="2025-10-28T20:12:00Z" w:initials="SB">
    <w:p w14:paraId="2F06DF07" w14:textId="40633965" w:rsidR="00CF5C90" w:rsidRDefault="00CF5C90" w:rsidP="00CF5C90">
      <w:r>
        <w:rPr>
          <w:rStyle w:val="CommentReference"/>
        </w:rPr>
        <w:annotationRef/>
      </w:r>
      <w:r>
        <w:rPr>
          <w:szCs w:val="20"/>
        </w:rPr>
        <w:t>How is this different from responsive UI, it rather seems to be definition of responsive UIs.</w:t>
      </w:r>
    </w:p>
  </w:comment>
  <w:comment w:id="30" w:author="PavanKumar, PVN" w:date="2025-10-29T10:29:00Z" w:initials="PP">
    <w:p w14:paraId="023AEDCE" w14:textId="16361155" w:rsidR="006B6E05" w:rsidRDefault="006B6E05" w:rsidP="006B6E05">
      <w:r>
        <w:rPr>
          <w:rStyle w:val="CommentReference"/>
        </w:rPr>
        <w:annotationRef/>
      </w:r>
      <w:r>
        <w:rPr>
          <w:szCs w:val="20"/>
        </w:rPr>
        <w:fldChar w:fldCharType="begin"/>
      </w:r>
      <w:r>
        <w:rPr>
          <w:szCs w:val="20"/>
        </w:rPr>
        <w:instrText>HYPERLINK "mailto:ra.sethi@sap.com"</w:instrText>
      </w:r>
      <w:r>
        <w:rPr>
          <w:szCs w:val="20"/>
        </w:rPr>
      </w:r>
      <w:bookmarkStart w:id="35" w:name="_@_61EDDA3594D0B04DA76851BA20243193Z"/>
      <w:r>
        <w:rPr>
          <w:szCs w:val="20"/>
        </w:rPr>
        <w:fldChar w:fldCharType="separate"/>
      </w:r>
      <w:bookmarkEnd w:id="35"/>
      <w:r w:rsidRPr="006B6E05">
        <w:rPr>
          <w:rStyle w:val="Mention"/>
          <w:noProof/>
          <w:szCs w:val="20"/>
        </w:rPr>
        <w:t>@Sethi, Raman</w:t>
      </w:r>
      <w:r>
        <w:rPr>
          <w:szCs w:val="20"/>
        </w:rPr>
        <w:fldChar w:fldCharType="end"/>
      </w:r>
      <w:r>
        <w:rPr>
          <w:szCs w:val="20"/>
        </w:rPr>
        <w:t xml:space="preserve"> : can you please address/respond to this </w:t>
      </w:r>
    </w:p>
  </w:comment>
  <w:comment w:id="31" w:author="Sethi, Raman" w:date="2025-10-28T23:30:00Z" w:initials="SR">
    <w:p w14:paraId="01E79FF1" w14:textId="3507D184" w:rsidR="00307109" w:rsidRDefault="00307109">
      <w:pPr>
        <w:pStyle w:val="CommentText"/>
      </w:pPr>
      <w:r>
        <w:rPr>
          <w:rStyle w:val="CommentReference"/>
        </w:rPr>
        <w:annotationRef/>
      </w:r>
      <w:r w:rsidRPr="68E6AF64">
        <w:t xml:space="preserve">Adaptive UI will "optimizing functionality based on each device’s capabilities". For eg going from a phone to a foldable phone responsive UI will try to render the same app by "fitting" the bigger real estate. Adaptive will use the extra real estate to render say a master detail screen. On the desktop it will change the layout further to add more functionality to tap into even more real estate. Adaptive is more work but does justice to the form factors. Google responsive vs  adaptive to see more examples. </w:t>
      </w:r>
      <w:r>
        <w:fldChar w:fldCharType="begin"/>
      </w:r>
      <w:r>
        <w:instrText xml:space="preserve"> HYPERLINK "mailto:bastian.steinert01@sap.com"</w:instrText>
      </w:r>
      <w:bookmarkStart w:id="36" w:name="_@_97700AFBEAFB4A518283B1609912099AZ"/>
      <w:r>
        <w:fldChar w:fldCharType="separate"/>
      </w:r>
      <w:bookmarkEnd w:id="36"/>
      <w:r w:rsidRPr="7631C3AF">
        <w:rPr>
          <w:rStyle w:val="Mention"/>
          <w:noProof/>
        </w:rPr>
        <w:t>@Steinert, Bastian</w:t>
      </w:r>
      <w:r>
        <w:fldChar w:fldCharType="end"/>
      </w:r>
      <w:r w:rsidRPr="6C760D84">
        <w:t xml:space="preserve"> </w:t>
      </w:r>
    </w:p>
  </w:comment>
  <w:comment w:id="32" w:author="Steinert, Bastian" w:date="2025-10-29T15:24:00Z" w:initials="SB">
    <w:p w14:paraId="08F89950" w14:textId="77777777" w:rsidR="00232CA7" w:rsidRDefault="00232CA7" w:rsidP="00232CA7">
      <w:r>
        <w:rPr>
          <w:rStyle w:val="CommentReference"/>
        </w:rPr>
        <w:annotationRef/>
      </w:r>
      <w:r>
        <w:rPr>
          <w:szCs w:val="20"/>
        </w:rPr>
        <w:t xml:space="preserve">Ok, thanks for the explanation. I now understand the intent. So instead of fluid elements, you prefer having optimization for particular real estates. Maybe it would help to say something like "Our applications support </w:t>
      </w:r>
      <w:r>
        <w:rPr>
          <w:i/>
          <w:iCs/>
          <w:szCs w:val="20"/>
        </w:rPr>
        <w:t xml:space="preserve">adaptive </w:t>
      </w:r>
      <w:r>
        <w:rPr>
          <w:szCs w:val="20"/>
        </w:rPr>
        <w:t xml:space="preserve">design over </w:t>
      </w:r>
      <w:r>
        <w:rPr>
          <w:i/>
          <w:iCs/>
          <w:szCs w:val="20"/>
        </w:rPr>
        <w:t>responsive</w:t>
      </w:r>
      <w:r>
        <w:rPr>
          <w:szCs w:val="20"/>
        </w:rPr>
        <w:t xml:space="preserve"> design (add some reference) to ensure optimized functionality ..." </w:t>
      </w:r>
    </w:p>
  </w:comment>
  <w:comment w:id="33" w:author="PavanKumar, PVN" w:date="2025-11-03T17:41:00Z" w:initials="PP">
    <w:p w14:paraId="3F6376DC" w14:textId="42465221" w:rsidR="008D1DF0" w:rsidRDefault="008D1DF0" w:rsidP="008D1DF0">
      <w:r>
        <w:rPr>
          <w:rStyle w:val="CommentReference"/>
        </w:rPr>
        <w:annotationRef/>
      </w:r>
      <w:r>
        <w:rPr>
          <w:szCs w:val="20"/>
        </w:rPr>
        <w:fldChar w:fldCharType="begin"/>
      </w:r>
      <w:r>
        <w:rPr>
          <w:szCs w:val="20"/>
        </w:rPr>
        <w:instrText>HYPERLINK "mailto:ra.sethi@sap.com"</w:instrText>
      </w:r>
      <w:r>
        <w:rPr>
          <w:szCs w:val="20"/>
        </w:rPr>
      </w:r>
      <w:bookmarkStart w:id="37" w:name="_@_C3DA36FA125F654A8FE32B3E350F6081Z"/>
      <w:r>
        <w:rPr>
          <w:szCs w:val="20"/>
        </w:rPr>
        <w:fldChar w:fldCharType="separate"/>
      </w:r>
      <w:bookmarkEnd w:id="37"/>
      <w:r w:rsidRPr="008D1DF0">
        <w:rPr>
          <w:rStyle w:val="Mention"/>
          <w:noProof/>
          <w:szCs w:val="20"/>
        </w:rPr>
        <w:t>@Sethi, Raman</w:t>
      </w:r>
      <w:r>
        <w:rPr>
          <w:szCs w:val="20"/>
        </w:rPr>
        <w:fldChar w:fldCharType="end"/>
      </w:r>
      <w:r>
        <w:rPr>
          <w:szCs w:val="20"/>
        </w:rPr>
        <w:t xml:space="preserve"> : is this feedback comment addressed. once addressed , can we close/resolve this thread ?</w:t>
      </w:r>
    </w:p>
  </w:comment>
  <w:comment w:id="34" w:author="Sethi, Raman" w:date="2025-11-04T06:18:00Z" w:initials="SR">
    <w:p w14:paraId="7DC921FB" w14:textId="16B0AED0" w:rsidR="00210CFA" w:rsidRDefault="00210CFA">
      <w:pPr>
        <w:pStyle w:val="CommentText"/>
      </w:pPr>
      <w:r>
        <w:rPr>
          <w:rStyle w:val="CommentReference"/>
        </w:rPr>
        <w:annotationRef/>
      </w:r>
      <w:r>
        <w:fldChar w:fldCharType="begin"/>
      </w:r>
      <w:r>
        <w:instrText xml:space="preserve"> HYPERLINK "mailto:bastian.steinert01@sap.com"</w:instrText>
      </w:r>
      <w:bookmarkStart w:id="38" w:name="_@_8D0E7A46816D4D1C8EC2CAC7DBC827FBZ"/>
      <w:r>
        <w:fldChar w:fldCharType="separate"/>
      </w:r>
      <w:bookmarkEnd w:id="38"/>
      <w:r w:rsidRPr="35E38A13">
        <w:rPr>
          <w:rStyle w:val="Mention"/>
          <w:noProof/>
        </w:rPr>
        <w:t>@Steinert, Bastian</w:t>
      </w:r>
      <w:r>
        <w:fldChar w:fldCharType="end"/>
      </w:r>
      <w:r w:rsidRPr="70CFCB8F">
        <w:t xml:space="preserve"> It already does that starting with "Rather than simply creating responsive.... "</w:t>
      </w:r>
    </w:p>
  </w:comment>
  <w:comment w:id="39" w:author="Steinert, Bastian" w:date="2025-10-28T20:15:00Z" w:initials="SB">
    <w:p w14:paraId="3AF0656E" w14:textId="38DAA404" w:rsidR="003E7387" w:rsidRDefault="003E7387" w:rsidP="003E7387">
      <w:r>
        <w:rPr>
          <w:rStyle w:val="CommentReference"/>
        </w:rPr>
        <w:annotationRef/>
      </w:r>
      <w:r>
        <w:rPr>
          <w:szCs w:val="20"/>
        </w:rPr>
        <w:t xml:space="preserve">How is personalization related to AI-native? What type of personalization is envisioned? </w:t>
      </w:r>
    </w:p>
  </w:comment>
  <w:comment w:id="40" w:author="PavanKumar, PVN" w:date="2025-10-29T10:29:00Z" w:initials="PP">
    <w:p w14:paraId="1023C0EE" w14:textId="77777777" w:rsidR="008B5B52" w:rsidRDefault="008B5B52" w:rsidP="008B5B52">
      <w:r>
        <w:rPr>
          <w:rStyle w:val="CommentReference"/>
        </w:rPr>
        <w:annotationRef/>
      </w:r>
      <w:r>
        <w:rPr>
          <w:color w:val="094ED0"/>
          <w:szCs w:val="20"/>
        </w:rPr>
        <w:t>@Sethi, Raman</w:t>
      </w:r>
      <w:r>
        <w:rPr>
          <w:szCs w:val="20"/>
        </w:rPr>
        <w:t xml:space="preserve"> : can you please address/respond to this </w:t>
      </w:r>
    </w:p>
  </w:comment>
  <w:comment w:id="41" w:author="Sethi, Raman" w:date="2025-10-28T23:39:00Z" w:initials="SR">
    <w:p w14:paraId="6E80F310" w14:textId="6579C280" w:rsidR="00BC7D2E" w:rsidRDefault="00BC7D2E">
      <w:pPr>
        <w:pStyle w:val="CommentText"/>
      </w:pPr>
      <w:r>
        <w:rPr>
          <w:rStyle w:val="CommentReference"/>
        </w:rPr>
        <w:annotationRef/>
      </w:r>
      <w:r w:rsidRPr="78D74EB5">
        <w:t xml:space="preserve">Personalization is related to AI-native in that it moves away from static &amp; pre-coded interfaces to dynamically generated experiences powered by AI learning systems. The next line answers the 2nd question "This requires building intelligent systems that learn user work patterns, generating UIs and insights in real-time all while maintaining strict privacy boundaries and allowing user control over what is learned and shared." </w:t>
      </w:r>
      <w:r>
        <w:fldChar w:fldCharType="begin"/>
      </w:r>
      <w:r>
        <w:instrText xml:space="preserve"> HYPERLINK "mailto:bastian.steinert01@sap.com"</w:instrText>
      </w:r>
      <w:bookmarkStart w:id="45" w:name="_@_73B3AB44FE5C42F2B1BF922FF508FE26Z"/>
      <w:r>
        <w:fldChar w:fldCharType="separate"/>
      </w:r>
      <w:bookmarkEnd w:id="45"/>
      <w:r w:rsidRPr="4ED09EAA">
        <w:rPr>
          <w:rStyle w:val="Mention"/>
          <w:noProof/>
        </w:rPr>
        <w:t>@Steinert, Bastian</w:t>
      </w:r>
      <w:r>
        <w:fldChar w:fldCharType="end"/>
      </w:r>
      <w:r w:rsidRPr="3E4BEF0A">
        <w:t xml:space="preserve"> </w:t>
      </w:r>
    </w:p>
  </w:comment>
  <w:comment w:id="42" w:author="Steinert, Bastian" w:date="2025-10-29T15:11:00Z" w:initials="SB">
    <w:p w14:paraId="0C95A784" w14:textId="77777777" w:rsidR="00C5491F" w:rsidRDefault="00C5491F" w:rsidP="00C5491F">
      <w:r>
        <w:rPr>
          <w:rStyle w:val="CommentReference"/>
        </w:rPr>
        <w:annotationRef/>
      </w:r>
      <w:r>
        <w:rPr>
          <w:szCs w:val="20"/>
        </w:rPr>
        <w:t>Sure, I noticed this. Though, couldn't we just call it dynamic user interfaces. Will 2 different people (e.g. you and I) that start the same interaction with the systems - e.g. ask Joule the same first question - will they have the same experience, and get to see the same dynamic interfaces, or will they get different one. If the latter, what will be taken into account - my role, my expertise, my previous interactions ...</w:t>
      </w:r>
    </w:p>
    <w:p w14:paraId="6448253A" w14:textId="77777777" w:rsidR="00C5491F" w:rsidRDefault="00C5491F" w:rsidP="00C5491F"/>
    <w:p w14:paraId="2211B818" w14:textId="77777777" w:rsidR="00C5491F" w:rsidRDefault="00C5491F" w:rsidP="00C5491F">
      <w:r>
        <w:rPr>
          <w:szCs w:val="20"/>
        </w:rPr>
        <w:t xml:space="preserve">To me, personalization is different than dynamic user interfaces. I would appreciate additional details </w:t>
      </w:r>
    </w:p>
  </w:comment>
  <w:comment w:id="43" w:author="Sethi, Raman" w:date="2025-11-04T06:21:00Z" w:initials="SR">
    <w:p w14:paraId="152478F5" w14:textId="1B8E9852" w:rsidR="00210CFA" w:rsidRDefault="00210CFA">
      <w:pPr>
        <w:pStyle w:val="CommentText"/>
      </w:pPr>
      <w:r>
        <w:rPr>
          <w:rStyle w:val="CommentReference"/>
        </w:rPr>
        <w:annotationRef/>
      </w:r>
      <w:r>
        <w:fldChar w:fldCharType="begin"/>
      </w:r>
      <w:r>
        <w:instrText xml:space="preserve"> HYPERLINK "mailto:bastian.steinert01@sap.com"</w:instrText>
      </w:r>
      <w:bookmarkStart w:id="46" w:name="_@_276E4ADF586849CEB978AE31C1841CC7Z"/>
      <w:r>
        <w:fldChar w:fldCharType="separate"/>
      </w:r>
      <w:bookmarkEnd w:id="46"/>
      <w:r w:rsidRPr="48911F81">
        <w:rPr>
          <w:rStyle w:val="Mention"/>
          <w:noProof/>
        </w:rPr>
        <w:t>@Steinert, Bastian</w:t>
      </w:r>
      <w:r>
        <w:fldChar w:fldCharType="end"/>
      </w:r>
      <w:r w:rsidRPr="75A08086">
        <w:t xml:space="preserve"> That's why it says Human-centered AI which will ensure "you" and "I" get different experiences based on our context. Hence personalized.</w:t>
      </w:r>
    </w:p>
  </w:comment>
  <w:comment w:id="44" w:author="PavanKumar, PVN" w:date="2025-11-04T20:24:00Z" w:initials="PP">
    <w:p w14:paraId="531ADAFF" w14:textId="083B76D9" w:rsidR="000127A6" w:rsidRDefault="000127A6" w:rsidP="000127A6">
      <w:r>
        <w:rPr>
          <w:rStyle w:val="CommentReference"/>
        </w:rPr>
        <w:annotationRef/>
      </w:r>
      <w:r>
        <w:rPr>
          <w:szCs w:val="20"/>
        </w:rPr>
        <w:fldChar w:fldCharType="begin"/>
      </w:r>
      <w:r>
        <w:rPr>
          <w:szCs w:val="20"/>
        </w:rPr>
        <w:instrText>HYPERLINK "mailto:ra.sethi@sap.com"</w:instrText>
      </w:r>
      <w:r>
        <w:rPr>
          <w:szCs w:val="20"/>
        </w:rPr>
      </w:r>
      <w:bookmarkStart w:id="47" w:name="_@_6546FEF1B70872468D363B081CD2D24FZ"/>
      <w:r>
        <w:rPr>
          <w:szCs w:val="20"/>
        </w:rPr>
        <w:fldChar w:fldCharType="separate"/>
      </w:r>
      <w:bookmarkEnd w:id="47"/>
      <w:r w:rsidRPr="000127A6">
        <w:rPr>
          <w:rStyle w:val="Mention"/>
          <w:noProof/>
          <w:szCs w:val="20"/>
        </w:rPr>
        <w:t>@Sethi, Raman</w:t>
      </w:r>
      <w:r>
        <w:rPr>
          <w:szCs w:val="20"/>
        </w:rPr>
        <w:fldChar w:fldCharType="end"/>
      </w:r>
      <w:r>
        <w:rPr>
          <w:szCs w:val="20"/>
        </w:rPr>
        <w:t xml:space="preserve"> - can we close this ?</w:t>
      </w:r>
    </w:p>
  </w:comment>
  <w:comment w:id="49" w:author="Ziegler, Carsten" w:date="2025-11-01T15:15:00Z" w:initials="CZ">
    <w:p w14:paraId="749D4871" w14:textId="77777777" w:rsidR="007C77E6" w:rsidRDefault="007C77E6" w:rsidP="007C77E6">
      <w:pPr>
        <w:pStyle w:val="CommentText"/>
      </w:pPr>
      <w:r>
        <w:rPr>
          <w:rStyle w:val="CommentReference"/>
        </w:rPr>
        <w:annotationRef/>
      </w:r>
      <w:r>
        <w:t>We need a link, majority does not know such projects, also true for UX batches</w:t>
      </w:r>
    </w:p>
  </w:comment>
  <w:comment w:id="48" w:author="PavanKumar, PVN" w:date="2025-11-03T16:21:00Z" w:initials="PP">
    <w:p w14:paraId="4D0AB106" w14:textId="78980166" w:rsidR="00E27B1F" w:rsidRDefault="00E27B1F" w:rsidP="00E27B1F">
      <w:r>
        <w:rPr>
          <w:rStyle w:val="CommentReference"/>
        </w:rPr>
        <w:annotationRef/>
      </w:r>
      <w:r>
        <w:rPr>
          <w:szCs w:val="20"/>
        </w:rPr>
        <w:fldChar w:fldCharType="begin"/>
      </w:r>
      <w:r>
        <w:rPr>
          <w:szCs w:val="20"/>
        </w:rPr>
        <w:instrText>HYPERLINK "mailto:ra.sethi@sap.com"</w:instrText>
      </w:r>
      <w:r>
        <w:rPr>
          <w:szCs w:val="20"/>
        </w:rPr>
      </w:r>
      <w:bookmarkStart w:id="50" w:name="_@_6D74204FB03A2746BA571B6D204C3D45Z"/>
      <w:r>
        <w:rPr>
          <w:szCs w:val="20"/>
        </w:rPr>
        <w:fldChar w:fldCharType="separate"/>
      </w:r>
      <w:bookmarkEnd w:id="50"/>
      <w:r w:rsidRPr="00E27B1F">
        <w:rPr>
          <w:rStyle w:val="Mention"/>
          <w:noProof/>
          <w:szCs w:val="20"/>
        </w:rPr>
        <w:t>@Sethi, Raman</w:t>
      </w:r>
      <w:r>
        <w:rPr>
          <w:szCs w:val="20"/>
        </w:rPr>
        <w:fldChar w:fldCharType="end"/>
      </w:r>
      <w:r>
        <w:rPr>
          <w:szCs w:val="20"/>
        </w:rPr>
        <w:t xml:space="preserve"> : Can you please provide links to Axpress</w:t>
      </w:r>
    </w:p>
  </w:comment>
  <w:comment w:id="51" w:author="Steinert, Bastian" w:date="2025-10-28T20:37:00Z" w:initials="SB">
    <w:p w14:paraId="7EDBBA06" w14:textId="25CEF536" w:rsidR="007E3AA0" w:rsidRDefault="00F630BB" w:rsidP="007E3AA0">
      <w:r>
        <w:rPr>
          <w:rStyle w:val="CommentReference"/>
        </w:rPr>
        <w:annotationRef/>
      </w:r>
      <w:r w:rsidR="007E3AA0">
        <w:rPr>
          <w:szCs w:val="20"/>
        </w:rPr>
        <w:t>Seems like a typo. I have not heard / seen that "Joule Everything" is now a term and refers to something</w:t>
      </w:r>
    </w:p>
  </w:comment>
  <w:comment w:id="52" w:author="PavanKumar, PVN" w:date="2025-10-29T12:10:00Z" w:initials="PP">
    <w:p w14:paraId="0E49621E" w14:textId="6F908241" w:rsidR="00990BC5" w:rsidRDefault="00990BC5" w:rsidP="00990BC5">
      <w:r>
        <w:rPr>
          <w:rStyle w:val="CommentReference"/>
        </w:rPr>
        <w:annotationRef/>
      </w:r>
      <w:r>
        <w:rPr>
          <w:color w:val="084DCF"/>
          <w:szCs w:val="20"/>
        </w:rPr>
        <w:t>@Sethi, Raman</w:t>
      </w:r>
      <w:r>
        <w:rPr>
          <w:szCs w:val="20"/>
        </w:rPr>
        <w:t xml:space="preserve"> : can you please address/respond to this </w:t>
      </w:r>
    </w:p>
  </w:comment>
  <w:comment w:id="53" w:author="Sethi, Raman" w:date="2025-10-28T23:43:00Z" w:initials="SR">
    <w:p w14:paraId="3B8A2BFA" w14:textId="0E49CDBE" w:rsidR="00060BA4" w:rsidRDefault="00060BA4">
      <w:pPr>
        <w:pStyle w:val="CommentText"/>
      </w:pPr>
      <w:r>
        <w:rPr>
          <w:rStyle w:val="CommentReference"/>
        </w:rPr>
        <w:annotationRef/>
      </w:r>
      <w:r w:rsidRPr="4D9D5A1B">
        <w:t xml:space="preserve">If Joule Everything is now a term how should it be addressed in a sentence like this ? </w:t>
      </w:r>
      <w:r>
        <w:fldChar w:fldCharType="begin"/>
      </w:r>
      <w:r>
        <w:instrText xml:space="preserve"> HYPERLINK "mailto:bastian.steinert01@sap.com"</w:instrText>
      </w:r>
      <w:bookmarkStart w:id="57" w:name="_@_53FC792E87134C8BAA9AC9B94CBC1014Z"/>
      <w:r>
        <w:fldChar w:fldCharType="separate"/>
      </w:r>
      <w:bookmarkEnd w:id="57"/>
      <w:r w:rsidRPr="6F36278C">
        <w:rPr>
          <w:rStyle w:val="Mention"/>
          <w:noProof/>
        </w:rPr>
        <w:t>@Steinert, Bastian</w:t>
      </w:r>
      <w:r>
        <w:fldChar w:fldCharType="end"/>
      </w:r>
      <w:r w:rsidRPr="537E47EC">
        <w:t xml:space="preserve"> </w:t>
      </w:r>
    </w:p>
  </w:comment>
  <w:comment w:id="54" w:author="Steinert, Bastian" w:date="2025-10-29T15:45:00Z" w:initials="SB">
    <w:p w14:paraId="422629D3" w14:textId="77777777" w:rsidR="00574CB1" w:rsidRDefault="00574CB1" w:rsidP="00574CB1">
      <w:r>
        <w:rPr>
          <w:rStyle w:val="CommentReference"/>
        </w:rPr>
        <w:annotationRef/>
      </w:r>
      <w:r>
        <w:rPr>
          <w:szCs w:val="20"/>
        </w:rPr>
        <w:t xml:space="preserve">ah, so it is indeed a new term? In this case, it might help to use a particular style for such coined terms, maybe in italics and with a glossary reference. It looked like a typo to me. Feel free to ignore, if it's just me  </w:t>
      </w:r>
    </w:p>
  </w:comment>
  <w:comment w:id="55" w:author="PavanKumar, PVN" w:date="2025-11-03T17:42:00Z" w:initials="PP">
    <w:p w14:paraId="7914C598" w14:textId="77777777" w:rsidR="00FC47BE" w:rsidRDefault="00FC47BE" w:rsidP="00FC47BE">
      <w:r>
        <w:rPr>
          <w:rStyle w:val="CommentReference"/>
        </w:rPr>
        <w:annotationRef/>
      </w:r>
      <w:r>
        <w:rPr>
          <w:color w:val="094ED0"/>
          <w:szCs w:val="20"/>
        </w:rPr>
        <w:t>@Sethi, Raman</w:t>
      </w:r>
      <w:r>
        <w:rPr>
          <w:szCs w:val="20"/>
        </w:rPr>
        <w:t xml:space="preserve"> : is this feedback comment addressed. once addressed , can we close/resolve this thread ?</w:t>
      </w:r>
    </w:p>
  </w:comment>
  <w:comment w:id="56" w:author="Sethi, Raman" w:date="2025-11-04T07:26:00Z" w:initials="SR">
    <w:p w14:paraId="13DE6E58" w14:textId="6F74C232" w:rsidR="00262688" w:rsidRDefault="00262688">
      <w:pPr>
        <w:pStyle w:val="CommentText"/>
      </w:pPr>
      <w:r>
        <w:rPr>
          <w:rStyle w:val="CommentReference"/>
        </w:rPr>
        <w:annotationRef/>
      </w:r>
      <w:r>
        <w:fldChar w:fldCharType="begin"/>
      </w:r>
      <w:r>
        <w:instrText xml:space="preserve"> HYPERLINK "mailto:bastian.steinert01@sap.com"</w:instrText>
      </w:r>
      <w:bookmarkStart w:id="58" w:name="_@_0234C98DA9F34572A1F28499975ABA6CZ"/>
      <w:r>
        <w:fldChar w:fldCharType="separate"/>
      </w:r>
      <w:bookmarkEnd w:id="58"/>
      <w:r w:rsidRPr="73C0A93F">
        <w:rPr>
          <w:rStyle w:val="Mention"/>
          <w:noProof/>
        </w:rPr>
        <w:t>@Steinert, Bastian</w:t>
      </w:r>
      <w:r>
        <w:fldChar w:fldCharType="end"/>
      </w:r>
      <w:r w:rsidRPr="2BA4773F">
        <w:t xml:space="preserve"> I'm going to call this "Joule Client" as we don't have an approved term :)</w:t>
      </w:r>
    </w:p>
  </w:comment>
  <w:comment w:id="62" w:author="Sethi, Raman" w:date="2025-10-22T10:22:00Z" w:initials="SR">
    <w:p w14:paraId="0A97D8C8" w14:textId="77777777" w:rsidR="00CB3541" w:rsidRDefault="00CB3541" w:rsidP="00CB3541">
      <w:pPr>
        <w:pStyle w:val="CommentText"/>
      </w:pPr>
      <w:r>
        <w:rPr>
          <w:rStyle w:val="CommentReference"/>
        </w:rPr>
        <w:annotationRef/>
      </w:r>
      <w:r w:rsidRPr="55190AB8">
        <w:t>I think the idea here was to keep this to the UX level and not bring in other system components like Data Ontology, Orchestration, Memory, Rules Engine, Feedback Loop etc. But I agree the underlying system will be common.</w:t>
      </w:r>
    </w:p>
  </w:comment>
  <w:comment w:id="63" w:author="PavanKumar, PVN" w:date="2025-11-11T10:07:00Z" w:initials="PP">
    <w:p w14:paraId="78E9B533" w14:textId="74AB23F4" w:rsidR="00C25982" w:rsidRDefault="00C25982" w:rsidP="00C25982">
      <w:r>
        <w:rPr>
          <w:rStyle w:val="CommentReference"/>
        </w:rPr>
        <w:annotationRef/>
      </w:r>
      <w:r>
        <w:rPr>
          <w:szCs w:val="20"/>
        </w:rPr>
        <w:fldChar w:fldCharType="begin"/>
      </w:r>
      <w:r>
        <w:rPr>
          <w:szCs w:val="20"/>
        </w:rPr>
        <w:instrText>HYPERLINK "mailto:ra.sethi@sap.com"</w:instrText>
      </w:r>
      <w:r>
        <w:rPr>
          <w:szCs w:val="20"/>
        </w:rPr>
      </w:r>
      <w:bookmarkStart w:id="67" w:name="_@_A0D183029476F24D938CE4E9DD5CEEF2Z"/>
      <w:r>
        <w:rPr>
          <w:szCs w:val="20"/>
        </w:rPr>
        <w:fldChar w:fldCharType="separate"/>
      </w:r>
      <w:bookmarkEnd w:id="67"/>
      <w:r w:rsidRPr="00C25982">
        <w:rPr>
          <w:rStyle w:val="Mention"/>
          <w:noProof/>
          <w:szCs w:val="20"/>
        </w:rPr>
        <w:t>@Sethi, Raman</w:t>
      </w:r>
      <w:r>
        <w:rPr>
          <w:szCs w:val="20"/>
        </w:rPr>
        <w:fldChar w:fldCharType="end"/>
      </w:r>
      <w:r>
        <w:rPr>
          <w:szCs w:val="20"/>
        </w:rPr>
        <w:t xml:space="preserve"> : can you please validate and close this thread</w:t>
      </w:r>
    </w:p>
  </w:comment>
  <w:comment w:id="64" w:author="Zhernovoi, Vadym" w:date="2025-10-24T11:26:00Z" w:initials="ZV">
    <w:p w14:paraId="7E64367C" w14:textId="5355A10B" w:rsidR="00CB3541" w:rsidRDefault="00CB3541" w:rsidP="00CB3541">
      <w:pPr>
        <w:pStyle w:val="CommentText"/>
      </w:pPr>
      <w:r>
        <w:rPr>
          <w:rStyle w:val="CommentReference"/>
        </w:rPr>
        <w:annotationRef/>
      </w:r>
      <w:r w:rsidRPr="4C49F9D6">
        <w:t>I see. A layered representation of this could also resonate with the readership, smth like:</w:t>
      </w:r>
    </w:p>
    <w:p w14:paraId="658B3E56" w14:textId="77777777" w:rsidR="00CB3541" w:rsidRDefault="00CB3541" w:rsidP="00CB3541">
      <w:pPr>
        <w:pStyle w:val="CommentText"/>
      </w:pPr>
      <w:r w:rsidRPr="327B7A7F">
        <w:t>- Input layer: voice, vision, text..</w:t>
      </w:r>
    </w:p>
    <w:p w14:paraId="29E35CDC" w14:textId="77777777" w:rsidR="00CB3541" w:rsidRDefault="00CB3541" w:rsidP="00CB3541">
      <w:pPr>
        <w:pStyle w:val="CommentText"/>
      </w:pPr>
      <w:r w:rsidRPr="17302CBD">
        <w:t>- UI/presentation/interaction: conversational, generative UIs</w:t>
      </w:r>
    </w:p>
    <w:p w14:paraId="126E21D1" w14:textId="77777777" w:rsidR="00CB3541" w:rsidRDefault="00CB3541" w:rsidP="00CB3541">
      <w:pPr>
        <w:pStyle w:val="CommentText"/>
      </w:pPr>
      <w:r w:rsidRPr="6983AD6C">
        <w:t>- ...</w:t>
      </w:r>
    </w:p>
  </w:comment>
  <w:comment w:id="65" w:author="Sethi, Raman" w:date="2025-10-24T07:42:00Z" w:initials="SR">
    <w:p w14:paraId="261403C1" w14:textId="77777777" w:rsidR="00CB3541" w:rsidRDefault="00CB3541" w:rsidP="00CB3541">
      <w:pPr>
        <w:pStyle w:val="CommentText"/>
      </w:pPr>
      <w:r>
        <w:rPr>
          <w:rStyle w:val="CommentReference"/>
        </w:rPr>
        <w:annotationRef/>
      </w:r>
      <w:r>
        <w:fldChar w:fldCharType="begin"/>
      </w:r>
      <w:r>
        <w:instrText xml:space="preserve"> HYPERLINK "mailto:vadym.zhernovoi@sap.com"</w:instrText>
      </w:r>
      <w:bookmarkStart w:id="68" w:name="_@_2E9437D94DFA4628B69B0B80301E38C1Z"/>
      <w:r>
        <w:fldChar w:fldCharType="separate"/>
      </w:r>
      <w:bookmarkEnd w:id="68"/>
      <w:r w:rsidRPr="7BC1B5BA">
        <w:rPr>
          <w:rStyle w:val="Mention"/>
          <w:noProof/>
        </w:rPr>
        <w:t>@Zhernovoi, Vadym</w:t>
      </w:r>
      <w:r>
        <w:fldChar w:fldCharType="end"/>
      </w:r>
      <w:r w:rsidRPr="23620E66">
        <w:t xml:space="preserve"> please feel free to make the changes to reflect this.</w:t>
      </w:r>
    </w:p>
  </w:comment>
  <w:comment w:id="66" w:author="PavanKumar, PVN" w:date="2025-11-11T10:08:00Z" w:initials="PP">
    <w:p w14:paraId="74918132" w14:textId="043045AC" w:rsidR="00074A00" w:rsidRDefault="00074A00" w:rsidP="00074A00">
      <w:r>
        <w:rPr>
          <w:rStyle w:val="CommentReference"/>
        </w:rPr>
        <w:annotationRef/>
      </w:r>
      <w:r>
        <w:rPr>
          <w:szCs w:val="20"/>
        </w:rPr>
        <w:fldChar w:fldCharType="begin"/>
      </w:r>
      <w:r>
        <w:rPr>
          <w:szCs w:val="20"/>
        </w:rPr>
        <w:instrText>HYPERLINK "mailto:ra.sethi@sap.com"</w:instrText>
      </w:r>
      <w:r>
        <w:rPr>
          <w:szCs w:val="20"/>
        </w:rPr>
      </w:r>
      <w:bookmarkStart w:id="69" w:name="_@_43C6790BC544174CBA18A1957283C8EEZ"/>
      <w:r>
        <w:rPr>
          <w:szCs w:val="20"/>
        </w:rPr>
        <w:fldChar w:fldCharType="separate"/>
      </w:r>
      <w:bookmarkEnd w:id="69"/>
      <w:r w:rsidRPr="00074A00">
        <w:rPr>
          <w:rStyle w:val="Mention"/>
          <w:noProof/>
          <w:szCs w:val="20"/>
        </w:rPr>
        <w:t>@Sethi, Raman</w:t>
      </w:r>
      <w:r>
        <w:rPr>
          <w:szCs w:val="20"/>
        </w:rPr>
        <w:fldChar w:fldCharType="end"/>
      </w:r>
      <w:r>
        <w:rPr>
          <w:szCs w:val="20"/>
        </w:rPr>
        <w:t xml:space="preserve"> :: can you check and close this thread ?</w:t>
      </w:r>
    </w:p>
  </w:comment>
  <w:comment w:id="59" w:author="PavanKumar, PVN" w:date="2025-11-04T10:18:00Z" w:initials="PP">
    <w:p w14:paraId="101CECC8" w14:textId="77777777" w:rsidR="00CB3541" w:rsidRDefault="00CB3541" w:rsidP="00CB3541">
      <w:r>
        <w:rPr>
          <w:rStyle w:val="CommentReference"/>
        </w:rPr>
        <w:annotationRef/>
      </w:r>
      <w:r>
        <w:rPr>
          <w:szCs w:val="20"/>
        </w:rPr>
        <w:fldChar w:fldCharType="begin"/>
      </w:r>
      <w:r>
        <w:rPr>
          <w:szCs w:val="20"/>
        </w:rPr>
        <w:instrText>HYPERLINK "mailto:ra.sethi@sap.com"</w:instrText>
      </w:r>
      <w:r>
        <w:rPr>
          <w:szCs w:val="20"/>
        </w:rPr>
      </w:r>
      <w:bookmarkStart w:id="70" w:name="_@_727406BDA56C8848AA66D878682E7AC0Z"/>
      <w:r>
        <w:rPr>
          <w:szCs w:val="20"/>
        </w:rPr>
        <w:fldChar w:fldCharType="separate"/>
      </w:r>
      <w:bookmarkEnd w:id="70"/>
      <w:r w:rsidRPr="00945093">
        <w:rPr>
          <w:rStyle w:val="Mention"/>
          <w:noProof/>
          <w:szCs w:val="20"/>
        </w:rPr>
        <w:t>@Sethi, Raman</w:t>
      </w:r>
      <w:r>
        <w:rPr>
          <w:szCs w:val="20"/>
        </w:rPr>
        <w:fldChar w:fldCharType="end"/>
      </w:r>
      <w:r>
        <w:rPr>
          <w:szCs w:val="20"/>
        </w:rPr>
        <w:t>, can you please check and close this thread</w:t>
      </w:r>
    </w:p>
  </w:comment>
  <w:comment w:id="60" w:author="Zhernovoi, Vadym" w:date="2025-10-22T16:01:00Z" w:initials="ZV">
    <w:p w14:paraId="40B46343" w14:textId="77777777" w:rsidR="00CB3541" w:rsidRDefault="00CB3541" w:rsidP="00CB3541">
      <w:pPr>
        <w:pStyle w:val="CommentText"/>
      </w:pPr>
      <w:r>
        <w:rPr>
          <w:rStyle w:val="CommentReference"/>
        </w:rPr>
        <w:annotationRef/>
      </w:r>
      <w:r w:rsidRPr="5A1AF0D9">
        <w:t xml:space="preserve">Shouldn't this (+ input methods, orchestration, memory) be at a foundational layer for any interaction mode (conversational or not) and then be surfaced either via conversational mode or dynamically-generated UIs via GenUI? </w:t>
      </w:r>
    </w:p>
  </w:comment>
  <w:comment w:id="61" w:author="Sethi, Raman" w:date="2025-11-04T08:24:00Z" w:initials="SR">
    <w:p w14:paraId="26D79A3F" w14:textId="68F7058B" w:rsidR="0058213E" w:rsidRDefault="0058213E">
      <w:pPr>
        <w:pStyle w:val="CommentText"/>
      </w:pPr>
      <w:r>
        <w:rPr>
          <w:rStyle w:val="CommentReference"/>
        </w:rPr>
        <w:annotationRef/>
      </w:r>
      <w:r w:rsidRPr="0BBF5A69">
        <w:t xml:space="preserve">@vadym shared his feedback, will incorporate </w:t>
      </w:r>
    </w:p>
  </w:comment>
  <w:comment w:id="71" w:author="Zhernovoi, Vadym" w:date="2025-10-22T15:29:00Z" w:initials="ZV">
    <w:p w14:paraId="2FD886AD" w14:textId="77777777" w:rsidR="00CB3541" w:rsidRDefault="00CB3541" w:rsidP="00CB3541">
      <w:pPr>
        <w:pStyle w:val="CommentText"/>
      </w:pPr>
      <w:r>
        <w:rPr>
          <w:rStyle w:val="CommentReference"/>
        </w:rPr>
        <w:annotationRef/>
      </w:r>
      <w:r w:rsidRPr="4D4EAED0">
        <w:t>Why is this separate to the conversational core, isn't it 'just' speech-to-speech as form of conversational interaction mode?</w:t>
      </w:r>
    </w:p>
  </w:comment>
  <w:comment w:id="72" w:author="Sethi, Raman" w:date="2025-10-22T10:03:00Z" w:initials="SR">
    <w:p w14:paraId="20B37716" w14:textId="77777777" w:rsidR="00CB3541" w:rsidRDefault="00CB3541" w:rsidP="00CB3541">
      <w:pPr>
        <w:pStyle w:val="CommentText"/>
      </w:pPr>
      <w:r>
        <w:rPr>
          <w:rStyle w:val="CommentReference"/>
        </w:rPr>
        <w:annotationRef/>
      </w:r>
      <w:r w:rsidRPr="34332207">
        <w:t xml:space="preserve">Voice AI is called out separately as it goes beyond speech to speech. Current applications (SFSF etc) not written for a conversations are asking for dictate mode to make data input easier in current flows. Then you have workflows where input is voice and output is still UI as it is cognitively more efficient given user is engaging with the screen. </w:t>
      </w:r>
    </w:p>
  </w:comment>
  <w:comment w:id="73" w:author="PavanKumar, PVN" w:date="2025-11-04T10:18:00Z" w:initials="PP">
    <w:p w14:paraId="1FEC5179" w14:textId="77777777" w:rsidR="00CB3541" w:rsidRDefault="00CB3541" w:rsidP="00CB3541">
      <w:r>
        <w:rPr>
          <w:rStyle w:val="CommentReference"/>
        </w:rPr>
        <w:annotationRef/>
      </w:r>
      <w:r>
        <w:rPr>
          <w:szCs w:val="20"/>
        </w:rPr>
        <w:fldChar w:fldCharType="begin"/>
      </w:r>
      <w:r>
        <w:rPr>
          <w:szCs w:val="20"/>
        </w:rPr>
        <w:instrText>HYPERLINK "mailto:ra.sethi@sap.com"</w:instrText>
      </w:r>
      <w:r>
        <w:rPr>
          <w:szCs w:val="20"/>
        </w:rPr>
      </w:r>
      <w:bookmarkStart w:id="74" w:name="_@_D7C52F697FA2074A8D100F04607560C3Z"/>
      <w:r>
        <w:rPr>
          <w:szCs w:val="20"/>
        </w:rPr>
        <w:fldChar w:fldCharType="separate"/>
      </w:r>
      <w:bookmarkEnd w:id="74"/>
      <w:r w:rsidRPr="006D0379">
        <w:rPr>
          <w:rStyle w:val="Mention"/>
          <w:noProof/>
          <w:szCs w:val="20"/>
        </w:rPr>
        <w:t>@Sethi, Raman</w:t>
      </w:r>
      <w:r>
        <w:rPr>
          <w:szCs w:val="20"/>
        </w:rPr>
        <w:fldChar w:fldCharType="end"/>
      </w:r>
      <w:r>
        <w:rPr>
          <w:szCs w:val="20"/>
        </w:rPr>
        <w:t xml:space="preserve"> , can you please check and close this thread</w:t>
      </w:r>
    </w:p>
  </w:comment>
  <w:comment w:id="75" w:author="TERREE, Jean-Luc" w:date="2025-10-23T06:31:00Z" w:initials="JT">
    <w:p w14:paraId="47FE5790" w14:textId="77777777" w:rsidR="00CB3541" w:rsidRDefault="00CB3541" w:rsidP="00CB3541">
      <w:r>
        <w:rPr>
          <w:rStyle w:val="CommentReference"/>
        </w:rPr>
        <w:annotationRef/>
      </w:r>
      <w:r>
        <w:rPr>
          <w:szCs w:val="20"/>
        </w:rPr>
        <w:t>before and after? For liability reason, we need someone responsible for what has been created. Would SAP assume it?</w:t>
      </w:r>
    </w:p>
  </w:comment>
  <w:comment w:id="76" w:author="Sethi, Raman" w:date="2025-10-22T21:54:00Z" w:initials="SR">
    <w:p w14:paraId="03720988" w14:textId="77777777" w:rsidR="00CB3541" w:rsidRDefault="00CB3541" w:rsidP="00CB3541">
      <w:pPr>
        <w:pStyle w:val="CommentText"/>
      </w:pPr>
      <w:r>
        <w:rPr>
          <w:rStyle w:val="CommentReference"/>
        </w:rPr>
        <w:annotationRef/>
      </w:r>
      <w:r w:rsidRPr="75D06BD5">
        <w:t xml:space="preserve">Before is the key as transaction needs consent before it gets executed.  </w:t>
      </w:r>
    </w:p>
  </w:comment>
  <w:comment w:id="77" w:author="TERREE, Jean-Luc" w:date="2025-10-23T06:55:00Z" w:initials="JT">
    <w:p w14:paraId="48E44E31" w14:textId="77777777" w:rsidR="00CB3541" w:rsidRDefault="00CB3541" w:rsidP="00CB3541">
      <w:r>
        <w:rPr>
          <w:rStyle w:val="CommentReference"/>
        </w:rPr>
        <w:annotationRef/>
      </w:r>
      <w:r>
        <w:rPr>
          <w:szCs w:val="20"/>
        </w:rPr>
        <w:t>I don't argue that Before is key. I just believe that After is needed (as well)</w:t>
      </w:r>
    </w:p>
  </w:comment>
  <w:comment w:id="78" w:author="Sethi, Raman" w:date="2025-10-22T22:05:00Z" w:initials="SR">
    <w:p w14:paraId="799898F2" w14:textId="77777777" w:rsidR="00CB3541" w:rsidRDefault="00CB3541" w:rsidP="00CB3541">
      <w:pPr>
        <w:pStyle w:val="CommentText"/>
      </w:pPr>
      <w:r>
        <w:rPr>
          <w:rStyle w:val="CommentReference"/>
        </w:rPr>
        <w:annotationRef/>
      </w:r>
      <w:r w:rsidRPr="0452C398">
        <w:t>ok I'll add "After"</w:t>
      </w:r>
    </w:p>
  </w:comment>
  <w:comment w:id="79" w:author="PavanKumar, PVN" w:date="2025-10-23T15:19:00Z" w:initials="PP">
    <w:p w14:paraId="6E307260" w14:textId="77777777" w:rsidR="00CB3541" w:rsidRDefault="00CB3541" w:rsidP="00CB3541">
      <w:r>
        <w:rPr>
          <w:rStyle w:val="CommentReference"/>
        </w:rPr>
        <w:annotationRef/>
      </w:r>
      <w:r>
        <w:rPr>
          <w:color w:val="094ED0"/>
          <w:szCs w:val="20"/>
        </w:rPr>
        <w:t>@TERREE, Jean-Luc</w:t>
      </w:r>
      <w:r>
        <w:rPr>
          <w:szCs w:val="20"/>
        </w:rPr>
        <w:t xml:space="preserve"> : this is been addressed as per your suggestion hence closing the thread</w:t>
      </w:r>
    </w:p>
  </w:comment>
  <w:comment w:id="80" w:author="TERREE, Jean-Luc" w:date="2025-10-23T06:37:00Z" w:initials="JT">
    <w:p w14:paraId="53A0AD75" w14:textId="77777777" w:rsidR="00CB3541" w:rsidRDefault="00CB3541" w:rsidP="00CB3541">
      <w:r>
        <w:rPr>
          <w:rStyle w:val="CommentReference"/>
        </w:rPr>
        <w:annotationRef/>
      </w:r>
      <w:r>
        <w:rPr>
          <w:szCs w:val="20"/>
        </w:rPr>
        <w:t xml:space="preserve">Why calling out Smart Glasses and not X devices. I'm missing the fluid and complementary experience across devices </w:t>
      </w:r>
    </w:p>
  </w:comment>
  <w:comment w:id="81" w:author="Sethi, Raman" w:date="2025-10-22T21:56:00Z" w:initials="SR">
    <w:p w14:paraId="562B4096" w14:textId="77777777" w:rsidR="00CB3541" w:rsidRDefault="00CB3541" w:rsidP="00CB3541">
      <w:pPr>
        <w:pStyle w:val="CommentText"/>
      </w:pPr>
      <w:r>
        <w:rPr>
          <w:rStyle w:val="CommentReference"/>
        </w:rPr>
        <w:annotationRef/>
      </w:r>
      <w:r w:rsidRPr="138BFA57">
        <w:t>I had "wearables" earlier and the feedback was "it should not assume watches and knowing smart glasses (the ones from Samsung, Google, Meta) are the future mention that explicitly. ". Definitely don't think Vision Pro etc are going to be mainstream.</w:t>
      </w:r>
    </w:p>
  </w:comment>
  <w:comment w:id="82" w:author="TERREE, Jean-Luc" w:date="2025-10-23T06:57:00Z" w:initials="JT">
    <w:p w14:paraId="5459A796" w14:textId="77777777" w:rsidR="00CB3541" w:rsidRDefault="00CB3541" w:rsidP="00CB3541">
      <w:r>
        <w:rPr>
          <w:rStyle w:val="CommentReference"/>
        </w:rPr>
        <w:annotationRef/>
      </w:r>
      <w:r>
        <w:rPr>
          <w:szCs w:val="20"/>
        </w:rPr>
        <w:t>What about Mobiles, Tablets ...</w:t>
      </w:r>
    </w:p>
  </w:comment>
  <w:comment w:id="83" w:author="Sethi, Raman" w:date="2025-10-22T21:58:00Z" w:initials="SR">
    <w:p w14:paraId="0E7F1151" w14:textId="77777777" w:rsidR="00CB3541" w:rsidRDefault="00CB3541" w:rsidP="00CB3541">
      <w:pPr>
        <w:pStyle w:val="CommentText"/>
      </w:pPr>
      <w:r>
        <w:rPr>
          <w:rStyle w:val="CommentReference"/>
        </w:rPr>
        <w:annotationRef/>
      </w:r>
      <w:r w:rsidRPr="06671906">
        <w:t>That is already here and "current" not future which is the theme for this doc..</w:t>
      </w:r>
    </w:p>
  </w:comment>
  <w:comment w:id="84" w:author="PavanKumar, PVN" w:date="2025-11-04T10:17:00Z" w:initials="PP">
    <w:p w14:paraId="3BC81283" w14:textId="77777777" w:rsidR="00CB3541" w:rsidRDefault="00CB3541" w:rsidP="00CB3541">
      <w:r>
        <w:rPr>
          <w:rStyle w:val="CommentReference"/>
        </w:rPr>
        <w:annotationRef/>
      </w:r>
      <w:r>
        <w:rPr>
          <w:szCs w:val="20"/>
        </w:rPr>
        <w:fldChar w:fldCharType="begin"/>
      </w:r>
      <w:r>
        <w:rPr>
          <w:szCs w:val="20"/>
        </w:rPr>
        <w:instrText>HYPERLINK "mailto:ra.sethi@sap.com"</w:instrText>
      </w:r>
      <w:r>
        <w:rPr>
          <w:szCs w:val="20"/>
        </w:rPr>
      </w:r>
      <w:bookmarkStart w:id="85" w:name="_@_C3DC5FE50D400B4688A50120B314CB0FZ"/>
      <w:r>
        <w:rPr>
          <w:szCs w:val="20"/>
        </w:rPr>
        <w:fldChar w:fldCharType="separate"/>
      </w:r>
      <w:bookmarkEnd w:id="85"/>
      <w:r w:rsidRPr="00945093">
        <w:rPr>
          <w:rStyle w:val="Mention"/>
          <w:noProof/>
          <w:szCs w:val="20"/>
        </w:rPr>
        <w:t>@Sethi, Raman</w:t>
      </w:r>
      <w:r>
        <w:rPr>
          <w:szCs w:val="20"/>
        </w:rPr>
        <w:fldChar w:fldCharType="end"/>
      </w:r>
      <w:r>
        <w:rPr>
          <w:szCs w:val="20"/>
        </w:rPr>
        <w:t xml:space="preserve"> : can you check and close this thread ?</w:t>
      </w:r>
    </w:p>
  </w:comment>
  <w:comment w:id="86" w:author="TERREE, Jean-Luc" w:date="2025-10-23T06:39:00Z" w:initials="JT">
    <w:p w14:paraId="4D8F9AE9" w14:textId="77777777" w:rsidR="00CB3541" w:rsidRDefault="00CB3541" w:rsidP="00CB3541">
      <w:r>
        <w:rPr>
          <w:rStyle w:val="CommentReference"/>
        </w:rPr>
        <w:annotationRef/>
      </w:r>
      <w:r>
        <w:rPr>
          <w:szCs w:val="20"/>
        </w:rPr>
        <w:t>Could we add collaboration? Human to Human (to Agent) real time collaborations?</w:t>
      </w:r>
    </w:p>
  </w:comment>
  <w:comment w:id="87" w:author="Sethi, Raman" w:date="2025-10-22T22:06:00Z" w:initials="SR">
    <w:p w14:paraId="1936B5BD" w14:textId="77777777" w:rsidR="00CB3541" w:rsidRDefault="00CB3541" w:rsidP="00CB3541">
      <w:pPr>
        <w:pStyle w:val="CommentText"/>
      </w:pPr>
      <w:r>
        <w:rPr>
          <w:rStyle w:val="CommentReference"/>
        </w:rPr>
        <w:annotationRef/>
      </w:r>
      <w:r w:rsidRPr="2DD5E970">
        <w:t xml:space="preserve">Yes I agree good to add this one </w:t>
      </w:r>
    </w:p>
  </w:comment>
  <w:comment w:id="88" w:author="Sethi, Raman" w:date="2025-10-24T07:38:00Z" w:initials="SR">
    <w:p w14:paraId="62E6C603" w14:textId="77777777" w:rsidR="00CB3541" w:rsidRDefault="00CB3541" w:rsidP="00CB3541">
      <w:pPr>
        <w:pStyle w:val="CommentText"/>
      </w:pPr>
      <w:r>
        <w:rPr>
          <w:rStyle w:val="CommentReference"/>
        </w:rPr>
        <w:annotationRef/>
      </w:r>
      <w:r>
        <w:fldChar w:fldCharType="begin"/>
      </w:r>
      <w:r>
        <w:instrText xml:space="preserve"> HYPERLINK "mailto:jean-luc.terree@sap.com"</w:instrText>
      </w:r>
      <w:bookmarkStart w:id="93" w:name="_@_CAAACC922E1D4658BA4528D2704BDF1DZ"/>
      <w:r>
        <w:fldChar w:fldCharType="separate"/>
      </w:r>
      <w:bookmarkEnd w:id="93"/>
      <w:r w:rsidRPr="45F2AE1D">
        <w:rPr>
          <w:rStyle w:val="Mention"/>
          <w:noProof/>
        </w:rPr>
        <w:t>@TERREE, Jean-Luc</w:t>
      </w:r>
      <w:r>
        <w:fldChar w:fldCharType="end"/>
      </w:r>
      <w:r w:rsidRPr="38F50F7F">
        <w:t xml:space="preserve"> Updated this, please review and feel free to tweak it</w:t>
      </w:r>
    </w:p>
  </w:comment>
  <w:comment w:id="89" w:author="TERREE, Jean-Luc" w:date="2025-10-24T16:42:00Z" w:initials="TJ">
    <w:p w14:paraId="4A473D54" w14:textId="77777777" w:rsidR="00CB3541" w:rsidRDefault="00CB3541" w:rsidP="00CB3541">
      <w:pPr>
        <w:pStyle w:val="CommentText"/>
      </w:pPr>
      <w:r>
        <w:rPr>
          <w:rStyle w:val="CommentReference"/>
        </w:rPr>
        <w:annotationRef/>
      </w:r>
      <w:r>
        <w:fldChar w:fldCharType="begin"/>
      </w:r>
      <w:r>
        <w:instrText xml:space="preserve"> HYPERLINK "mailto:ra.sethi@sap.com"</w:instrText>
      </w:r>
      <w:bookmarkStart w:id="94" w:name="_@_BD0F38EED08646ED9ED29537A074C75CZ"/>
      <w:r>
        <w:fldChar w:fldCharType="separate"/>
      </w:r>
      <w:bookmarkEnd w:id="94"/>
      <w:r w:rsidRPr="5F509CBC">
        <w:rPr>
          <w:rStyle w:val="Mention"/>
          <w:noProof/>
        </w:rPr>
        <w:t>@Sethi, Raman</w:t>
      </w:r>
      <w:r>
        <w:fldChar w:fldCharType="end"/>
      </w:r>
      <w:r w:rsidRPr="7E62F5F0">
        <w:t xml:space="preserve"> </w:t>
      </w:r>
      <w:r w:rsidRPr="7D8F2C65">
        <w:rPr>
          <w:u w:val="single"/>
        </w:rPr>
        <w:t>What do you think of : This evolution will blend human-to-human collaboration for sharing context and workflows, and agent-to-human collaboration where AI proactively assists users while maintaining human oversight and control.</w:t>
      </w:r>
    </w:p>
  </w:comment>
  <w:comment w:id="90" w:author="Sethi, Raman" w:date="2025-10-24T07:48:00Z" w:initials="SR">
    <w:p w14:paraId="2A0889FF" w14:textId="77777777" w:rsidR="00CB3541" w:rsidRDefault="00CB3541" w:rsidP="00CB3541">
      <w:pPr>
        <w:pStyle w:val="CommentText"/>
      </w:pPr>
      <w:r>
        <w:rPr>
          <w:rStyle w:val="CommentReference"/>
        </w:rPr>
        <w:annotationRef/>
      </w:r>
      <w:r w:rsidRPr="63C6B01E">
        <w:t>Love it</w:t>
      </w:r>
    </w:p>
  </w:comment>
  <w:comment w:id="91" w:author="TERREE, Jean-Luc" w:date="2025-10-24T17:23:00Z" w:initials="TJ">
    <w:p w14:paraId="24A2C43F" w14:textId="77777777" w:rsidR="00CB3541" w:rsidRDefault="00CB3541" w:rsidP="00CB3541">
      <w:pPr>
        <w:pStyle w:val="CommentText"/>
      </w:pPr>
      <w:r>
        <w:rPr>
          <w:rStyle w:val="CommentReference"/>
        </w:rPr>
        <w:annotationRef/>
      </w:r>
      <w:r w:rsidRPr="194375D2">
        <w:t xml:space="preserve">Thank you VERY much for the feedback &lt;3 </w:t>
      </w:r>
    </w:p>
  </w:comment>
  <w:comment w:id="92" w:author="PavanKumar, PVN" w:date="2025-11-04T10:21:00Z" w:initials="PP">
    <w:p w14:paraId="134F58BD" w14:textId="77777777" w:rsidR="00CB3541" w:rsidRDefault="00CB3541" w:rsidP="00CB3541">
      <w:r>
        <w:rPr>
          <w:rStyle w:val="CommentReference"/>
        </w:rPr>
        <w:annotationRef/>
      </w:r>
      <w:r>
        <w:rPr>
          <w:szCs w:val="20"/>
        </w:rPr>
        <w:fldChar w:fldCharType="begin"/>
      </w:r>
      <w:r>
        <w:rPr>
          <w:szCs w:val="20"/>
        </w:rPr>
        <w:instrText>HYPERLINK "mailto:ra.sethi@sap.com"</w:instrText>
      </w:r>
      <w:r>
        <w:rPr>
          <w:szCs w:val="20"/>
        </w:rPr>
      </w:r>
      <w:bookmarkStart w:id="95" w:name="_@_0AFFDD3856B14B9D8F460526D8AE6B84Z"/>
      <w:r>
        <w:rPr>
          <w:szCs w:val="20"/>
        </w:rPr>
        <w:fldChar w:fldCharType="separate"/>
      </w:r>
      <w:bookmarkEnd w:id="95"/>
      <w:r w:rsidRPr="00976BDE">
        <w:rPr>
          <w:rStyle w:val="Mention"/>
          <w:noProof/>
          <w:szCs w:val="20"/>
        </w:rPr>
        <w:t>@Sethi, Raman</w:t>
      </w:r>
      <w:r>
        <w:rPr>
          <w:szCs w:val="20"/>
        </w:rPr>
        <w:fldChar w:fldCharType="end"/>
      </w:r>
      <w:r>
        <w:rPr>
          <w:szCs w:val="20"/>
        </w:rPr>
        <w:t>,  can you please check and close this thread</w:t>
      </w:r>
    </w:p>
  </w:comment>
  <w:comment w:id="99" w:author="Kask, Sean" w:date="2025-11-12T14:05:00Z" w:initials="SK">
    <w:p w14:paraId="571521A8" w14:textId="31DA2376" w:rsidR="00607FCF" w:rsidRDefault="00607FCF" w:rsidP="00607FCF">
      <w:pPr>
        <w:pStyle w:val="CommentText"/>
      </w:pPr>
      <w:r>
        <w:rPr>
          <w:rStyle w:val="CommentReference"/>
        </w:rPr>
        <w:annotationRef/>
      </w:r>
      <w:r>
        <w:fldChar w:fldCharType="begin"/>
      </w:r>
      <w:r>
        <w:instrText>HYPERLINK "mailto:florian.kunzke@sap.com"</w:instrText>
      </w:r>
      <w:bookmarkStart w:id="100" w:name="_@_94324DB87FAC4AE197695DA983622BAEZ"/>
      <w:r>
        <w:fldChar w:fldCharType="separate"/>
      </w:r>
      <w:bookmarkEnd w:id="100"/>
      <w:r w:rsidRPr="00607FCF">
        <w:rPr>
          <w:rStyle w:val="Mention"/>
          <w:noProof/>
        </w:rPr>
        <w:t>@Kunzke, Florian</w:t>
      </w:r>
      <w:r>
        <w:fldChar w:fldCharType="end"/>
      </w:r>
      <w:r>
        <w:t xml:space="preserve"> </w:t>
      </w:r>
    </w:p>
  </w:comment>
  <w:comment w:id="101" w:author="Back, Tim" w:date="2025-11-09T20:08:00Z" w:initials="BT">
    <w:p w14:paraId="36659749" w14:textId="548A4493" w:rsidR="003D6052" w:rsidRDefault="00AC5D18" w:rsidP="003D6052">
      <w:r>
        <w:rPr>
          <w:rStyle w:val="CommentReference"/>
        </w:rPr>
        <w:annotationRef/>
      </w:r>
      <w:r w:rsidR="003D6052">
        <w:rPr>
          <w:szCs w:val="20"/>
        </w:rPr>
        <w:t>I changed the sentence to also include pro code agent</w:t>
      </w:r>
    </w:p>
  </w:comment>
  <w:comment w:id="102" w:author="Steinert, Bastian" w:date="2025-10-29T15:38:00Z" w:initials="SB">
    <w:p w14:paraId="4E0AEE82" w14:textId="3835A828" w:rsidR="00D06314" w:rsidRDefault="00D06314" w:rsidP="00D06314">
      <w:r>
        <w:rPr>
          <w:rStyle w:val="CommentReference"/>
        </w:rPr>
        <w:annotationRef/>
      </w:r>
      <w:r>
        <w:rPr>
          <w:szCs w:val="20"/>
        </w:rPr>
        <w:t xml:space="preserve">What is the scope of this statement: Do you foresee that all kinds of applications are developed using Build Code and Joule Studio, including Signavio, LeanIX, WalkMe, for example? I guess you are referring to a particular type of applications, maybe it helps to specify some details. </w:t>
      </w:r>
    </w:p>
    <w:p w14:paraId="4C382975" w14:textId="1203C251" w:rsidR="00D06314" w:rsidRDefault="00D06314" w:rsidP="00D06314">
      <w:r>
        <w:fldChar w:fldCharType="begin"/>
      </w:r>
      <w:r>
        <w:instrText>HYPERLINK "mailto:tim.back@sap.com"</w:instrText>
      </w:r>
      <w:bookmarkStart w:id="108" w:name="_@_5A5DA768F7CDD946ABA7BFE757C5A39BZ"/>
      <w:r>
        <w:fldChar w:fldCharType="separate"/>
      </w:r>
      <w:bookmarkEnd w:id="108"/>
      <w:r w:rsidRPr="00D06314">
        <w:rPr>
          <w:rStyle w:val="Mention"/>
          <w:noProof/>
        </w:rPr>
        <w:t>@Back, Tim</w:t>
      </w:r>
      <w:r>
        <w:fldChar w:fldCharType="end"/>
      </w:r>
    </w:p>
  </w:comment>
  <w:comment w:id="103" w:author="Steinert, Bastian" w:date="2025-10-29T15:40:00Z" w:initials="SB">
    <w:p w14:paraId="4C17F1F1" w14:textId="77777777" w:rsidR="00775327" w:rsidRDefault="00775327" w:rsidP="00775327">
      <w:r>
        <w:rPr>
          <w:rStyle w:val="CommentReference"/>
        </w:rPr>
        <w:annotationRef/>
      </w:r>
      <w:r>
        <w:rPr>
          <w:szCs w:val="20"/>
        </w:rPr>
        <w:t xml:space="preserve">if the goal is target all development use case at SAP, then I would love to understand more details. It would also imply that App Foundation, Build Code, Joule Studio can become one, because Build Code and Joule Studio would be the only direct consumers of AppFoundation. </w:t>
      </w:r>
    </w:p>
  </w:comment>
  <w:comment w:id="104" w:author="Jain, Shashank Mohan" w:date="2025-10-30T06:32:00Z" w:initials="JSM">
    <w:p w14:paraId="5B54A84C" w14:textId="04982BC4" w:rsidR="00376058" w:rsidRDefault="00376058" w:rsidP="00376058">
      <w:r>
        <w:rPr>
          <w:rStyle w:val="CommentReference"/>
        </w:rPr>
        <w:annotationRef/>
      </w:r>
      <w:r>
        <w:rPr>
          <w:szCs w:val="20"/>
        </w:rPr>
        <w:fldChar w:fldCharType="begin"/>
      </w:r>
      <w:r>
        <w:rPr>
          <w:szCs w:val="20"/>
        </w:rPr>
        <w:instrText>HYPERLINK "mailto:tim.back@sap.com"</w:instrText>
      </w:r>
      <w:r>
        <w:rPr>
          <w:szCs w:val="20"/>
        </w:rPr>
      </w:r>
      <w:bookmarkStart w:id="109" w:name="_@_ECE1D8EFCEEA344582D589E34763D73BZ"/>
      <w:r>
        <w:rPr>
          <w:szCs w:val="20"/>
        </w:rPr>
        <w:fldChar w:fldCharType="separate"/>
      </w:r>
      <w:bookmarkEnd w:id="109"/>
      <w:r w:rsidRPr="00376058">
        <w:rPr>
          <w:rStyle w:val="Mention"/>
          <w:noProof/>
          <w:szCs w:val="20"/>
        </w:rPr>
        <w:t>@Back, Tim</w:t>
      </w:r>
      <w:r>
        <w:rPr>
          <w:szCs w:val="20"/>
        </w:rPr>
        <w:fldChar w:fldCharType="end"/>
      </w:r>
      <w:r>
        <w:rPr>
          <w:szCs w:val="20"/>
        </w:rPr>
        <w:t xml:space="preserve"> Can you please check this and provide your inputs here.</w:t>
      </w:r>
    </w:p>
  </w:comment>
  <w:comment w:id="105" w:author="Back, Tim" w:date="2025-11-09T20:53:00Z" w:initials="BT">
    <w:p w14:paraId="695E1E00" w14:textId="0EE7143B" w:rsidR="00405BDF" w:rsidRDefault="00405BDF" w:rsidP="00405BDF">
      <w:r>
        <w:rPr>
          <w:rStyle w:val="CommentReference"/>
        </w:rPr>
        <w:annotationRef/>
      </w:r>
      <w:r>
        <w:rPr>
          <w:szCs w:val="20"/>
        </w:rPr>
        <w:fldChar w:fldCharType="begin"/>
      </w:r>
      <w:r>
        <w:rPr>
          <w:szCs w:val="20"/>
        </w:rPr>
        <w:instrText>HYPERLINK "mailto:bastian.steinert01@sap.com"</w:instrText>
      </w:r>
      <w:r>
        <w:rPr>
          <w:szCs w:val="20"/>
        </w:rPr>
      </w:r>
      <w:bookmarkStart w:id="110" w:name="_@_DD85AAC8E5300344994D49FADE5F7528Z"/>
      <w:r>
        <w:rPr>
          <w:szCs w:val="20"/>
        </w:rPr>
        <w:fldChar w:fldCharType="separate"/>
      </w:r>
      <w:bookmarkEnd w:id="110"/>
      <w:r w:rsidRPr="00405BDF">
        <w:rPr>
          <w:rStyle w:val="Mention"/>
          <w:noProof/>
          <w:szCs w:val="20"/>
        </w:rPr>
        <w:t>@Steinert, Bastian</w:t>
      </w:r>
      <w:r>
        <w:rPr>
          <w:szCs w:val="20"/>
        </w:rPr>
        <w:fldChar w:fldCharType="end"/>
      </w:r>
      <w:r>
        <w:rPr>
          <w:szCs w:val="20"/>
        </w:rPr>
        <w:t xml:space="preserve"> I chaged a lot in this paragraph and besically also deleted the sentence that you referenced on before. For me it is clear if one creates a new Business Application (note, this is important, Signavio, WalkMe and LeanIX, are not in this category and maybe we need to make this clear in the text, I have used the term now where CAP etc are mentioned at the beginnig) they should use CAP and the like. This is for new ones, for existing ones and especially the ones that have their own platfrom, this is not necessarily the case, because of the necessarry rework effort that would be significant. Yet, some of them have chosen this path, see Ariba with Nexus. Another path, which is not as intrusive and can be chosen selectively (also by Signavio, LeanIX and Walk Me) is to exchange tehcnology in apps or enhance existing apps by means of the offerings of the AppFnd, as it evelopes. It is the so-called brown field approach. This ensures a number of the needed qualities and convergence across the portfolio but it is on a much lower level than using CAP and the like. </w:t>
      </w:r>
    </w:p>
  </w:comment>
  <w:comment w:id="106" w:author="PavanKumar, PVN" w:date="2025-11-10T04:51:00Z" w:initials="PP">
    <w:p w14:paraId="454096B6" w14:textId="04F7397B" w:rsidR="001252E8" w:rsidRDefault="001252E8" w:rsidP="001252E8">
      <w:r>
        <w:rPr>
          <w:rStyle w:val="CommentReference"/>
        </w:rPr>
        <w:annotationRef/>
      </w:r>
      <w:r>
        <w:rPr>
          <w:szCs w:val="20"/>
        </w:rPr>
        <w:fldChar w:fldCharType="begin"/>
      </w:r>
      <w:r>
        <w:rPr>
          <w:szCs w:val="20"/>
        </w:rPr>
        <w:instrText>HYPERLINK "mailto:bastian.steinert01@sap.com"</w:instrText>
      </w:r>
      <w:r>
        <w:rPr>
          <w:szCs w:val="20"/>
        </w:rPr>
      </w:r>
      <w:bookmarkStart w:id="111" w:name="_@_36698C29D4189B44B5ECC2BD759F77D1Z"/>
      <w:r>
        <w:rPr>
          <w:szCs w:val="20"/>
        </w:rPr>
        <w:fldChar w:fldCharType="separate"/>
      </w:r>
      <w:bookmarkEnd w:id="111"/>
      <w:r w:rsidRPr="001252E8">
        <w:rPr>
          <w:rStyle w:val="Mention"/>
          <w:noProof/>
          <w:szCs w:val="20"/>
        </w:rPr>
        <w:t>@Steinert, Bastian</w:t>
      </w:r>
      <w:r>
        <w:rPr>
          <w:szCs w:val="20"/>
        </w:rPr>
        <w:fldChar w:fldCharType="end"/>
      </w:r>
      <w:r>
        <w:rPr>
          <w:szCs w:val="20"/>
        </w:rPr>
        <w:t xml:space="preserve"> : Tim worked on your feedback pointer; can you validate so we can close this thread? </w:t>
      </w:r>
    </w:p>
  </w:comment>
  <w:comment w:id="107" w:author="Steinert, Bastian" w:date="2025-11-15T10:16:00Z" w:initials="SB">
    <w:p w14:paraId="5F9EE6A5" w14:textId="77777777" w:rsidR="00135225" w:rsidRDefault="00135225" w:rsidP="00135225">
      <w:r>
        <w:rPr>
          <w:rStyle w:val="CommentReference"/>
        </w:rPr>
        <w:annotationRef/>
      </w:r>
      <w:r>
        <w:rPr>
          <w:szCs w:val="20"/>
        </w:rPr>
        <w:t>very nice. thanks for the rework. happy to close the thread.</w:t>
      </w:r>
    </w:p>
  </w:comment>
  <w:comment w:id="112" w:author="Ziegler, Carsten" w:date="2025-11-01T15:24:00Z" w:initials="CZ">
    <w:p w14:paraId="60D95978" w14:textId="520E3814" w:rsidR="00D466E1" w:rsidRDefault="00D466E1" w:rsidP="00D466E1">
      <w:pPr>
        <w:pStyle w:val="CommentText"/>
      </w:pPr>
      <w:r>
        <w:rPr>
          <w:rStyle w:val="CommentReference"/>
        </w:rPr>
        <w:annotationRef/>
      </w:r>
      <w:r>
        <w:t xml:space="preserve">Again, this excludes 95% of app code today. </w:t>
      </w:r>
    </w:p>
  </w:comment>
  <w:comment w:id="113" w:author="PavanKumar, PVN" w:date="2025-11-03T16:25:00Z" w:initials="PP">
    <w:p w14:paraId="5D436112" w14:textId="3309CE84" w:rsidR="007764FE" w:rsidRDefault="007764FE" w:rsidP="007764FE">
      <w:r>
        <w:rPr>
          <w:rStyle w:val="CommentReference"/>
        </w:rPr>
        <w:annotationRef/>
      </w:r>
      <w:r>
        <w:rPr>
          <w:szCs w:val="20"/>
        </w:rPr>
        <w:fldChar w:fldCharType="begin"/>
      </w:r>
      <w:r>
        <w:rPr>
          <w:szCs w:val="20"/>
        </w:rPr>
        <w:instrText>HYPERLINK "mailto:tim.back@sap.com"</w:instrText>
      </w:r>
      <w:r>
        <w:rPr>
          <w:szCs w:val="20"/>
        </w:rPr>
      </w:r>
      <w:bookmarkStart w:id="118" w:name="_@_0F27C53543E0C0498FA7CC204071CB19Z"/>
      <w:r>
        <w:rPr>
          <w:szCs w:val="20"/>
        </w:rPr>
        <w:fldChar w:fldCharType="separate"/>
      </w:r>
      <w:bookmarkEnd w:id="118"/>
      <w:r w:rsidRPr="007764FE">
        <w:rPr>
          <w:rStyle w:val="Mention"/>
          <w:noProof/>
          <w:szCs w:val="20"/>
        </w:rPr>
        <w:t>@Back, Tim</w:t>
      </w:r>
      <w:r>
        <w:rPr>
          <w:szCs w:val="20"/>
        </w:rPr>
        <w:fldChar w:fldCharType="end"/>
      </w:r>
      <w:r>
        <w:rPr>
          <w:szCs w:val="20"/>
        </w:rPr>
        <w:t xml:space="preserve"> :  Can you please check this and provide your inputs here.</w:t>
      </w:r>
    </w:p>
  </w:comment>
  <w:comment w:id="114" w:author="Back, Tim" w:date="2025-11-09T21:14:00Z" w:initials="BT">
    <w:p w14:paraId="021AA53A" w14:textId="77777777" w:rsidR="00CA1D7B" w:rsidRDefault="00610EC5" w:rsidP="00CA1D7B">
      <w:r>
        <w:rPr>
          <w:rStyle w:val="CommentReference"/>
        </w:rPr>
        <w:annotationRef/>
      </w:r>
      <w:r w:rsidR="00CA1D7B">
        <w:rPr>
          <w:szCs w:val="20"/>
        </w:rPr>
        <w:t>I have changed the paragraph and most of the chapter</w:t>
      </w:r>
    </w:p>
  </w:comment>
  <w:comment w:id="115" w:author="PavanKumar, PVN" w:date="2025-11-10T04:55:00Z" w:initials="PP">
    <w:p w14:paraId="7B3A89D1" w14:textId="6F861F87" w:rsidR="0004469C" w:rsidRDefault="0004469C" w:rsidP="0004469C">
      <w:r>
        <w:rPr>
          <w:rStyle w:val="CommentReference"/>
        </w:rPr>
        <w:annotationRef/>
      </w:r>
      <w:r>
        <w:rPr>
          <w:szCs w:val="20"/>
        </w:rPr>
        <w:fldChar w:fldCharType="begin"/>
      </w:r>
      <w:r>
        <w:rPr>
          <w:szCs w:val="20"/>
        </w:rPr>
        <w:instrText>HYPERLINK "mailto:c.ziegler@sap.com"</w:instrText>
      </w:r>
      <w:r>
        <w:rPr>
          <w:szCs w:val="20"/>
        </w:rPr>
      </w:r>
      <w:bookmarkStart w:id="119" w:name="_@_78A0013DB2209446937DF9B4528938B4Z"/>
      <w:r>
        <w:rPr>
          <w:szCs w:val="20"/>
        </w:rPr>
        <w:fldChar w:fldCharType="separate"/>
      </w:r>
      <w:bookmarkEnd w:id="119"/>
      <w:r w:rsidRPr="0004469C">
        <w:rPr>
          <w:rStyle w:val="Mention"/>
          <w:noProof/>
          <w:szCs w:val="20"/>
        </w:rPr>
        <w:t>@Ziegler, Carsten</w:t>
      </w:r>
      <w:r>
        <w:rPr>
          <w:szCs w:val="20"/>
        </w:rPr>
        <w:fldChar w:fldCharType="end"/>
      </w:r>
      <w:r>
        <w:rPr>
          <w:szCs w:val="20"/>
        </w:rPr>
        <w:t xml:space="preserve"> : </w:t>
      </w:r>
    </w:p>
    <w:p w14:paraId="553A1C18" w14:textId="77777777" w:rsidR="0004469C" w:rsidRDefault="0004469C" w:rsidP="0004469C">
      <w:r>
        <w:rPr>
          <w:szCs w:val="20"/>
        </w:rPr>
        <w:t xml:space="preserve">Tim worked on your feedback pointer; can you validate so we can close this thread? </w:t>
      </w:r>
    </w:p>
  </w:comment>
  <w:comment w:id="116" w:author="Ziegler, Carsten" w:date="2025-11-10T10:10:00Z" w:initials="ZC">
    <w:p w14:paraId="2280950B" w14:textId="68099CC1" w:rsidR="00EC7EB2" w:rsidRDefault="00EC7EB2">
      <w:pPr>
        <w:pStyle w:val="CommentText"/>
      </w:pPr>
      <w:r>
        <w:rPr>
          <w:rStyle w:val="CommentReference"/>
        </w:rPr>
        <w:annotationRef/>
      </w:r>
      <w:r w:rsidRPr="0AAA7C63">
        <w:t xml:space="preserve">This is not sufficient yet. Most apps do not build on the Golden Path. I feel we need to discuss this. Offline may not yield the results. </w:t>
      </w:r>
    </w:p>
  </w:comment>
  <w:comment w:id="117" w:author="Back, Tim" w:date="2025-11-10T10:18:00Z" w:initials="BT">
    <w:p w14:paraId="68748736" w14:textId="4B108954" w:rsidR="00063712" w:rsidRDefault="00063712">
      <w:pPr>
        <w:pStyle w:val="CommentText"/>
      </w:pPr>
      <w:r>
        <w:rPr>
          <w:rStyle w:val="CommentReference"/>
        </w:rPr>
        <w:annotationRef/>
      </w:r>
      <w:r w:rsidRPr="290F5985">
        <w:t>Yes, let's take it offline, maybe make it even part of today's workshop. I feel that most apps in S/4 and on the BTP develop do develop on the Golden Path. Plus, I say "ideally" is the Golden Path is what they would do and I think this is also true. As we have brownfiled and home grown app frameworks as well, this ideal situation is not always feasible and then "just" using AppFnd is the best way forward</w:t>
      </w:r>
    </w:p>
  </w:comment>
  <w:comment w:id="120" w:author="Rode, Jochen" w:date="2025-10-27T10:34:00Z" w:initials="JR">
    <w:p w14:paraId="6A60CE1E" w14:textId="3E2A1675" w:rsidR="00BB6BDB" w:rsidRDefault="00BB6BDB" w:rsidP="00BB6BDB">
      <w:pPr>
        <w:pStyle w:val="CommentText"/>
      </w:pPr>
      <w:r>
        <w:rPr>
          <w:rStyle w:val="CommentReference"/>
        </w:rPr>
        <w:annotationRef/>
      </w:r>
      <w:r>
        <w:t>“to ORD”? Afaik, you cannot really “publish metadata TO ORD”. Better “via ORD”.</w:t>
      </w:r>
    </w:p>
  </w:comment>
  <w:comment w:id="121" w:author="Jain, Shashank Mohan" w:date="2025-10-27T16:36:00Z" w:initials="JSM">
    <w:p w14:paraId="1ED04D29" w14:textId="77777777" w:rsidR="00BB6BDB" w:rsidRDefault="00BB6BDB" w:rsidP="00BB6BDB">
      <w:r>
        <w:rPr>
          <w:rStyle w:val="CommentReference"/>
        </w:rPr>
        <w:annotationRef/>
      </w:r>
      <w:r>
        <w:rPr>
          <w:szCs w:val="20"/>
        </w:rPr>
        <w:t>chnaged</w:t>
      </w:r>
    </w:p>
  </w:comment>
  <w:comment w:id="122" w:author="Wennemers, Sebastian" w:date="2025-11-03T10:30:00Z" w:initials="SW">
    <w:p w14:paraId="3251BF92" w14:textId="7CB52909" w:rsidR="00FC71AB" w:rsidRDefault="00FC71AB" w:rsidP="00FC71AB">
      <w:pPr>
        <w:pStyle w:val="CommentText"/>
      </w:pPr>
      <w:r>
        <w:rPr>
          <w:rStyle w:val="CommentReference"/>
        </w:rPr>
        <w:annotationRef/>
      </w:r>
      <w:r>
        <w:t xml:space="preserve">Not sure I get the formulation, I wouldn’t consider “orchestration” and AI capability of the KG. Agent Orchestration as individual component needs a metadata graph to query and KG could provide this layer or parts of this layer (given the number of open questions). In this case it provides query capability. But orchestration is not build in. </w:t>
      </w:r>
    </w:p>
  </w:comment>
  <w:comment w:id="123" w:author="PavanKumar, PVN" w:date="2025-11-04T12:31:00Z" w:initials="PP">
    <w:p w14:paraId="1411C6DB" w14:textId="49EB0449" w:rsidR="004B48A5" w:rsidRDefault="004B48A5" w:rsidP="004B48A5">
      <w:r>
        <w:rPr>
          <w:rStyle w:val="CommentReference"/>
        </w:rPr>
        <w:annotationRef/>
      </w:r>
      <w:r>
        <w:rPr>
          <w:szCs w:val="20"/>
        </w:rPr>
        <w:fldChar w:fldCharType="begin"/>
      </w:r>
      <w:r>
        <w:rPr>
          <w:szCs w:val="20"/>
        </w:rPr>
        <w:instrText>HYPERLINK "mailto:sebastian.wennemers@sap.com"</w:instrText>
      </w:r>
      <w:r>
        <w:rPr>
          <w:szCs w:val="20"/>
        </w:rPr>
      </w:r>
      <w:bookmarkStart w:id="130" w:name="_@_B6C9F90005DF6D4DBBF58139413A7B67Z"/>
      <w:r>
        <w:rPr>
          <w:szCs w:val="20"/>
        </w:rPr>
        <w:fldChar w:fldCharType="separate"/>
      </w:r>
      <w:bookmarkEnd w:id="130"/>
      <w:r w:rsidRPr="004B48A5">
        <w:rPr>
          <w:rStyle w:val="Mention"/>
          <w:noProof/>
          <w:szCs w:val="20"/>
        </w:rPr>
        <w:t>@Wennemers, Sebastian</w:t>
      </w:r>
      <w:r>
        <w:rPr>
          <w:szCs w:val="20"/>
        </w:rPr>
        <w:fldChar w:fldCharType="end"/>
      </w:r>
      <w:r>
        <w:rPr>
          <w:szCs w:val="20"/>
        </w:rPr>
        <w:t xml:space="preserve"> i agree with your feedback ; removed the word orchestration ;  </w:t>
      </w:r>
    </w:p>
    <w:p w14:paraId="09066BD8" w14:textId="77777777" w:rsidR="004B48A5" w:rsidRDefault="004B48A5" w:rsidP="004B48A5"/>
    <w:p w14:paraId="17D67067" w14:textId="31482A6F" w:rsidR="004B48A5" w:rsidRDefault="004B48A5" w:rsidP="004B48A5">
      <w:r>
        <w:rPr>
          <w:szCs w:val="20"/>
        </w:rPr>
        <w:fldChar w:fldCharType="begin"/>
      </w:r>
      <w:r>
        <w:rPr>
          <w:szCs w:val="20"/>
        </w:rPr>
        <w:instrText>HYPERLINK "mailto:felix.sasaki@sap.com"</w:instrText>
      </w:r>
      <w:r>
        <w:rPr>
          <w:szCs w:val="20"/>
        </w:rPr>
      </w:r>
      <w:bookmarkStart w:id="131" w:name="_@_7384EC3444CA7D41A50F6C38BAEAB22BZ"/>
      <w:r>
        <w:rPr>
          <w:szCs w:val="20"/>
        </w:rPr>
        <w:fldChar w:fldCharType="separate"/>
      </w:r>
      <w:bookmarkEnd w:id="131"/>
      <w:r w:rsidRPr="004B48A5">
        <w:rPr>
          <w:rStyle w:val="Mention"/>
          <w:noProof/>
          <w:szCs w:val="20"/>
        </w:rPr>
        <w:t>@Sasaki, Felix</w:t>
      </w:r>
      <w:r>
        <w:rPr>
          <w:szCs w:val="20"/>
        </w:rPr>
        <w:fldChar w:fldCharType="end"/>
      </w:r>
      <w:r>
        <w:rPr>
          <w:szCs w:val="20"/>
        </w:rPr>
        <w:t xml:space="preserve"> - hope thats fine with you</w:t>
      </w:r>
    </w:p>
  </w:comment>
  <w:comment w:id="124" w:author="Sasaki, Felix" w:date="2025-11-04T09:56:00Z" w:initials="SF">
    <w:p w14:paraId="408B5B6D" w14:textId="241056B8" w:rsidR="009A1CEF" w:rsidRDefault="009A1CEF">
      <w:pPr>
        <w:pStyle w:val="CommentText"/>
      </w:pPr>
      <w:r>
        <w:rPr>
          <w:rStyle w:val="CommentReference"/>
        </w:rPr>
        <w:annotationRef/>
      </w:r>
      <w:r>
        <w:fldChar w:fldCharType="begin"/>
      </w:r>
      <w:r>
        <w:instrText xml:space="preserve"> HYPERLINK "mailto:pvn.pavankumar@sap.com"</w:instrText>
      </w:r>
      <w:bookmarkStart w:id="132" w:name="_@_7B5153A8C60544249868EAF3790C5D7CZ"/>
      <w:r>
        <w:fldChar w:fldCharType="separate"/>
      </w:r>
      <w:bookmarkEnd w:id="132"/>
      <w:r w:rsidRPr="4E22F8C4">
        <w:rPr>
          <w:rStyle w:val="Mention"/>
          <w:noProof/>
        </w:rPr>
        <w:t>@PavanKumar, PVN</w:t>
      </w:r>
      <w:r>
        <w:fldChar w:fldCharType="end"/>
      </w:r>
      <w:r w:rsidRPr="481C40B7">
        <w:t xml:space="preserve">  actually, no. A key aspect of KG is that it is not only a data structure but data structure with specific content and specific capabilities attached, with joule orchestration being the key capability. This is a topic with a lot of discussions right now. I qualified further with joule orchestration, hope this makes sense.</w:t>
      </w:r>
    </w:p>
  </w:comment>
  <w:comment w:id="125" w:author="Sasaki, Felix" w:date="2025-11-04T11:19:00Z" w:initials="SF">
    <w:p w14:paraId="7E75DBDB" w14:textId="4BA7579F" w:rsidR="00E822E4" w:rsidRDefault="00E822E4">
      <w:pPr>
        <w:pStyle w:val="CommentText"/>
      </w:pPr>
      <w:r>
        <w:rPr>
          <w:rStyle w:val="CommentReference"/>
        </w:rPr>
        <w:annotationRef/>
      </w:r>
      <w:r w:rsidRPr="60C2D495">
        <w:t>Related, see also the notion in the "data and analytics" section, that also highlights the combination of KG content with capabilities.</w:t>
      </w:r>
    </w:p>
    <w:p w14:paraId="26C9CD1E" w14:textId="088B4D4A" w:rsidR="00E822E4" w:rsidRDefault="00E822E4">
      <w:pPr>
        <w:pStyle w:val="CommentText"/>
      </w:pPr>
    </w:p>
    <w:p w14:paraId="2044869E" w14:textId="55D352BB" w:rsidR="00E822E4" w:rsidRDefault="00E822E4">
      <w:pPr>
        <w:pStyle w:val="CommentText"/>
      </w:pPr>
      <w:r w:rsidRPr="718D8DA4">
        <w:t>"The SAP Knowledge Graph (KG) provides contextual understanding for AI and analytics. It uses the HANA Cloud Knowledge Graph Engine for storage and access to knowledge graph assets. Each capability links to a specific knowledge graph asset."</w:t>
      </w:r>
    </w:p>
  </w:comment>
  <w:comment w:id="126" w:author="PavanKumar, PVN" w:date="2025-11-04T16:49:00Z" w:initials="PP">
    <w:p w14:paraId="7BC1B757" w14:textId="0E7B1811" w:rsidR="00D25EB0" w:rsidRDefault="00D25EB0" w:rsidP="00D25EB0">
      <w:r>
        <w:rPr>
          <w:rStyle w:val="CommentReference"/>
        </w:rPr>
        <w:annotationRef/>
      </w:r>
      <w:r>
        <w:rPr>
          <w:szCs w:val="20"/>
        </w:rPr>
        <w:fldChar w:fldCharType="begin"/>
      </w:r>
      <w:r>
        <w:rPr>
          <w:szCs w:val="20"/>
        </w:rPr>
        <w:instrText>HYPERLINK "mailto:sebastian.wennemers@sap.com"</w:instrText>
      </w:r>
      <w:r>
        <w:rPr>
          <w:szCs w:val="20"/>
        </w:rPr>
      </w:r>
      <w:bookmarkStart w:id="133" w:name="_@_8679A6601844B3468C6C74E82603F5F3Z"/>
      <w:r>
        <w:rPr>
          <w:szCs w:val="20"/>
        </w:rPr>
        <w:fldChar w:fldCharType="separate"/>
      </w:r>
      <w:bookmarkEnd w:id="133"/>
      <w:r w:rsidRPr="00D25EB0">
        <w:rPr>
          <w:rStyle w:val="Mention"/>
          <w:noProof/>
          <w:szCs w:val="20"/>
        </w:rPr>
        <w:t>@Wennemers, Sebastian</w:t>
      </w:r>
      <w:r>
        <w:rPr>
          <w:szCs w:val="20"/>
        </w:rPr>
        <w:fldChar w:fldCharType="end"/>
      </w:r>
      <w:r>
        <w:rPr>
          <w:szCs w:val="20"/>
        </w:rPr>
        <w:t xml:space="preserve"> Felix had suggest the following change with the reasoning </w:t>
      </w:r>
    </w:p>
  </w:comment>
  <w:comment w:id="127" w:author="Wennemers, Sebastian" w:date="2025-11-04T15:23:00Z" w:initials="WS">
    <w:p w14:paraId="666EA2E7" w14:textId="70E31CE6" w:rsidR="00210CFA" w:rsidRDefault="00210CFA">
      <w:pPr>
        <w:pStyle w:val="CommentText"/>
      </w:pPr>
      <w:r>
        <w:rPr>
          <w:rStyle w:val="CommentReference"/>
        </w:rPr>
        <w:annotationRef/>
      </w:r>
      <w:r>
        <w:fldChar w:fldCharType="begin"/>
      </w:r>
      <w:r>
        <w:instrText xml:space="preserve"> HYPERLINK "mailto:pvn.pavankumar@sap.com"</w:instrText>
      </w:r>
      <w:bookmarkStart w:id="134" w:name="_@_ED7930E6748A44B8941A2B186D27BDE3Z"/>
      <w:r>
        <w:fldChar w:fldCharType="separate"/>
      </w:r>
      <w:bookmarkEnd w:id="134"/>
      <w:r w:rsidRPr="28BA14C4">
        <w:rPr>
          <w:rStyle w:val="Mention"/>
          <w:noProof/>
        </w:rPr>
        <w:t>@PavanKumar, PVN</w:t>
      </w:r>
      <w:r>
        <w:fldChar w:fldCharType="end"/>
      </w:r>
      <w:r w:rsidRPr="3D470D87">
        <w:t xml:space="preserve"> , </w:t>
      </w:r>
      <w:r>
        <w:fldChar w:fldCharType="begin"/>
      </w:r>
      <w:r>
        <w:instrText xml:space="preserve"> HYPERLINK "mailto:felix.sasaki@sap.com"</w:instrText>
      </w:r>
      <w:bookmarkStart w:id="135" w:name="_@_341C51B533BB42B790C8C64D1BE69985Z"/>
      <w:r>
        <w:fldChar w:fldCharType="separate"/>
      </w:r>
      <w:bookmarkEnd w:id="135"/>
      <w:r w:rsidRPr="53AAD637">
        <w:rPr>
          <w:rStyle w:val="Mention"/>
          <w:noProof/>
        </w:rPr>
        <w:t>@Sasaki, Felix</w:t>
      </w:r>
      <w:r>
        <w:fldChar w:fldCharType="end"/>
      </w:r>
      <w:r w:rsidRPr="648C44B3">
        <w:t xml:space="preserve"> , I don't see how KG has this AI capabilities or Joule orchestration build into the KG. A sparkl endpoint is not an AI capabilitiy or a Joule orchestration feature, they can build on top of a KG, but I find the formulation misleading. Please educate me of "AI capabilities". </w:t>
      </w:r>
    </w:p>
  </w:comment>
  <w:comment w:id="128" w:author="Sasaki, Felix" w:date="2025-11-04T17:13:00Z" w:initials="SF">
    <w:p w14:paraId="20691ABB" w14:textId="4322C9C5" w:rsidR="0000301B" w:rsidRDefault="0000301B">
      <w:pPr>
        <w:pStyle w:val="CommentText"/>
      </w:pPr>
      <w:r>
        <w:rPr>
          <w:rStyle w:val="CommentReference"/>
        </w:rPr>
        <w:annotationRef/>
      </w:r>
      <w:r w:rsidRPr="3ED51468">
        <w:t>Maybe a comparison to machine learning helps.</w:t>
      </w:r>
    </w:p>
    <w:p w14:paraId="0F8743E9" w14:textId="46C76401" w:rsidR="0000301B" w:rsidRDefault="0000301B">
      <w:pPr>
        <w:pStyle w:val="CommentText"/>
      </w:pPr>
    </w:p>
    <w:p w14:paraId="21A8388E" w14:textId="55CA4652" w:rsidR="0000301B" w:rsidRDefault="0000301B">
      <w:pPr>
        <w:pStyle w:val="CommentText"/>
      </w:pPr>
      <w:r w:rsidRPr="17246B9E">
        <w:t>A machine learning model is a data structure, capturing implicit knowledge.</w:t>
      </w:r>
    </w:p>
    <w:p w14:paraId="739A5885" w14:textId="31F05028" w:rsidR="0000301B" w:rsidRDefault="0000301B">
      <w:pPr>
        <w:pStyle w:val="CommentText"/>
      </w:pPr>
      <w:r w:rsidRPr="30430341">
        <w:t>This data structure per-se is not of value, but only in certain use case, that require then certain types of the machine learning model.</w:t>
      </w:r>
    </w:p>
    <w:p w14:paraId="7C23074B" w14:textId="00808982" w:rsidR="0000301B" w:rsidRDefault="0000301B">
      <w:pPr>
        <w:pStyle w:val="CommentText"/>
      </w:pPr>
    </w:p>
    <w:p w14:paraId="0BA59CF6" w14:textId="6C26A0D8" w:rsidR="0000301B" w:rsidRDefault="0000301B">
      <w:pPr>
        <w:pStyle w:val="CommentText"/>
      </w:pPr>
      <w:r w:rsidRPr="34874F7A">
        <w:t>For example, for prediction one will have a different type of machine learning model than for machine translation.</w:t>
      </w:r>
    </w:p>
    <w:p w14:paraId="53CF5E04" w14:textId="07D07DAD" w:rsidR="0000301B" w:rsidRDefault="0000301B">
      <w:pPr>
        <w:pStyle w:val="CommentText"/>
      </w:pPr>
    </w:p>
    <w:p w14:paraId="7FF0D76B" w14:textId="462001B2" w:rsidR="0000301B" w:rsidRDefault="0000301B">
      <w:pPr>
        <w:pStyle w:val="CommentText"/>
      </w:pPr>
      <w:r w:rsidRPr="3167D385">
        <w:t>The use case for a machine learning model influence what data is used for training and what training approach are used, and how the model is provided.</w:t>
      </w:r>
    </w:p>
    <w:p w14:paraId="21CADF1C" w14:textId="5F88229A" w:rsidR="0000301B" w:rsidRDefault="0000301B">
      <w:pPr>
        <w:pStyle w:val="CommentText"/>
      </w:pPr>
    </w:p>
    <w:p w14:paraId="40DC2A0A" w14:textId="48D24498" w:rsidR="0000301B" w:rsidRDefault="0000301B">
      <w:pPr>
        <w:pStyle w:val="CommentText"/>
      </w:pPr>
      <w:r w:rsidRPr="446CB096">
        <w:t xml:space="preserve">In the same way, Knowledge graphs are a data structure for explicit models. The data structure on its own can be used in various way, but certain use cases require certain types of information in the KG and certain consumption, e.g. via embedding processing or KG queries. </w:t>
      </w:r>
    </w:p>
  </w:comment>
  <w:comment w:id="129" w:author="Sasaki, Felix" w:date="2025-11-05T09:30:00Z" w:initials="SF">
    <w:p w14:paraId="2E7673AF" w14:textId="6157A354" w:rsidR="0077369F" w:rsidRDefault="0077369F" w:rsidP="0077369F">
      <w:r>
        <w:rPr>
          <w:rStyle w:val="CommentReference"/>
        </w:rPr>
        <w:annotationRef/>
      </w:r>
      <w:r>
        <w:rPr>
          <w:szCs w:val="20"/>
        </w:rPr>
        <w:fldChar w:fldCharType="begin"/>
      </w:r>
      <w:r>
        <w:rPr>
          <w:szCs w:val="20"/>
        </w:rPr>
        <w:instrText>HYPERLINK "mailto:pvn.pavankumar@sap.com"</w:instrText>
      </w:r>
      <w:r>
        <w:rPr>
          <w:szCs w:val="20"/>
        </w:rPr>
      </w:r>
      <w:bookmarkStart w:id="136" w:name="_@_C783F078B1453948B862CC9267BB591FZ"/>
      <w:r>
        <w:rPr>
          <w:szCs w:val="20"/>
        </w:rPr>
        <w:fldChar w:fldCharType="separate"/>
      </w:r>
      <w:bookmarkEnd w:id="136"/>
      <w:r w:rsidRPr="0077369F">
        <w:rPr>
          <w:rStyle w:val="Mention"/>
          <w:noProof/>
          <w:szCs w:val="20"/>
        </w:rPr>
        <w:t>@PavanKumar, PVN</w:t>
      </w:r>
      <w:r>
        <w:rPr>
          <w:szCs w:val="20"/>
        </w:rPr>
        <w:fldChar w:fldCharType="end"/>
      </w:r>
      <w:r>
        <w:rPr>
          <w:szCs w:val="20"/>
        </w:rPr>
        <w:t xml:space="preserve"> , me and </w:t>
      </w:r>
      <w:r>
        <w:rPr>
          <w:szCs w:val="20"/>
        </w:rPr>
        <w:fldChar w:fldCharType="begin"/>
      </w:r>
      <w:r>
        <w:rPr>
          <w:szCs w:val="20"/>
        </w:rPr>
        <w:instrText>HYPERLINK "mailto:sebastian.wennemers@sap.com"</w:instrText>
      </w:r>
      <w:r>
        <w:rPr>
          <w:szCs w:val="20"/>
        </w:rPr>
      </w:r>
      <w:bookmarkStart w:id="137" w:name="_@_D3DAFC1755D6AE44A9EF14494707CC53Z"/>
      <w:r>
        <w:rPr>
          <w:szCs w:val="20"/>
        </w:rPr>
        <w:fldChar w:fldCharType="separate"/>
      </w:r>
      <w:bookmarkEnd w:id="137"/>
      <w:r w:rsidRPr="0077369F">
        <w:rPr>
          <w:rStyle w:val="Mention"/>
          <w:noProof/>
          <w:szCs w:val="20"/>
        </w:rPr>
        <w:t>@Wennemers, Sebastian</w:t>
      </w:r>
      <w:r>
        <w:rPr>
          <w:szCs w:val="20"/>
        </w:rPr>
        <w:fldChar w:fldCharType="end"/>
      </w:r>
      <w:r>
        <w:rPr>
          <w:szCs w:val="20"/>
        </w:rPr>
        <w:t xml:space="preserve"> clarified this comment, by better describing the relation between knowledge graphs and capabilities. </w:t>
      </w:r>
    </w:p>
  </w:comment>
  <w:comment w:id="138" w:author="Steinert, Bastian" w:date="2025-10-29T15:52:00Z" w:initials="SB">
    <w:p w14:paraId="5F329B0B" w14:textId="77777777" w:rsidR="00A02F80" w:rsidRDefault="00A02F80" w:rsidP="00A02F80">
      <w:r>
        <w:rPr>
          <w:rStyle w:val="CommentReference"/>
        </w:rPr>
        <w:annotationRef/>
      </w:r>
      <w:r>
        <w:rPr>
          <w:szCs w:val="20"/>
        </w:rPr>
        <w:t xml:space="preserve">Is this sentence truly necessary? It restricts the foundation layer to applications/micro-services that rely on those technologies. What about services (brown-field or greenfield) that don't use those technologies. I assume the APIs (Rest, OData, events) are they key here, frameworks and libraries probably matter less in this context. </w:t>
      </w:r>
    </w:p>
  </w:comment>
  <w:comment w:id="139" w:author="Jain, Shashank Mohan" w:date="2025-10-30T06:33:00Z" w:initials="JSM">
    <w:p w14:paraId="3372CEE9" w14:textId="77777777" w:rsidR="007C097F" w:rsidRDefault="007C097F" w:rsidP="007C097F">
      <w:r>
        <w:rPr>
          <w:rStyle w:val="CommentReference"/>
        </w:rPr>
        <w:annotationRef/>
      </w:r>
      <w:r>
        <w:rPr>
          <w:szCs w:val="20"/>
        </w:rPr>
        <w:fldChar w:fldCharType="begin"/>
      </w:r>
      <w:r>
        <w:rPr>
          <w:szCs w:val="20"/>
        </w:rPr>
        <w:instrText>HYPERLINK "mailto:tim.back@sap.com"</w:instrText>
      </w:r>
      <w:r>
        <w:rPr>
          <w:szCs w:val="20"/>
        </w:rPr>
      </w:r>
      <w:bookmarkStart w:id="140" w:name="_@_3F93606BFF141B41A27B1BAEF3685B91Z"/>
      <w:r>
        <w:rPr>
          <w:szCs w:val="20"/>
        </w:rPr>
        <w:fldChar w:fldCharType="separate"/>
      </w:r>
      <w:bookmarkEnd w:id="140"/>
      <w:r w:rsidRPr="007C097F">
        <w:rPr>
          <w:rStyle w:val="Mention"/>
          <w:noProof/>
          <w:szCs w:val="20"/>
        </w:rPr>
        <w:t>@Back, Tim</w:t>
      </w:r>
      <w:r>
        <w:rPr>
          <w:szCs w:val="20"/>
        </w:rPr>
        <w:fldChar w:fldCharType="end"/>
      </w:r>
      <w:r>
        <w:rPr>
          <w:szCs w:val="20"/>
        </w:rPr>
        <w:t xml:space="preserve"> Can you please check this and provide your inputs here.</w:t>
      </w:r>
    </w:p>
  </w:comment>
  <w:comment w:id="143" w:author="Ziegler, Carsten" w:date="2025-11-01T15:35:00Z" w:initials="CZ">
    <w:p w14:paraId="5F49F827" w14:textId="56FD0384" w:rsidR="00510F0D" w:rsidRDefault="00510F0D" w:rsidP="00510F0D">
      <w:pPr>
        <w:pStyle w:val="CommentText"/>
      </w:pPr>
      <w:r>
        <w:rPr>
          <w:rStyle w:val="CommentReference"/>
        </w:rPr>
        <w:annotationRef/>
      </w:r>
      <w:r>
        <w:t xml:space="preserve">Why do we need to orchestrate agents in Joule Studio? Studio is design time. Orchestration is runtime. </w:t>
      </w:r>
    </w:p>
  </w:comment>
  <w:comment w:id="144" w:author="PavanKumar, PVN" w:date="2025-11-03T16:34:00Z" w:initials="PP">
    <w:p w14:paraId="28D1217C" w14:textId="7006D760" w:rsidR="008D4D3E" w:rsidRDefault="008D4D3E" w:rsidP="008D4D3E">
      <w:r>
        <w:rPr>
          <w:rStyle w:val="CommentReference"/>
        </w:rPr>
        <w:annotationRef/>
      </w:r>
      <w:r>
        <w:rPr>
          <w:szCs w:val="20"/>
        </w:rPr>
        <w:fldChar w:fldCharType="begin"/>
      </w:r>
      <w:r>
        <w:rPr>
          <w:szCs w:val="20"/>
        </w:rPr>
        <w:instrText>HYPERLINK "mailto:c.ziegler@sap.com"</w:instrText>
      </w:r>
      <w:r>
        <w:rPr>
          <w:szCs w:val="20"/>
        </w:rPr>
      </w:r>
      <w:bookmarkStart w:id="149" w:name="_@_C8777FB6770E3B41A66754AACBB09AD3Z"/>
      <w:r>
        <w:rPr>
          <w:szCs w:val="20"/>
        </w:rPr>
        <w:fldChar w:fldCharType="separate"/>
      </w:r>
      <w:bookmarkEnd w:id="149"/>
      <w:r w:rsidRPr="008D4D3E">
        <w:rPr>
          <w:rStyle w:val="Mention"/>
          <w:noProof/>
          <w:szCs w:val="20"/>
        </w:rPr>
        <w:t>@Ziegler, Carsten</w:t>
      </w:r>
      <w:r>
        <w:rPr>
          <w:szCs w:val="20"/>
        </w:rPr>
        <w:fldChar w:fldCharType="end"/>
      </w:r>
      <w:r>
        <w:rPr>
          <w:szCs w:val="20"/>
        </w:rPr>
        <w:t xml:space="preserve"> : This is more for design time Agent orchestration for tasks like Agentic Coding.  </w:t>
      </w:r>
      <w:hyperlink r:id="rId1" w:history="1">
        <w:r w:rsidRPr="00B55425">
          <w:rPr>
            <w:rStyle w:val="Hyperlink"/>
            <w:szCs w:val="20"/>
          </w:rPr>
          <w:t>https://docs.claude.com/en/docs/claude-code/sub-agents</w:t>
        </w:r>
      </w:hyperlink>
      <w:r>
        <w:rPr>
          <w:szCs w:val="20"/>
        </w:rPr>
        <w:t> is an example of same.</w:t>
      </w:r>
    </w:p>
    <w:p w14:paraId="79FE6BE2" w14:textId="77777777" w:rsidR="008D4D3E" w:rsidRDefault="008D4D3E" w:rsidP="008D4D3E"/>
    <w:p w14:paraId="05F1F9E7" w14:textId="6768CA83" w:rsidR="008D4D3E" w:rsidRDefault="008D4D3E" w:rsidP="008D4D3E">
      <w:r>
        <w:rPr>
          <w:szCs w:val="20"/>
        </w:rPr>
        <w:fldChar w:fldCharType="begin"/>
      </w:r>
      <w:r>
        <w:rPr>
          <w:szCs w:val="20"/>
        </w:rPr>
        <w:instrText>HYPERLINK "mailto:tim.back@sap.com"</w:instrText>
      </w:r>
      <w:r>
        <w:rPr>
          <w:szCs w:val="20"/>
        </w:rPr>
      </w:r>
      <w:bookmarkStart w:id="150" w:name="_@_5E7BD09112A12041A4305075DF25BA01Z"/>
      <w:r>
        <w:rPr>
          <w:szCs w:val="20"/>
        </w:rPr>
        <w:fldChar w:fldCharType="separate"/>
      </w:r>
      <w:bookmarkEnd w:id="150"/>
      <w:r w:rsidRPr="008D4D3E">
        <w:rPr>
          <w:rStyle w:val="Mention"/>
          <w:noProof/>
          <w:szCs w:val="20"/>
        </w:rPr>
        <w:t>@Back, Tim</w:t>
      </w:r>
      <w:r>
        <w:rPr>
          <w:szCs w:val="20"/>
        </w:rPr>
        <w:fldChar w:fldCharType="end"/>
      </w:r>
      <w:r>
        <w:rPr>
          <w:szCs w:val="20"/>
        </w:rPr>
        <w:t xml:space="preserve"> : Please confirm our understanding </w:t>
      </w:r>
    </w:p>
  </w:comment>
  <w:comment w:id="145" w:author="PavanKumar, PVN" w:date="2025-11-11T10:11:00Z" w:initials="PP">
    <w:p w14:paraId="1505FCC6" w14:textId="70310BB8" w:rsidR="00074A00" w:rsidRDefault="00074A00" w:rsidP="00074A00">
      <w:r>
        <w:rPr>
          <w:rStyle w:val="CommentReference"/>
        </w:rPr>
        <w:annotationRef/>
      </w:r>
      <w:r>
        <w:rPr>
          <w:szCs w:val="20"/>
        </w:rPr>
        <w:fldChar w:fldCharType="begin"/>
      </w:r>
      <w:r>
        <w:rPr>
          <w:szCs w:val="20"/>
        </w:rPr>
        <w:instrText>HYPERLINK "mailto:tim.back@sap.com"</w:instrText>
      </w:r>
      <w:r>
        <w:rPr>
          <w:szCs w:val="20"/>
        </w:rPr>
      </w:r>
      <w:bookmarkStart w:id="151" w:name="_@_BCA7B40135C4E049B7948C340EB42D2DZ"/>
      <w:r>
        <w:rPr>
          <w:szCs w:val="20"/>
        </w:rPr>
        <w:fldChar w:fldCharType="separate"/>
      </w:r>
      <w:bookmarkEnd w:id="151"/>
      <w:r w:rsidRPr="00074A00">
        <w:rPr>
          <w:rStyle w:val="Mention"/>
          <w:noProof/>
          <w:szCs w:val="20"/>
        </w:rPr>
        <w:t>@Back, Tim</w:t>
      </w:r>
      <w:r>
        <w:rPr>
          <w:szCs w:val="20"/>
        </w:rPr>
        <w:fldChar w:fldCharType="end"/>
      </w:r>
      <w:r>
        <w:rPr>
          <w:szCs w:val="20"/>
        </w:rPr>
        <w:t xml:space="preserve"> Please confirm our understanding ; </w:t>
      </w:r>
    </w:p>
  </w:comment>
  <w:comment w:id="146" w:author="Ziegler, Carsten" w:date="2025-11-11T08:27:00Z" w:initials="ZC">
    <w:p w14:paraId="7D6D1D46" w14:textId="16AA4B08" w:rsidR="001922B0" w:rsidRDefault="001922B0">
      <w:pPr>
        <w:pStyle w:val="CommentText"/>
      </w:pPr>
      <w:r>
        <w:rPr>
          <w:rStyle w:val="CommentReference"/>
        </w:rPr>
        <w:annotationRef/>
      </w:r>
      <w:r w:rsidRPr="598A66B5">
        <w:t xml:space="preserve">Just read the linked document. IMO it proves my point. You only name sub agents but then the orchestration is a runtime thing. </w:t>
      </w:r>
    </w:p>
  </w:comment>
  <w:comment w:id="147" w:author="Ziegler, Carsten" w:date="2025-11-11T08:28:00Z" w:initials="ZC">
    <w:p w14:paraId="30022258" w14:textId="0E4FCA33" w:rsidR="008D7576" w:rsidRDefault="008D7576">
      <w:pPr>
        <w:pStyle w:val="CommentText"/>
      </w:pPr>
      <w:r>
        <w:rPr>
          <w:rStyle w:val="CommentReference"/>
        </w:rPr>
        <w:annotationRef/>
      </w:r>
      <w:r w:rsidRPr="36520D4F">
        <w:t xml:space="preserve">But it looks like the text got changed in the meantime. It does not talk Joule Studio anymore but Agentic Layer. This may be OK now.  </w:t>
      </w:r>
    </w:p>
  </w:comment>
  <w:comment w:id="148" w:author="Back, Tim" w:date="2025-11-11T08:31:00Z" w:initials="BT">
    <w:p w14:paraId="71B5B428" w14:textId="4C151CF4" w:rsidR="00DB44F7" w:rsidRDefault="00DB44F7">
      <w:pPr>
        <w:pStyle w:val="CommentText"/>
      </w:pPr>
      <w:r>
        <w:rPr>
          <w:rStyle w:val="CommentReference"/>
        </w:rPr>
        <w:annotationRef/>
      </w:r>
      <w:r w:rsidRPr="0AE60455">
        <w:t>I have changed the text on Sunday, yes, sorry for not indicating it here. In all the chapter I made sure that pro code and low code agents (the latter created via Joule Studio) appear in the same way</w:t>
      </w:r>
    </w:p>
  </w:comment>
  <w:comment w:id="141" w:author="Steinert, Bastian" w:date="2025-10-29T16:19:00Z" w:initials="SB">
    <w:p w14:paraId="2632FDB9" w14:textId="66CE6DCD" w:rsidR="00886F79" w:rsidRDefault="00886F79" w:rsidP="00886F79">
      <w:r>
        <w:rPr>
          <w:rStyle w:val="CommentReference"/>
        </w:rPr>
        <w:annotationRef/>
      </w:r>
      <w:r>
        <w:rPr>
          <w:szCs w:val="20"/>
        </w:rPr>
        <w:t xml:space="preserve">similar to my above comment, this sentences excludes Agents that are built outside of Joule Studio. I think this constraint is not necessary, or is it? </w:t>
      </w:r>
    </w:p>
  </w:comment>
  <w:comment w:id="142" w:author="Jain, Shashank Mohan" w:date="2025-10-30T06:33:00Z" w:initials="JSM">
    <w:p w14:paraId="2CFC0DAA" w14:textId="5AED9ECE" w:rsidR="00E93F78" w:rsidRDefault="00E93F78" w:rsidP="00E93F78">
      <w:r>
        <w:rPr>
          <w:rStyle w:val="CommentReference"/>
        </w:rPr>
        <w:annotationRef/>
      </w:r>
      <w:r>
        <w:rPr>
          <w:szCs w:val="20"/>
        </w:rPr>
        <w:fldChar w:fldCharType="begin"/>
      </w:r>
      <w:r>
        <w:rPr>
          <w:szCs w:val="20"/>
        </w:rPr>
        <w:instrText>HYPERLINK "mailto:tim.back@sap.com"</w:instrText>
      </w:r>
      <w:r>
        <w:rPr>
          <w:szCs w:val="20"/>
        </w:rPr>
      </w:r>
      <w:bookmarkStart w:id="152" w:name="_@_916580E1C2ABE745A1CF83CA70D5416EZ"/>
      <w:r>
        <w:rPr>
          <w:szCs w:val="20"/>
        </w:rPr>
        <w:fldChar w:fldCharType="separate"/>
      </w:r>
      <w:bookmarkEnd w:id="152"/>
      <w:r w:rsidRPr="00E93F78">
        <w:rPr>
          <w:rStyle w:val="Mention"/>
          <w:noProof/>
          <w:szCs w:val="20"/>
        </w:rPr>
        <w:t>@Back, Tim</w:t>
      </w:r>
      <w:r>
        <w:rPr>
          <w:szCs w:val="20"/>
        </w:rPr>
        <w:fldChar w:fldCharType="end"/>
      </w:r>
      <w:r>
        <w:rPr>
          <w:szCs w:val="20"/>
        </w:rPr>
        <w:t xml:space="preserve"> Can you please check this and provide your inputs here.</w:t>
      </w:r>
    </w:p>
  </w:comment>
  <w:comment w:id="153" w:author="Wennemers, Sebastian" w:date="2025-11-03T10:35:00Z" w:initials="SW">
    <w:p w14:paraId="2DFC9869" w14:textId="77777777" w:rsidR="001252ED" w:rsidRDefault="001252ED" w:rsidP="001252ED">
      <w:pPr>
        <w:pStyle w:val="CommentText"/>
      </w:pPr>
      <w:r>
        <w:rPr>
          <w:rStyle w:val="CommentReference"/>
        </w:rPr>
        <w:annotationRef/>
      </w:r>
      <w:r>
        <w:t>ORD is more about discoverability than observability. What do you mean by observability?</w:t>
      </w:r>
    </w:p>
  </w:comment>
  <w:comment w:id="154" w:author="Jain, Shashank Mohan" w:date="2025-11-03T15:27:00Z" w:initials="JSM">
    <w:p w14:paraId="1483DE87" w14:textId="77777777" w:rsidR="00A830EB" w:rsidRDefault="00A830EB" w:rsidP="00A830EB">
      <w:r>
        <w:rPr>
          <w:rStyle w:val="CommentReference"/>
        </w:rPr>
        <w:annotationRef/>
      </w:r>
      <w:r>
        <w:rPr>
          <w:szCs w:val="20"/>
        </w:rPr>
        <w:t>Changed to discoverability</w:t>
      </w:r>
    </w:p>
  </w:comment>
  <w:comment w:id="155" w:author="Steinert, Bastian" w:date="2025-10-29T16:22:00Z" w:initials="SB">
    <w:p w14:paraId="798DEC49" w14:textId="5CFC1D7F" w:rsidR="00820BDD" w:rsidRDefault="00820BDD" w:rsidP="00820BDD">
      <w:r>
        <w:rPr>
          <w:rStyle w:val="CommentReference"/>
        </w:rPr>
        <w:annotationRef/>
      </w:r>
      <w:r>
        <w:rPr>
          <w:szCs w:val="20"/>
        </w:rPr>
        <w:t>I don't understand why BTP is mentioned here. I would have expected something like A2A protocol. What do you have in mind?</w:t>
      </w:r>
    </w:p>
  </w:comment>
  <w:comment w:id="156" w:author="Jain, Shashank Mohan" w:date="2025-10-30T06:31:00Z" w:initials="JSM">
    <w:p w14:paraId="38976515" w14:textId="77777777" w:rsidR="00A41E6C" w:rsidRDefault="00A41E6C" w:rsidP="00A41E6C">
      <w:r>
        <w:rPr>
          <w:rStyle w:val="CommentReference"/>
        </w:rPr>
        <w:annotationRef/>
      </w:r>
      <w:r>
        <w:rPr>
          <w:szCs w:val="20"/>
        </w:rPr>
        <w:t>Thanks for the feedback. Point taken. Can you pls check if this rewording addresses the issue.</w:t>
      </w:r>
    </w:p>
  </w:comment>
  <w:comment w:id="157" w:author="PavanKumar, PVN" w:date="2025-11-10T09:02:00Z" w:initials="PP">
    <w:p w14:paraId="0E96F310" w14:textId="034EE77A" w:rsidR="005B0F24" w:rsidRDefault="005B0F24" w:rsidP="005B0F24">
      <w:r>
        <w:rPr>
          <w:rStyle w:val="CommentReference"/>
        </w:rPr>
        <w:annotationRef/>
      </w:r>
      <w:r>
        <w:rPr>
          <w:szCs w:val="20"/>
        </w:rPr>
        <w:fldChar w:fldCharType="begin"/>
      </w:r>
      <w:r>
        <w:rPr>
          <w:szCs w:val="20"/>
        </w:rPr>
        <w:instrText>HYPERLINK "mailto:tim.back@sap.com"</w:instrText>
      </w:r>
      <w:r>
        <w:rPr>
          <w:szCs w:val="20"/>
        </w:rPr>
      </w:r>
      <w:bookmarkStart w:id="159" w:name="_@_B75AE92CBD09F84487929E08DF2B16A7Z"/>
      <w:r>
        <w:rPr>
          <w:szCs w:val="20"/>
        </w:rPr>
        <w:fldChar w:fldCharType="separate"/>
      </w:r>
      <w:bookmarkEnd w:id="159"/>
      <w:r w:rsidRPr="005B0F24">
        <w:rPr>
          <w:rStyle w:val="Mention"/>
          <w:noProof/>
          <w:szCs w:val="20"/>
        </w:rPr>
        <w:t>@Back, Tim</w:t>
      </w:r>
      <w:r>
        <w:rPr>
          <w:szCs w:val="20"/>
        </w:rPr>
        <w:fldChar w:fldCharType="end"/>
      </w:r>
      <w:r>
        <w:rPr>
          <w:szCs w:val="20"/>
        </w:rPr>
        <w:t xml:space="preserve"> : Can you provide link here </w:t>
      </w:r>
    </w:p>
  </w:comment>
  <w:comment w:id="158" w:author="Back, Tim" w:date="2025-11-10T06:50:00Z" w:initials="BT">
    <w:p w14:paraId="0A425A04" w14:textId="6A122CB4" w:rsidR="00A44FFB" w:rsidRDefault="00A44FFB">
      <w:pPr>
        <w:pStyle w:val="CommentText"/>
      </w:pPr>
      <w:r>
        <w:rPr>
          <w:rStyle w:val="CommentReference"/>
        </w:rPr>
        <w:annotationRef/>
      </w:r>
      <w:r w:rsidRPr="41D5E59E">
        <w:t xml:space="preserve">I don't have a link, I hope </w:t>
      </w:r>
      <w:r>
        <w:fldChar w:fldCharType="begin"/>
      </w:r>
      <w:r>
        <w:instrText xml:space="preserve"> HYPERLINK "mailto:mayank.shrivastava02@sap.com"</w:instrText>
      </w:r>
      <w:bookmarkStart w:id="160" w:name="_@_0D58CF7C2AB84E4FB33AA9AE3B88AD4AZ"/>
      <w:r>
        <w:fldChar w:fldCharType="separate"/>
      </w:r>
      <w:bookmarkEnd w:id="160"/>
      <w:r w:rsidRPr="25549907">
        <w:rPr>
          <w:rStyle w:val="Mention"/>
          <w:noProof/>
        </w:rPr>
        <w:t>@Shrivastava, Mayank</w:t>
      </w:r>
      <w:r>
        <w:fldChar w:fldCharType="end"/>
      </w:r>
      <w:r w:rsidRPr="022EE265">
        <w:t xml:space="preserve"> has one. If not, do we need to delete the reference?</w:t>
      </w:r>
    </w:p>
  </w:comment>
  <w:comment w:id="163" w:author="Steinert, Bastian" w:date="2025-11-06T11:40:00Z" w:initials="SB">
    <w:p w14:paraId="36B9FB54" w14:textId="77777777" w:rsidR="004E5847" w:rsidRDefault="004E5847" w:rsidP="004E5847">
      <w:r>
        <w:rPr>
          <w:rStyle w:val="CommentReference"/>
        </w:rPr>
        <w:annotationRef/>
      </w:r>
      <w:r>
        <w:rPr>
          <w:szCs w:val="20"/>
        </w:rPr>
        <w:t>Is this envisioned as a virtual layer that spans across multiple LoBs, or is the vision that AI Foundation will contain all Agents that are being developed by all LoBs? The latter would create significant coupling and dependencies. Maybe this covers only certain part of agents, only low code agents</w:t>
      </w:r>
    </w:p>
  </w:comment>
  <w:comment w:id="164" w:author="PavanKumar, PVN" w:date="2025-11-06T16:15:00Z" w:initials="PP">
    <w:p w14:paraId="36408DAB" w14:textId="0B7AFD8C" w:rsidR="00E6577E" w:rsidRDefault="00E6577E">
      <w:pPr>
        <w:pStyle w:val="CommentText"/>
      </w:pPr>
      <w:r>
        <w:rPr>
          <w:rStyle w:val="CommentReference"/>
        </w:rPr>
        <w:annotationRef/>
      </w:r>
      <w:r>
        <w:fldChar w:fldCharType="begin"/>
      </w:r>
      <w:r>
        <w:instrText xml:space="preserve"> HYPERLINK "mailto:robin.dunst@sap.com"</w:instrText>
      </w:r>
      <w:bookmarkStart w:id="169" w:name="_@_D89BD3D61BBD490EACE06DC5877BF884Z"/>
      <w:r>
        <w:fldChar w:fldCharType="separate"/>
      </w:r>
      <w:bookmarkEnd w:id="169"/>
      <w:r w:rsidRPr="139235F2">
        <w:rPr>
          <w:rStyle w:val="Mention"/>
          <w:noProof/>
        </w:rPr>
        <w:t>@Dunst, Robin</w:t>
      </w:r>
      <w:r>
        <w:fldChar w:fldCharType="end"/>
      </w:r>
      <w:r w:rsidRPr="62BABBEA">
        <w:t xml:space="preserve">  </w:t>
      </w:r>
      <w:r>
        <w:fldChar w:fldCharType="begin"/>
      </w:r>
      <w:r>
        <w:instrText xml:space="preserve"> HYPERLINK "mailto:jan.dumke@sap.com"</w:instrText>
      </w:r>
      <w:bookmarkStart w:id="170" w:name="_@_FEBC25B07EBC4B3D820781092B87D018Z"/>
      <w:r>
        <w:fldChar w:fldCharType="separate"/>
      </w:r>
      <w:bookmarkEnd w:id="170"/>
      <w:r w:rsidRPr="5068E436">
        <w:rPr>
          <w:rStyle w:val="Mention"/>
          <w:noProof/>
        </w:rPr>
        <w:t>@Dumke, Jan</w:t>
      </w:r>
      <w:r>
        <w:fldChar w:fldCharType="end"/>
      </w:r>
      <w:r w:rsidRPr="73C18992">
        <w:t xml:space="preserve">  : can you please address Bastian Steinert's query</w:t>
      </w:r>
    </w:p>
  </w:comment>
  <w:comment w:id="165" w:author="Dunst, Robin" w:date="2025-11-10T15:57:00Z" w:initials="DR">
    <w:p w14:paraId="7BFA8245" w14:textId="4A65F2BF" w:rsidR="00DA3A67" w:rsidRDefault="00DA3A67">
      <w:pPr>
        <w:pStyle w:val="CommentText"/>
      </w:pPr>
      <w:r>
        <w:rPr>
          <w:rStyle w:val="CommentReference"/>
        </w:rPr>
        <w:annotationRef/>
      </w:r>
      <w:r w:rsidRPr="40CA4EC8">
        <w:t>Agents build by applications or by customers run on the AI Foundation Layer, components and functions used by all agents are supplied here. This layer provides foundational AI features to agents - it is a means to decouple technology usage. Agents always require an application context to run and hence are provided on-top of applications. </w:t>
      </w:r>
    </w:p>
  </w:comment>
  <w:comment w:id="166" w:author="PavanKumar, PVN" w:date="2025-11-10T20:47:00Z" w:initials="PP">
    <w:p w14:paraId="330E4E92" w14:textId="7E85F647" w:rsidR="008E7390" w:rsidRDefault="008E7390" w:rsidP="008E7390">
      <w:r>
        <w:rPr>
          <w:rStyle w:val="CommentReference"/>
        </w:rPr>
        <w:annotationRef/>
      </w:r>
      <w:r>
        <w:rPr>
          <w:szCs w:val="20"/>
        </w:rPr>
        <w:fldChar w:fldCharType="begin"/>
      </w:r>
      <w:r>
        <w:rPr>
          <w:szCs w:val="20"/>
        </w:rPr>
        <w:instrText>HYPERLINK "mailto:bastian.steinert01@sap.com"</w:instrText>
      </w:r>
      <w:r>
        <w:rPr>
          <w:szCs w:val="20"/>
        </w:rPr>
      </w:r>
      <w:bookmarkStart w:id="171" w:name="_@_5580C5FA6C86FF4BA1FF09E8AF1BB56DZ"/>
      <w:r>
        <w:rPr>
          <w:szCs w:val="20"/>
        </w:rPr>
        <w:fldChar w:fldCharType="separate"/>
      </w:r>
      <w:bookmarkEnd w:id="171"/>
      <w:r w:rsidRPr="008E7390">
        <w:rPr>
          <w:rStyle w:val="Mention"/>
          <w:noProof/>
          <w:szCs w:val="20"/>
        </w:rPr>
        <w:t>@Steinert, Bastian</w:t>
      </w:r>
      <w:r>
        <w:rPr>
          <w:szCs w:val="20"/>
        </w:rPr>
        <w:fldChar w:fldCharType="end"/>
      </w:r>
      <w:r>
        <w:rPr>
          <w:szCs w:val="20"/>
        </w:rPr>
        <w:t xml:space="preserve"> : based on the clarification provided , can we close this thread ? </w:t>
      </w:r>
    </w:p>
  </w:comment>
  <w:comment w:id="167" w:author="Steinert, Bastian" w:date="2025-11-10T19:38:00Z" w:initials="SB">
    <w:p w14:paraId="23285236" w14:textId="6F203718" w:rsidR="003B5B98" w:rsidRDefault="003B5B98">
      <w:pPr>
        <w:pStyle w:val="CommentText"/>
      </w:pPr>
      <w:r>
        <w:rPr>
          <w:rStyle w:val="CommentReference"/>
        </w:rPr>
        <w:annotationRef/>
      </w:r>
      <w:r>
        <w:fldChar w:fldCharType="begin"/>
      </w:r>
      <w:r>
        <w:instrText xml:space="preserve"> HYPERLINK "mailto:robin.dunst@sap.com"</w:instrText>
      </w:r>
      <w:bookmarkStart w:id="172" w:name="_@_A5BEC1FAD52049CDB25931B379B7CACEZ"/>
      <w:r>
        <w:fldChar w:fldCharType="separate"/>
      </w:r>
      <w:bookmarkEnd w:id="172"/>
      <w:r w:rsidRPr="0F61CE45">
        <w:rPr>
          <w:rStyle w:val="Mention"/>
          <w:noProof/>
        </w:rPr>
        <w:t>@Dunst, Robin</w:t>
      </w:r>
      <w:r>
        <w:fldChar w:fldCharType="end"/>
      </w:r>
      <w:r w:rsidRPr="49F02DE7">
        <w:t xml:space="preserve">  your description suggests that AI Foundation Layer is runtime similar to Kyma for Docker containers. Do I get it right? This means the vision would be that all ProCode agents will get deployed to this runtime, correct? How is this connected to BTP runtime ,app foundation, etc. and their vision to support Agents. And why is this needed? </w:t>
      </w:r>
    </w:p>
    <w:p w14:paraId="191C04BF" w14:textId="00D17F95" w:rsidR="003B5B98" w:rsidRDefault="003B5B98">
      <w:pPr>
        <w:pStyle w:val="CommentText"/>
      </w:pPr>
    </w:p>
    <w:p w14:paraId="12597C9C" w14:textId="663967B4" w:rsidR="003B5B98" w:rsidRDefault="003B5B98">
      <w:pPr>
        <w:pStyle w:val="CommentText"/>
      </w:pPr>
      <w:r w:rsidRPr="6DA24823">
        <w:t xml:space="preserve">Why can't we rely on docker &amp; Kubernetes, for example, and add some special services and tools, and central orchestration (i.e. Joule) on top. </w:t>
      </w:r>
    </w:p>
    <w:p w14:paraId="54C30AB6" w14:textId="369F66D3" w:rsidR="003B5B98" w:rsidRDefault="003B5B98">
      <w:pPr>
        <w:pStyle w:val="CommentText"/>
      </w:pPr>
    </w:p>
    <w:p w14:paraId="7AA7BC87" w14:textId="0BD776D6" w:rsidR="003B5B98" w:rsidRDefault="003B5B98">
      <w:pPr>
        <w:pStyle w:val="CommentText"/>
      </w:pPr>
      <w:r w:rsidRPr="1956A161">
        <w:t xml:space="preserve">The way I understand would imply we add another layer of dependencies and significant coupling across orgs. </w:t>
      </w:r>
    </w:p>
  </w:comment>
  <w:comment w:id="168" w:author="Dumke, Jan" w:date="2025-11-17T15:54:00Z" w:initials="DJ">
    <w:p w14:paraId="5AAB8611" w14:textId="77777777" w:rsidR="001B29C8" w:rsidRDefault="001B29C8" w:rsidP="001B29C8">
      <w:r>
        <w:rPr>
          <w:rStyle w:val="CommentReference"/>
        </w:rPr>
        <w:annotationRef/>
      </w:r>
      <w:r>
        <w:rPr>
          <w:szCs w:val="20"/>
        </w:rPr>
        <w:t>Agents can run anywhere (even outside SAP stack with A2A), however all SAP agents need to integrate with cross-cutting services (e.g. the agent registry which makes them discoverable by Joule, etc).</w:t>
      </w:r>
    </w:p>
  </w:comment>
  <w:comment w:id="173" w:author="PavanKumar, PVN" w:date="2025-11-05T15:38:00Z" w:initials="PP">
    <w:p w14:paraId="6CC8D554" w14:textId="3E0D3922" w:rsidR="00AB677C" w:rsidRDefault="00AB677C" w:rsidP="00AB677C">
      <w:r>
        <w:rPr>
          <w:rStyle w:val="CommentReference"/>
        </w:rPr>
        <w:annotationRef/>
      </w:r>
      <w:r>
        <w:rPr>
          <w:szCs w:val="20"/>
        </w:rPr>
        <w:fldChar w:fldCharType="begin"/>
      </w:r>
      <w:r>
        <w:rPr>
          <w:szCs w:val="20"/>
        </w:rPr>
        <w:instrText>HYPERLINK "mailto:jan.dumke@sap.com"</w:instrText>
      </w:r>
      <w:r>
        <w:rPr>
          <w:szCs w:val="20"/>
        </w:rPr>
      </w:r>
      <w:bookmarkStart w:id="175" w:name="_@_4FDC1FEE05968E44AFF3AEC9C6A73AF9Z"/>
      <w:r>
        <w:rPr>
          <w:szCs w:val="20"/>
        </w:rPr>
        <w:fldChar w:fldCharType="separate"/>
      </w:r>
      <w:bookmarkEnd w:id="175"/>
      <w:r w:rsidRPr="00AB677C">
        <w:rPr>
          <w:rStyle w:val="Mention"/>
          <w:noProof/>
          <w:szCs w:val="20"/>
        </w:rPr>
        <w:t>@Dumke, Jan</w:t>
      </w:r>
      <w:r>
        <w:rPr>
          <w:szCs w:val="20"/>
        </w:rPr>
        <w:fldChar w:fldCharType="end"/>
      </w:r>
      <w:r>
        <w:rPr>
          <w:szCs w:val="20"/>
        </w:rPr>
        <w:t xml:space="preserve"> , </w:t>
      </w:r>
      <w:r>
        <w:rPr>
          <w:szCs w:val="20"/>
        </w:rPr>
        <w:fldChar w:fldCharType="begin"/>
      </w:r>
      <w:r>
        <w:rPr>
          <w:szCs w:val="20"/>
        </w:rPr>
        <w:instrText>HYPERLINK "mailto:robin.dunst@sap.com"</w:instrText>
      </w:r>
      <w:r>
        <w:rPr>
          <w:szCs w:val="20"/>
        </w:rPr>
      </w:r>
      <w:bookmarkStart w:id="176" w:name="_@_5927C4D940104A4D8DF543FD836BDAADZ"/>
      <w:r>
        <w:rPr>
          <w:szCs w:val="20"/>
        </w:rPr>
        <w:fldChar w:fldCharType="separate"/>
      </w:r>
      <w:bookmarkEnd w:id="176"/>
      <w:r w:rsidRPr="00AB677C">
        <w:rPr>
          <w:rStyle w:val="Mention"/>
          <w:noProof/>
          <w:szCs w:val="20"/>
        </w:rPr>
        <w:t>@Dunst, Robin</w:t>
      </w:r>
      <w:r>
        <w:rPr>
          <w:szCs w:val="20"/>
        </w:rPr>
        <w:fldChar w:fldCharType="end"/>
      </w:r>
      <w:r>
        <w:rPr>
          <w:szCs w:val="20"/>
        </w:rPr>
        <w:t xml:space="preserve"> : Can you confirm if this visualisation is correct depicting the content; </w:t>
      </w:r>
    </w:p>
    <w:p w14:paraId="458FD390" w14:textId="77777777" w:rsidR="00AB677C" w:rsidRDefault="00AB677C" w:rsidP="00AB677C">
      <w:r>
        <w:rPr>
          <w:szCs w:val="20"/>
        </w:rPr>
        <w:t xml:space="preserve">If not , please suggest changes to the source image here : [slide-5] @ </w:t>
      </w:r>
      <w:hyperlink r:id="rId2" w:history="1">
        <w:r w:rsidRPr="00DB1835">
          <w:rPr>
            <w:rStyle w:val="Hyperlink"/>
            <w:szCs w:val="20"/>
          </w:rPr>
          <w:t>https://sap.sharepoint.com/:p:/r/teams/AI-NativeNorthStar2025-AI-NativeNorthStar2025Document/Shared%20Documents/Northstar%20Architecture%202025%20Authoring%20Group/Images/NorthStar%20Layers.pptx?d=wd30bc707ccbc4f1ea64d58b645a314ab&amp;csf=1&amp;web=1&amp;e=crHH7l</w:t>
        </w:r>
      </w:hyperlink>
    </w:p>
  </w:comment>
  <w:comment w:id="174" w:author="PavanKumar, PVN" w:date="2025-11-10T12:45:00Z" w:initials="PP">
    <w:p w14:paraId="7DFC474C" w14:textId="43453352" w:rsidR="004116A8" w:rsidRDefault="004116A8" w:rsidP="004116A8">
      <w:r>
        <w:rPr>
          <w:rStyle w:val="CommentReference"/>
        </w:rPr>
        <w:annotationRef/>
      </w:r>
      <w:r>
        <w:rPr>
          <w:szCs w:val="20"/>
        </w:rPr>
        <w:t xml:space="preserve">Closing this as </w:t>
      </w:r>
      <w:r>
        <w:rPr>
          <w:szCs w:val="20"/>
        </w:rPr>
        <w:fldChar w:fldCharType="begin"/>
      </w:r>
      <w:r>
        <w:rPr>
          <w:szCs w:val="20"/>
        </w:rPr>
        <w:instrText>HYPERLINK "mailto:jan.dumke@sap.com"</w:instrText>
      </w:r>
      <w:r>
        <w:rPr>
          <w:szCs w:val="20"/>
        </w:rPr>
      </w:r>
      <w:bookmarkStart w:id="177" w:name="_@_A88F053564AA8540A55273AA2F507B3AZ"/>
      <w:r>
        <w:rPr>
          <w:szCs w:val="20"/>
        </w:rPr>
        <w:fldChar w:fldCharType="separate"/>
      </w:r>
      <w:bookmarkEnd w:id="177"/>
      <w:r w:rsidRPr="004116A8">
        <w:rPr>
          <w:rStyle w:val="Mention"/>
          <w:noProof/>
          <w:szCs w:val="20"/>
        </w:rPr>
        <w:t>@Dumke, Jan</w:t>
      </w:r>
      <w:r>
        <w:rPr>
          <w:szCs w:val="20"/>
        </w:rPr>
        <w:fldChar w:fldCharType="end"/>
      </w:r>
      <w:r>
        <w:rPr>
          <w:szCs w:val="20"/>
        </w:rPr>
        <w:t xml:space="preserve">  confirmed over email</w:t>
      </w:r>
    </w:p>
  </w:comment>
  <w:comment w:id="178" w:author="Dumke, Jan" w:date="2025-11-17T17:27:00Z" w:initials="DJ">
    <w:p w14:paraId="2EEF06C8" w14:textId="3A88310D" w:rsidR="005C5CA6" w:rsidRDefault="005C5CA6">
      <w:pPr>
        <w:pStyle w:val="CommentText"/>
      </w:pPr>
      <w:r>
        <w:rPr>
          <w:rStyle w:val="CommentReference"/>
        </w:rPr>
        <w:annotationRef/>
      </w:r>
      <w:r w:rsidRPr="24DDC9E6">
        <w:t>thanks, PVN!</w:t>
      </w:r>
    </w:p>
  </w:comment>
  <w:comment w:id="179" w:author="Dumke, Jan" w:date="2025-11-17T15:37:00Z" w:initials="DJ">
    <w:p w14:paraId="1E2C7F81" w14:textId="5F831FA3" w:rsidR="00294EEB" w:rsidRDefault="007077E3" w:rsidP="00294EEB">
      <w:r>
        <w:rPr>
          <w:rStyle w:val="CommentReference"/>
        </w:rPr>
        <w:annotationRef/>
      </w:r>
      <w:r w:rsidR="00294EEB">
        <w:rPr>
          <w:szCs w:val="20"/>
        </w:rPr>
        <w:t>Should we call this intelligence or AI instead?</w:t>
      </w:r>
    </w:p>
  </w:comment>
  <w:comment w:id="180" w:author="PavanKumar, PVN" w:date="2025-11-17T20:40:00Z" w:initials="PP">
    <w:p w14:paraId="5D99E9D7" w14:textId="25ECB21E" w:rsidR="00892DBB" w:rsidRDefault="00892DBB">
      <w:pPr>
        <w:pStyle w:val="CommentText"/>
      </w:pPr>
      <w:r>
        <w:rPr>
          <w:rStyle w:val="CommentReference"/>
        </w:rPr>
        <w:annotationRef/>
      </w:r>
      <w:r>
        <w:fldChar w:fldCharType="begin"/>
      </w:r>
      <w:r>
        <w:instrText xml:space="preserve"> HYPERLINK "mailto:jan.dumke@sap.com"</w:instrText>
      </w:r>
      <w:bookmarkStart w:id="181" w:name="_@_F8FC473AEA24457497976599ADCFFB5FZ"/>
      <w:r>
        <w:fldChar w:fldCharType="separate"/>
      </w:r>
      <w:bookmarkEnd w:id="181"/>
      <w:r w:rsidRPr="24938BB9">
        <w:rPr>
          <w:rStyle w:val="Mention"/>
          <w:noProof/>
        </w:rPr>
        <w:t>@Dumke, Jan</w:t>
      </w:r>
      <w:r>
        <w:fldChar w:fldCharType="end"/>
      </w:r>
      <w:r w:rsidRPr="5B62CB00">
        <w:t xml:space="preserve">  - yes, modified</w:t>
      </w:r>
    </w:p>
  </w:comment>
  <w:comment w:id="182" w:author="Steinert, Bastian" w:date="2025-11-06T11:47:00Z" w:initials="SB">
    <w:p w14:paraId="4AAEA78A" w14:textId="0D026D7F" w:rsidR="00864766" w:rsidRDefault="0049387D" w:rsidP="00864766">
      <w:r>
        <w:rPr>
          <w:rStyle w:val="CommentReference"/>
        </w:rPr>
        <w:annotationRef/>
      </w:r>
      <w:r w:rsidR="00864766">
        <w:rPr>
          <w:szCs w:val="20"/>
        </w:rPr>
        <w:t>I am not sure, I understand this correctly. I would see current &amp; future Agents as part of LoB's application. Shouldn't the LoB control the life-cycle? This and other sentences suggests that you envision central component that will act like a framework, and so that all Agentic scenarios would be coupled to this central framework. I would have concerns</w:t>
      </w:r>
    </w:p>
  </w:comment>
  <w:comment w:id="183" w:author="Jain, Shashank Mohan" w:date="2025-11-06T16:55:00Z" w:initials="JSM">
    <w:p w14:paraId="4A6C634F" w14:textId="59AA3C6C" w:rsidR="0048247B" w:rsidRDefault="0048247B" w:rsidP="0048247B">
      <w:r>
        <w:rPr>
          <w:rStyle w:val="CommentReference"/>
        </w:rPr>
        <w:annotationRef/>
      </w:r>
      <w:r>
        <w:rPr>
          <w:szCs w:val="20"/>
        </w:rPr>
        <w:fldChar w:fldCharType="begin"/>
      </w:r>
      <w:r>
        <w:rPr>
          <w:szCs w:val="20"/>
        </w:rPr>
        <w:instrText>HYPERLINK "mailto:robin.dunst@sap.com"</w:instrText>
      </w:r>
      <w:r>
        <w:rPr>
          <w:szCs w:val="20"/>
        </w:rPr>
      </w:r>
      <w:bookmarkStart w:id="187" w:name="_@_EBE40A9EE95DEB49AE76B532B3F672B9Z"/>
      <w:r>
        <w:rPr>
          <w:szCs w:val="20"/>
        </w:rPr>
        <w:fldChar w:fldCharType="separate"/>
      </w:r>
      <w:bookmarkEnd w:id="187"/>
      <w:r w:rsidRPr="0048247B">
        <w:rPr>
          <w:rStyle w:val="Mention"/>
          <w:noProof/>
          <w:szCs w:val="20"/>
        </w:rPr>
        <w:t>@Dunst, Robin</w:t>
      </w:r>
      <w:r>
        <w:rPr>
          <w:szCs w:val="20"/>
        </w:rPr>
        <w:fldChar w:fldCharType="end"/>
      </w:r>
      <w:r>
        <w:rPr>
          <w:szCs w:val="20"/>
        </w:rPr>
        <w:t xml:space="preserve"> pls check this</w:t>
      </w:r>
    </w:p>
  </w:comment>
  <w:comment w:id="184" w:author="Dunst, Robin" w:date="2025-11-10T16:01:00Z" w:initials="DR">
    <w:p w14:paraId="77A16A50" w14:textId="634D763F" w:rsidR="00AB4073" w:rsidRDefault="00AB4073">
      <w:pPr>
        <w:pStyle w:val="CommentText"/>
      </w:pPr>
      <w:r>
        <w:rPr>
          <w:rStyle w:val="CommentReference"/>
        </w:rPr>
        <w:annotationRef/>
      </w:r>
      <w:r w:rsidRPr="38683220">
        <w:t>agent lifecycle must be compatible with the application life cycle, e.g. an agent can use a new application feature only when it is available in the connected application. In this way, LoBs influence the agents' lifecycle. Tool support for managing this is described here, agent vresioning.</w:t>
      </w:r>
    </w:p>
  </w:comment>
  <w:comment w:id="185" w:author="PavanKumar, PVN" w:date="2025-11-10T20:48:00Z" w:initials="PP">
    <w:p w14:paraId="1D7CF33D" w14:textId="3C71CD73" w:rsidR="008E7390" w:rsidRDefault="008E7390" w:rsidP="008E7390">
      <w:r>
        <w:rPr>
          <w:rStyle w:val="CommentReference"/>
        </w:rPr>
        <w:annotationRef/>
      </w:r>
      <w:r>
        <w:rPr>
          <w:szCs w:val="20"/>
        </w:rPr>
        <w:fldChar w:fldCharType="begin"/>
      </w:r>
      <w:r>
        <w:rPr>
          <w:szCs w:val="20"/>
        </w:rPr>
        <w:instrText>HYPERLINK "mailto:bastian.steinert01@sap.com"</w:instrText>
      </w:r>
      <w:r>
        <w:rPr>
          <w:szCs w:val="20"/>
        </w:rPr>
      </w:r>
      <w:bookmarkStart w:id="188" w:name="_@_EBC5953A49A8F74DA0475E52DAC62784Z"/>
      <w:r>
        <w:rPr>
          <w:szCs w:val="20"/>
        </w:rPr>
        <w:fldChar w:fldCharType="separate"/>
      </w:r>
      <w:bookmarkEnd w:id="188"/>
      <w:r w:rsidRPr="008E7390">
        <w:rPr>
          <w:rStyle w:val="Mention"/>
          <w:noProof/>
          <w:szCs w:val="20"/>
        </w:rPr>
        <w:t>@Steinert, Bastian</w:t>
      </w:r>
      <w:r>
        <w:rPr>
          <w:szCs w:val="20"/>
        </w:rPr>
        <w:fldChar w:fldCharType="end"/>
      </w:r>
      <w:r>
        <w:rPr>
          <w:szCs w:val="20"/>
        </w:rPr>
        <w:t xml:space="preserve">: based on the clarification provided , can we close this thread ? </w:t>
      </w:r>
    </w:p>
  </w:comment>
  <w:comment w:id="186" w:author="Steinert, Bastian" w:date="2025-11-10T19:40:00Z" w:initials="SB">
    <w:p w14:paraId="17B5E391" w14:textId="5018E764" w:rsidR="009C088C" w:rsidRDefault="009C088C">
      <w:pPr>
        <w:pStyle w:val="CommentText"/>
      </w:pPr>
      <w:r>
        <w:rPr>
          <w:rStyle w:val="CommentReference"/>
        </w:rPr>
        <w:annotationRef/>
      </w:r>
      <w:r w:rsidRPr="53BA655F">
        <w:t xml:space="preserve">What is the "deployable unit" for an agent? Or what are the options? How is produced and shipped to production? I am thinking of ProCode agents. </w:t>
      </w:r>
    </w:p>
  </w:comment>
  <w:comment w:id="189" w:author="Steinert, Bastian" w:date="2025-11-06T12:03:00Z" w:initials="SB">
    <w:p w14:paraId="21C27F19" w14:textId="57799BD9" w:rsidR="00EB3551" w:rsidRDefault="00EB3551" w:rsidP="00EB3551">
      <w:r>
        <w:rPr>
          <w:rStyle w:val="CommentReference"/>
        </w:rPr>
        <w:annotationRef/>
      </w:r>
      <w:r>
        <w:rPr>
          <w:szCs w:val="20"/>
        </w:rPr>
        <w:t>Similar to above questions/comments. ... It seems you focus on NoCode Agents only</w:t>
      </w:r>
    </w:p>
  </w:comment>
  <w:comment w:id="190" w:author="Jain, Shashank Mohan" w:date="2025-11-06T17:30:00Z" w:initials="JSM">
    <w:p w14:paraId="4246B7BA" w14:textId="77777777" w:rsidR="00E2776B" w:rsidRDefault="00AB1F4E" w:rsidP="00E2776B">
      <w:r>
        <w:rPr>
          <w:rStyle w:val="CommentReference"/>
        </w:rPr>
        <w:annotationRef/>
      </w:r>
      <w:r w:rsidR="00E2776B">
        <w:rPr>
          <w:szCs w:val="20"/>
        </w:rPr>
        <w:t xml:space="preserve">Agentic RAG isn't tied to no code or code based agents. It gives agent(both code and no code based) control over what to retrieve and when and then applying that retrieval via an LLM. So code based agents can also use LLM for deciding when to retrieve , instead of having a predefined retrieval step always. As an example </w:t>
      </w:r>
      <w:hyperlink r:id="rId3" w:history="1">
        <w:r w:rsidR="00E2776B" w:rsidRPr="002E1CF3">
          <w:rPr>
            <w:rStyle w:val="Hyperlink"/>
            <w:szCs w:val="20"/>
          </w:rPr>
          <w:t>https://docs.langchain.com/oss/python/langgraph/agentic-rag</w:t>
        </w:r>
      </w:hyperlink>
      <w:r w:rsidR="00E2776B">
        <w:rPr>
          <w:szCs w:val="20"/>
        </w:rPr>
        <w:t xml:space="preserve">  </w:t>
      </w:r>
    </w:p>
  </w:comment>
  <w:comment w:id="191" w:author="Steinert, Bastian" w:date="2025-11-06T16:53:00Z" w:initials="SB">
    <w:p w14:paraId="48412E0F" w14:textId="77777777" w:rsidR="003E6A30" w:rsidRDefault="003E6A30" w:rsidP="003E6A30">
      <w:r>
        <w:rPr>
          <w:rStyle w:val="CommentReference"/>
        </w:rPr>
        <w:annotationRef/>
      </w:r>
      <w:r>
        <w:rPr>
          <w:szCs w:val="20"/>
        </w:rPr>
        <w:t>I understand how RAG works. But I don't understand the vision or this sentence. I can build an Agent with RAG today. Given that, what is the gap that Joule OS will close?</w:t>
      </w:r>
    </w:p>
  </w:comment>
  <w:comment w:id="192" w:author="Jain, Shashank Mohan" w:date="2025-11-07T05:56:00Z" w:initials="JSM">
    <w:p w14:paraId="12A8FF25" w14:textId="77777777" w:rsidR="000C53AC" w:rsidRDefault="000C53AC" w:rsidP="000C53AC">
      <w:r>
        <w:rPr>
          <w:rStyle w:val="CommentReference"/>
        </w:rPr>
        <w:annotationRef/>
      </w:r>
      <w:r>
        <w:rPr>
          <w:szCs w:val="20"/>
        </w:rPr>
        <w:t>Joule OS with Agentic RAG,gives agents the capability to decide when to retrieve, what to retrieve, and how to use it.</w:t>
      </w:r>
    </w:p>
    <w:p w14:paraId="7850DB9F" w14:textId="77777777" w:rsidR="000C53AC" w:rsidRDefault="000C53AC" w:rsidP="000C53AC">
      <w:r>
        <w:rPr>
          <w:szCs w:val="20"/>
        </w:rPr>
        <w:t>Without Joule OS, each agent developer must</w:t>
      </w:r>
    </w:p>
    <w:p w14:paraId="510650E8" w14:textId="77777777" w:rsidR="000C53AC" w:rsidRDefault="000C53AC" w:rsidP="000C53AC">
      <w:r>
        <w:rPr>
          <w:szCs w:val="20"/>
        </w:rPr>
        <w:t>1. Detect when more context is needed</w:t>
      </w:r>
    </w:p>
    <w:p w14:paraId="7A5AAE91" w14:textId="77777777" w:rsidR="000C53AC" w:rsidRDefault="000C53AC" w:rsidP="000C53AC"/>
    <w:p w14:paraId="03E7EC29" w14:textId="77777777" w:rsidR="000C53AC" w:rsidRDefault="000C53AC" w:rsidP="000C53AC">
      <w:r>
        <w:rPr>
          <w:szCs w:val="20"/>
        </w:rPr>
        <w:t>2. Pick the right retrieval source (vector store, Data Product, KG, etc.)</w:t>
      </w:r>
    </w:p>
    <w:p w14:paraId="735BA18E" w14:textId="77777777" w:rsidR="000C53AC" w:rsidRDefault="000C53AC" w:rsidP="000C53AC"/>
    <w:p w14:paraId="7B8F374D" w14:textId="77777777" w:rsidR="000C53AC" w:rsidRDefault="000C53AC" w:rsidP="000C53AC">
      <w:r>
        <w:rPr>
          <w:szCs w:val="20"/>
        </w:rPr>
        <w:t>3. Compress results as and when needed to fit the context window.</w:t>
      </w:r>
    </w:p>
  </w:comment>
  <w:comment w:id="193" w:author="PavanKumar, PVN" w:date="2025-11-10T12:46:00Z" w:initials="PP">
    <w:p w14:paraId="3D72B2BD" w14:textId="09CF2669" w:rsidR="009259CE" w:rsidRDefault="003A7A18" w:rsidP="009259CE">
      <w:r>
        <w:rPr>
          <w:rStyle w:val="CommentReference"/>
        </w:rPr>
        <w:annotationRef/>
      </w:r>
      <w:r w:rsidR="009259CE">
        <w:rPr>
          <w:szCs w:val="20"/>
        </w:rPr>
        <w:fldChar w:fldCharType="begin"/>
      </w:r>
      <w:r w:rsidR="009259CE">
        <w:rPr>
          <w:szCs w:val="20"/>
        </w:rPr>
        <w:instrText>HYPERLINK "mailto:bastian.steinert01@sap.com"</w:instrText>
      </w:r>
      <w:r w:rsidR="009259CE">
        <w:rPr>
          <w:szCs w:val="20"/>
        </w:rPr>
      </w:r>
      <w:bookmarkStart w:id="196" w:name="_@_D3ED6965D08E88418DCFB39D7F7640D2Z"/>
      <w:r w:rsidR="009259CE">
        <w:rPr>
          <w:szCs w:val="20"/>
        </w:rPr>
        <w:fldChar w:fldCharType="separate"/>
      </w:r>
      <w:bookmarkEnd w:id="196"/>
      <w:r w:rsidR="009259CE" w:rsidRPr="009259CE">
        <w:rPr>
          <w:rStyle w:val="Mention"/>
          <w:noProof/>
          <w:szCs w:val="20"/>
        </w:rPr>
        <w:t>@Steinert, Bastian</w:t>
      </w:r>
      <w:r w:rsidR="009259CE">
        <w:rPr>
          <w:szCs w:val="20"/>
        </w:rPr>
        <w:fldChar w:fldCharType="end"/>
      </w:r>
      <w:r w:rsidR="009259CE">
        <w:rPr>
          <w:szCs w:val="20"/>
        </w:rPr>
        <w:t xml:space="preserve">  can we close this thread ? </w:t>
      </w:r>
    </w:p>
  </w:comment>
  <w:comment w:id="194" w:author="Steinert, Bastian" w:date="2025-11-10T19:50:00Z" w:initials="SB">
    <w:p w14:paraId="6EB1C442" w14:textId="6EAE6746" w:rsidR="00EC1DFF" w:rsidRDefault="00EC1DFF">
      <w:pPr>
        <w:pStyle w:val="CommentText"/>
      </w:pPr>
      <w:r>
        <w:rPr>
          <w:rStyle w:val="CommentReference"/>
        </w:rPr>
        <w:annotationRef/>
      </w:r>
      <w:r w:rsidRPr="51654715">
        <w:t xml:space="preserve">How would JouleOS do all of that? Do we talk about a generic implementation of MCP or similar, for NoCode Agents / declarative agents. </w:t>
      </w:r>
    </w:p>
  </w:comment>
  <w:comment w:id="195" w:author="Jain, Shashank Mohan" w:date="2025-11-11T07:01:00Z" w:initials="JSM">
    <w:p w14:paraId="79B7BBF9" w14:textId="77777777" w:rsidR="00DF36C7" w:rsidRDefault="00DF36C7" w:rsidP="00DF36C7">
      <w:r>
        <w:rPr>
          <w:rStyle w:val="CommentReference"/>
        </w:rPr>
        <w:annotationRef/>
      </w:r>
      <w:r>
        <w:rPr>
          <w:szCs w:val="20"/>
        </w:rPr>
        <w:t xml:space="preserve">I think the vision would be to have a  retrieval logic which Joule OS invokes which can interface with configured Tools/MCP servers for the specific agent. This logic in tandem with LLM can decide when and what to retrieve. Also check if context compression and ranking of content is needed. So IMO no generic MCP implementation is required. Instead of having a static way of retrieval first and then generation, the retrieval process would be contextualized dynamically via LLM. </w:t>
      </w:r>
    </w:p>
  </w:comment>
  <w:comment w:id="197" w:author="Steinert, Bastian" w:date="2025-11-06T12:05:00Z" w:initials="SB">
    <w:p w14:paraId="4675E7CF" w14:textId="202BBB1F" w:rsidR="009D5343" w:rsidRDefault="009D5343" w:rsidP="009D5343">
      <w:r>
        <w:rPr>
          <w:rStyle w:val="CommentReference"/>
        </w:rPr>
        <w:annotationRef/>
      </w:r>
      <w:r>
        <w:rPr>
          <w:szCs w:val="20"/>
        </w:rPr>
        <w:t>I don't see it / or don't understand it.</w:t>
      </w:r>
    </w:p>
  </w:comment>
  <w:comment w:id="198" w:author="Jain, Shashank Mohan" w:date="2025-11-06T16:56:00Z" w:initials="JSM">
    <w:p w14:paraId="17A7DC08" w14:textId="478F3211" w:rsidR="006A7214" w:rsidRDefault="006A7214" w:rsidP="006A7214">
      <w:r>
        <w:rPr>
          <w:rStyle w:val="CommentReference"/>
        </w:rPr>
        <w:annotationRef/>
      </w:r>
      <w:r>
        <w:rPr>
          <w:szCs w:val="20"/>
        </w:rPr>
        <w:fldChar w:fldCharType="begin"/>
      </w:r>
      <w:r>
        <w:rPr>
          <w:szCs w:val="20"/>
        </w:rPr>
        <w:instrText>HYPERLINK "mailto:robin.dunst@sap.com"</w:instrText>
      </w:r>
      <w:r>
        <w:rPr>
          <w:szCs w:val="20"/>
        </w:rPr>
      </w:r>
      <w:bookmarkStart w:id="203" w:name="_@_0CE6403B930D8F4CBCDC28D5AEB9B9C4Z"/>
      <w:r>
        <w:rPr>
          <w:szCs w:val="20"/>
        </w:rPr>
        <w:fldChar w:fldCharType="separate"/>
      </w:r>
      <w:bookmarkEnd w:id="203"/>
      <w:r w:rsidRPr="006A7214">
        <w:rPr>
          <w:rStyle w:val="Mention"/>
          <w:noProof/>
          <w:szCs w:val="20"/>
        </w:rPr>
        <w:t>@Dunst, Robin</w:t>
      </w:r>
      <w:r>
        <w:rPr>
          <w:szCs w:val="20"/>
        </w:rPr>
        <w:fldChar w:fldCharType="end"/>
      </w:r>
      <w:r>
        <w:rPr>
          <w:szCs w:val="20"/>
        </w:rPr>
        <w:t xml:space="preserve"> pls address this</w:t>
      </w:r>
    </w:p>
  </w:comment>
  <w:comment w:id="199" w:author="Dunst, Robin" w:date="2025-11-10T16:03:00Z" w:initials="DR">
    <w:p w14:paraId="36F9C7AD" w14:textId="1652D290" w:rsidR="00561C85" w:rsidRDefault="00561C85">
      <w:pPr>
        <w:pStyle w:val="CommentText"/>
      </w:pPr>
      <w:r>
        <w:rPr>
          <w:rStyle w:val="CommentReference"/>
        </w:rPr>
        <w:annotationRef/>
      </w:r>
      <w:r w:rsidRPr="7922A0C6">
        <w:t>It is the vision... e.g. by providing enterprise qualities to agents like authentication/authorization, lifecycle management, traceability.</w:t>
      </w:r>
    </w:p>
  </w:comment>
  <w:comment w:id="200" w:author="PavanKumar, PVN" w:date="2025-11-10T20:48:00Z" w:initials="PP">
    <w:p w14:paraId="172E115B" w14:textId="315DEA37" w:rsidR="00D8608D" w:rsidRDefault="00D8608D" w:rsidP="00D8608D">
      <w:r>
        <w:rPr>
          <w:rStyle w:val="CommentReference"/>
        </w:rPr>
        <w:annotationRef/>
      </w:r>
      <w:r>
        <w:rPr>
          <w:szCs w:val="20"/>
        </w:rPr>
        <w:fldChar w:fldCharType="begin"/>
      </w:r>
      <w:r>
        <w:rPr>
          <w:szCs w:val="20"/>
        </w:rPr>
        <w:instrText>HYPERLINK "mailto:bastian.steinert01@sap.com"</w:instrText>
      </w:r>
      <w:r>
        <w:rPr>
          <w:szCs w:val="20"/>
        </w:rPr>
      </w:r>
      <w:bookmarkStart w:id="204" w:name="_@_EDFB615DC4FE37478046A62FA5FD3A33Z"/>
      <w:r>
        <w:rPr>
          <w:szCs w:val="20"/>
        </w:rPr>
        <w:fldChar w:fldCharType="separate"/>
      </w:r>
      <w:bookmarkEnd w:id="204"/>
      <w:r w:rsidRPr="00D8608D">
        <w:rPr>
          <w:rStyle w:val="Mention"/>
          <w:noProof/>
          <w:szCs w:val="20"/>
        </w:rPr>
        <w:t>@Steinert, Bastian</w:t>
      </w:r>
      <w:r>
        <w:rPr>
          <w:szCs w:val="20"/>
        </w:rPr>
        <w:fldChar w:fldCharType="end"/>
      </w:r>
      <w:r>
        <w:rPr>
          <w:szCs w:val="20"/>
        </w:rPr>
        <w:t xml:space="preserve">: based on the clarification provided , can we close this thread ? </w:t>
      </w:r>
    </w:p>
  </w:comment>
  <w:comment w:id="201" w:author="Steinert, Bastian" w:date="2025-11-10T19:53:00Z" w:initials="SB">
    <w:p w14:paraId="1AAE98F3" w14:textId="1602AD57" w:rsidR="00CF2D9B" w:rsidRDefault="00CF2D9B">
      <w:pPr>
        <w:pStyle w:val="CommentText"/>
      </w:pPr>
      <w:r>
        <w:rPr>
          <w:rStyle w:val="CommentReference"/>
        </w:rPr>
        <w:annotationRef/>
      </w:r>
      <w:r w:rsidRPr="028314F0">
        <w:t xml:space="preserve">no, I don't follow/understand how the "architecture can guarantee" those qualities. </w:t>
      </w:r>
    </w:p>
  </w:comment>
  <w:comment w:id="202" w:author="PavanKumar, PVN" w:date="2025-11-11T07:19:00Z" w:initials="PP">
    <w:p w14:paraId="23A6FE87" w14:textId="4AD54031" w:rsidR="002D1FA5" w:rsidRDefault="002D1FA5" w:rsidP="002D1FA5">
      <w:r>
        <w:rPr>
          <w:rStyle w:val="CommentReference"/>
        </w:rPr>
        <w:annotationRef/>
      </w:r>
      <w:r>
        <w:rPr>
          <w:szCs w:val="20"/>
        </w:rPr>
        <w:fldChar w:fldCharType="begin"/>
      </w:r>
      <w:r>
        <w:rPr>
          <w:szCs w:val="20"/>
        </w:rPr>
        <w:instrText>HYPERLINK "mailto:robin.dunst@sap.com"</w:instrText>
      </w:r>
      <w:r>
        <w:rPr>
          <w:szCs w:val="20"/>
        </w:rPr>
      </w:r>
      <w:bookmarkStart w:id="205" w:name="_@_D0BEBB21FBA198489816E3B978ABDAAEZ"/>
      <w:r>
        <w:rPr>
          <w:szCs w:val="20"/>
        </w:rPr>
        <w:fldChar w:fldCharType="separate"/>
      </w:r>
      <w:bookmarkEnd w:id="205"/>
      <w:r w:rsidRPr="002D1FA5">
        <w:rPr>
          <w:rStyle w:val="Mention"/>
          <w:noProof/>
          <w:szCs w:val="20"/>
        </w:rPr>
        <w:t>@Dunst, Robin</w:t>
      </w:r>
      <w:r>
        <w:rPr>
          <w:szCs w:val="20"/>
        </w:rPr>
        <w:fldChar w:fldCharType="end"/>
      </w:r>
      <w:r>
        <w:rPr>
          <w:szCs w:val="20"/>
        </w:rPr>
        <w:t xml:space="preserve"> : FYI/A</w:t>
      </w:r>
    </w:p>
  </w:comment>
  <w:comment w:id="207" w:author="Kask, Sean" w:date="2025-11-11T11:09:00Z" w:initials="SK">
    <w:p w14:paraId="512F6B49" w14:textId="77777777" w:rsidR="00BC0BCA" w:rsidRDefault="00BC0BCA" w:rsidP="00BC0BCA">
      <w:pPr>
        <w:pStyle w:val="CommentText"/>
      </w:pPr>
      <w:r>
        <w:rPr>
          <w:rStyle w:val="CommentReference"/>
        </w:rPr>
        <w:annotationRef/>
      </w:r>
      <w:r>
        <w:t xml:space="preserve">Small point: perhaps confusing to have a layer within a layer (like a platform on a platform). Why not just speak of data and knowledge. </w:t>
      </w:r>
    </w:p>
  </w:comment>
  <w:comment w:id="208" w:author="PavanKumar, PVN" w:date="2025-11-11T22:58:00Z" w:initials="PP">
    <w:p w14:paraId="0323C52C" w14:textId="1DD268E8" w:rsidR="007F2230" w:rsidRDefault="00562859" w:rsidP="007F2230">
      <w:r>
        <w:rPr>
          <w:rStyle w:val="CommentReference"/>
        </w:rPr>
        <w:annotationRef/>
      </w:r>
      <w:r w:rsidR="007F2230">
        <w:rPr>
          <w:szCs w:val="20"/>
        </w:rPr>
        <w:fldChar w:fldCharType="begin"/>
      </w:r>
      <w:r w:rsidR="007F2230">
        <w:rPr>
          <w:szCs w:val="20"/>
        </w:rPr>
        <w:instrText>HYPERLINK "mailto:sean.kask@sap.com"</w:instrText>
      </w:r>
      <w:r w:rsidR="007F2230">
        <w:rPr>
          <w:szCs w:val="20"/>
        </w:rPr>
      </w:r>
      <w:bookmarkStart w:id="209" w:name="_@_DCDDAD64877B184F9B3894B6FFEAF91AZ"/>
      <w:r w:rsidR="007F2230">
        <w:rPr>
          <w:szCs w:val="20"/>
        </w:rPr>
        <w:fldChar w:fldCharType="separate"/>
      </w:r>
      <w:bookmarkEnd w:id="209"/>
      <w:r w:rsidR="007F2230" w:rsidRPr="007F2230">
        <w:rPr>
          <w:rStyle w:val="Mention"/>
          <w:noProof/>
          <w:szCs w:val="20"/>
        </w:rPr>
        <w:t>@Kask, Sean</w:t>
      </w:r>
      <w:r w:rsidR="007F2230">
        <w:rPr>
          <w:szCs w:val="20"/>
        </w:rPr>
        <w:fldChar w:fldCharType="end"/>
      </w:r>
      <w:r w:rsidR="007F2230">
        <w:rPr>
          <w:szCs w:val="20"/>
        </w:rPr>
        <w:t xml:space="preserve">  point taken , thank you!</w:t>
      </w:r>
    </w:p>
  </w:comment>
  <w:comment w:id="210" w:author="Wennemers, Sebastian" w:date="2025-11-05T08:39:00Z" w:initials="WS">
    <w:p w14:paraId="3FBF92EB" w14:textId="6E8F7C87" w:rsidR="00D537BD" w:rsidRDefault="00D537BD">
      <w:pPr>
        <w:pStyle w:val="CommentText"/>
      </w:pPr>
      <w:r>
        <w:rPr>
          <w:rStyle w:val="CommentReference"/>
        </w:rPr>
        <w:annotationRef/>
      </w:r>
      <w:r>
        <w:fldChar w:fldCharType="begin"/>
      </w:r>
      <w:r>
        <w:instrText xml:space="preserve"> HYPERLINK "mailto:felix.sasaki@sap.com"</w:instrText>
      </w:r>
      <w:bookmarkStart w:id="216" w:name="_@_A0793A50017C4CBF84AC47F0A0F4D76FZ"/>
      <w:r>
        <w:fldChar w:fldCharType="separate"/>
      </w:r>
      <w:bookmarkEnd w:id="216"/>
      <w:r w:rsidRPr="42BD6565">
        <w:rPr>
          <w:rStyle w:val="Mention"/>
          <w:noProof/>
        </w:rPr>
        <w:t>@Sasaki, Felix</w:t>
      </w:r>
      <w:r>
        <w:fldChar w:fldCharType="end"/>
      </w:r>
      <w:r w:rsidRPr="0A0D1F01">
        <w:t xml:space="preserve"> </w:t>
      </w:r>
      <w:r>
        <w:fldChar w:fldCharType="begin"/>
      </w:r>
      <w:r>
        <w:instrText xml:space="preserve"> HYPERLINK "mailto:jan.dumke@sap.com"</w:instrText>
      </w:r>
      <w:bookmarkStart w:id="217" w:name="_@_D10B0458EE03407AB9D96419980464CCZ"/>
      <w:r>
        <w:fldChar w:fldCharType="separate"/>
      </w:r>
      <w:bookmarkEnd w:id="217"/>
      <w:r w:rsidRPr="0CFEF8F8">
        <w:rPr>
          <w:rStyle w:val="Mention"/>
          <w:noProof/>
        </w:rPr>
        <w:t>@Dumke, Jan</w:t>
      </w:r>
      <w:r>
        <w:fldChar w:fldCharType="end"/>
      </w:r>
      <w:r w:rsidRPr="00F49312">
        <w:t xml:space="preserve"> is this aligned? Shouldn't such statement appear earlier in the document?</w:t>
      </w:r>
    </w:p>
  </w:comment>
  <w:comment w:id="211" w:author="Sasaki, Felix" w:date="2025-11-05T09:32:00Z" w:initials="SF">
    <w:p w14:paraId="2201F667" w14:textId="101CB600" w:rsidR="007A5D97" w:rsidRDefault="007A5D97" w:rsidP="007A5D97">
      <w:r>
        <w:rPr>
          <w:rStyle w:val="CommentReference"/>
        </w:rPr>
        <w:annotationRef/>
      </w:r>
      <w:r>
        <w:rPr>
          <w:szCs w:val="20"/>
        </w:rPr>
        <w:fldChar w:fldCharType="begin"/>
      </w:r>
      <w:r>
        <w:rPr>
          <w:szCs w:val="20"/>
        </w:rPr>
        <w:instrText>HYPERLINK "mailto:sebastian.wennemers@sap.com"</w:instrText>
      </w:r>
      <w:r>
        <w:rPr>
          <w:szCs w:val="20"/>
        </w:rPr>
      </w:r>
      <w:bookmarkStart w:id="218" w:name="_@_C3DF1DC9A55F4B4E8BB4686C71953602Z"/>
      <w:r>
        <w:rPr>
          <w:szCs w:val="20"/>
        </w:rPr>
        <w:fldChar w:fldCharType="separate"/>
      </w:r>
      <w:bookmarkEnd w:id="218"/>
      <w:r w:rsidRPr="007A5D97">
        <w:rPr>
          <w:rStyle w:val="Mention"/>
          <w:noProof/>
          <w:szCs w:val="20"/>
        </w:rPr>
        <w:t>@Wennemers, Sebastian</w:t>
      </w:r>
      <w:r>
        <w:rPr>
          <w:szCs w:val="20"/>
        </w:rPr>
        <w:fldChar w:fldCharType="end"/>
      </w:r>
      <w:r>
        <w:rPr>
          <w:szCs w:val="20"/>
        </w:rPr>
        <w:t xml:space="preserve"> this is aligned with branding, as discussed, see  </w:t>
      </w:r>
      <w:hyperlink r:id="rId4" w:history="1">
        <w:r w:rsidRPr="00D71DCA">
          <w:rPr>
            <w:rStyle w:val="Hyperlink"/>
            <w:szCs w:val="20"/>
          </w:rPr>
          <w:t>https://www.sap.com/products/artificial-intelligence/ai-foundation-os/knowledge-graph.html</w:t>
        </w:r>
      </w:hyperlink>
      <w:r>
        <w:rPr>
          <w:szCs w:val="20"/>
        </w:rPr>
        <w:t xml:space="preserve"> . There is for sure still a gap, highlighted via "the long-term goal", to arrive at one technical graph. Hope that this is now ok and closing the comment as discussed before, please re-open if needed.</w:t>
      </w:r>
    </w:p>
  </w:comment>
  <w:comment w:id="212" w:author="Wennemers, Sebastian" w:date="2025-11-05T16:55:00Z" w:initials="WS">
    <w:p w14:paraId="38DFB83C" w14:textId="70B2C581" w:rsidR="000060D1" w:rsidRDefault="000060D1">
      <w:pPr>
        <w:pStyle w:val="CommentText"/>
      </w:pPr>
      <w:r>
        <w:rPr>
          <w:rStyle w:val="CommentReference"/>
        </w:rPr>
        <w:annotationRef/>
      </w:r>
      <w:r>
        <w:fldChar w:fldCharType="begin"/>
      </w:r>
      <w:r>
        <w:instrText xml:space="preserve"> HYPERLINK "mailto:jan.dumke@sap.com"</w:instrText>
      </w:r>
      <w:bookmarkStart w:id="219" w:name="_@_CC9956F0A2574112986B8D816F2CB42BZ"/>
      <w:r>
        <w:fldChar w:fldCharType="separate"/>
      </w:r>
      <w:bookmarkEnd w:id="219"/>
      <w:r w:rsidRPr="05762E7E">
        <w:rPr>
          <w:rStyle w:val="Mention"/>
          <w:noProof/>
        </w:rPr>
        <w:t>@Dumke, Jan</w:t>
      </w:r>
      <w:r>
        <w:fldChar w:fldCharType="end"/>
      </w:r>
      <w:r w:rsidRPr="2CC4CA37">
        <w:t xml:space="preserve"> , </w:t>
      </w:r>
      <w:r>
        <w:fldChar w:fldCharType="begin"/>
      </w:r>
      <w:r>
        <w:instrText xml:space="preserve"> HYPERLINK "mailto:c.ziegler@sap.com"</w:instrText>
      </w:r>
      <w:bookmarkStart w:id="220" w:name="_@_75C7C6A8CF814222A14FB051052A6C0CZ"/>
      <w:r>
        <w:fldChar w:fldCharType="separate"/>
      </w:r>
      <w:bookmarkEnd w:id="220"/>
      <w:r w:rsidRPr="0BDF3D0C">
        <w:rPr>
          <w:rStyle w:val="Mention"/>
          <w:noProof/>
        </w:rPr>
        <w:t>@Ziegler, Carsten</w:t>
      </w:r>
      <w:r>
        <w:fldChar w:fldCharType="end"/>
      </w:r>
      <w:r w:rsidRPr="2B83EB88">
        <w:t xml:space="preserve"> , do you agree with this statement?</w:t>
      </w:r>
    </w:p>
  </w:comment>
  <w:comment w:id="213" w:author="Ziegler, Carsten" w:date="2025-11-05T18:14:00Z" w:initials="ZC">
    <w:p w14:paraId="52F70E85" w14:textId="3A415C75" w:rsidR="00734A50" w:rsidRDefault="00734A50">
      <w:pPr>
        <w:pStyle w:val="CommentText"/>
      </w:pPr>
      <w:r>
        <w:rPr>
          <w:rStyle w:val="CommentReference"/>
        </w:rPr>
        <w:annotationRef/>
      </w:r>
      <w:r w:rsidRPr="21704F5C">
        <w:t xml:space="preserve">What problem do you see? </w:t>
      </w:r>
    </w:p>
  </w:comment>
  <w:comment w:id="214" w:author="Wennemers, Sebastian" w:date="2025-11-05T18:43:00Z" w:initials="WS">
    <w:p w14:paraId="69B41D23" w14:textId="09916187" w:rsidR="00734A50" w:rsidRDefault="00734A50">
      <w:pPr>
        <w:pStyle w:val="CommentText"/>
      </w:pPr>
      <w:r>
        <w:rPr>
          <w:rStyle w:val="CommentReference"/>
        </w:rPr>
        <w:annotationRef/>
      </w:r>
      <w:r w:rsidRPr="46D9A74B">
        <w:t>Are you fine with the formulation of SAP KG as brand for multiple KGs?</w:t>
      </w:r>
    </w:p>
  </w:comment>
  <w:comment w:id="215" w:author="Ziegler, Carsten" w:date="2025-11-05T20:08:00Z" w:initials="ZC">
    <w:p w14:paraId="5B2F9726" w14:textId="1BCB549D" w:rsidR="00BD30F6" w:rsidRDefault="00BD30F6">
      <w:pPr>
        <w:pStyle w:val="CommentText"/>
      </w:pPr>
      <w:r>
        <w:rPr>
          <w:rStyle w:val="CommentReference"/>
        </w:rPr>
        <w:annotationRef/>
      </w:r>
      <w:r w:rsidRPr="2CE0D198">
        <w:t>I have no issues with that</w:t>
      </w:r>
    </w:p>
  </w:comment>
  <w:comment w:id="221" w:author="Kask, Sean" w:date="2025-11-12T14:01:00Z" w:initials="SK">
    <w:p w14:paraId="3D0BC391" w14:textId="77777777" w:rsidR="00167F1B" w:rsidRDefault="00167F1B" w:rsidP="00167F1B">
      <w:pPr>
        <w:pStyle w:val="CommentText"/>
      </w:pPr>
      <w:r>
        <w:rPr>
          <w:rStyle w:val="CommentReference"/>
        </w:rPr>
        <w:annotationRef/>
      </w:r>
      <w:r>
        <w:t xml:space="preserve">I’m missing perhaps once of the biggest opportunities for differentiation at SAP: capturing the reward signal to improve our AI. This could be reinforcement learning updating parameters, or simply reinforcement learning updating the context window (like we do in instant learning in DOX). </w:t>
      </w:r>
      <w:r>
        <w:br/>
      </w:r>
      <w:r>
        <w:br/>
        <w:t xml:space="preserve">I presented at a university, and an academic started yelling, “but you observe the outcome in the real world!” </w:t>
      </w:r>
      <w:r>
        <w:br/>
      </w:r>
      <w:r>
        <w:br/>
        <w:t xml:space="preserve">BTW training AI on AI output and synthetic data is a massive problem. The models go “MAD” - Model Autophagy Disorder. Model quality quickly degrades. </w:t>
      </w:r>
      <w:r>
        <w:br/>
      </w:r>
      <w:r>
        <w:br/>
      </w:r>
      <w:hyperlink r:id="rId5" w:history="1">
        <w:r w:rsidRPr="00BD04EF">
          <w:rPr>
            <w:rStyle w:val="Hyperlink"/>
          </w:rPr>
          <w:t>[2307.01850] Self-Consuming Generative Models Go MAD</w:t>
        </w:r>
      </w:hyperlink>
      <w:r>
        <w:t xml:space="preserve"> </w:t>
      </w:r>
    </w:p>
  </w:comment>
  <w:comment w:id="222" w:author="Jain, Shashank Mohan" w:date="2025-11-14T15:16:00Z" w:initials="JSM">
    <w:p w14:paraId="41CF92D6" w14:textId="77777777" w:rsidR="008D2B5C" w:rsidRDefault="008D2B5C" w:rsidP="008D2B5C">
      <w:r>
        <w:rPr>
          <w:rStyle w:val="CommentReference"/>
        </w:rPr>
        <w:annotationRef/>
      </w:r>
      <w:r>
        <w:rPr>
          <w:szCs w:val="20"/>
        </w:rPr>
        <w:t xml:space="preserve">To an extent we refer to this in AI Foundation evolution section, like using the signal for RL as well as see if we can apply what google deep mind calls the Era of experience, where systems experience and learn  </w:t>
      </w:r>
    </w:p>
  </w:comment>
  <w:comment w:id="224" w:author="Ziegler, Carsten" w:date="2025-11-01T18:25:00Z" w:initials="CZ">
    <w:p w14:paraId="668DBC40" w14:textId="1A79CB50" w:rsidR="00A22F92" w:rsidRDefault="00A22F92" w:rsidP="00A22F92">
      <w:pPr>
        <w:pStyle w:val="CommentText"/>
      </w:pPr>
      <w:r>
        <w:rPr>
          <w:rStyle w:val="CommentReference"/>
        </w:rPr>
        <w:annotationRef/>
      </w:r>
      <w:r>
        <w:fldChar w:fldCharType="begin"/>
      </w:r>
      <w:r>
        <w:instrText>HYPERLINK "mailto:tanuj.sharma@sap.com"</w:instrText>
      </w:r>
      <w:bookmarkStart w:id="227" w:name="_@_CDC68E19BAE64BA695F3C26F653A2D5DZ"/>
      <w:r>
        <w:fldChar w:fldCharType="separate"/>
      </w:r>
      <w:bookmarkEnd w:id="227"/>
      <w:r w:rsidRPr="00A22F92">
        <w:rPr>
          <w:rStyle w:val="Mention"/>
          <w:noProof/>
        </w:rPr>
        <w:t>@Sharma, Tanuj</w:t>
      </w:r>
      <w:r>
        <w:fldChar w:fldCharType="end"/>
      </w:r>
      <w:r>
        <w:t xml:space="preserve"> </w:t>
      </w:r>
      <w:r>
        <w:fldChar w:fldCharType="begin"/>
      </w:r>
      <w:r>
        <w:instrText>HYPERLINK "mailto:juergen.weinlein@sap.com"</w:instrText>
      </w:r>
      <w:bookmarkStart w:id="228" w:name="_@_E7FFEC4CA94E4F44AE246F8E679D883EZ"/>
      <w:r>
        <w:fldChar w:fldCharType="separate"/>
      </w:r>
      <w:bookmarkEnd w:id="228"/>
      <w:r w:rsidRPr="00A22F92">
        <w:rPr>
          <w:rStyle w:val="Mention"/>
          <w:noProof/>
        </w:rPr>
        <w:t>@Weinlein, Juergen</w:t>
      </w:r>
      <w:r>
        <w:fldChar w:fldCharType="end"/>
      </w:r>
      <w:r>
        <w:t xml:space="preserve"> </w:t>
      </w:r>
      <w:r>
        <w:fldChar w:fldCharType="begin"/>
      </w:r>
      <w:r>
        <w:instrText>HYPERLINK "mailto:darwin.wijaya.tonny@sap.com"</w:instrText>
      </w:r>
      <w:bookmarkStart w:id="229" w:name="_@_ADC194F21769451784BFEAC46DCBBE1EZ"/>
      <w:r>
        <w:fldChar w:fldCharType="separate"/>
      </w:r>
      <w:bookmarkEnd w:id="229"/>
      <w:r w:rsidRPr="00A22F92">
        <w:rPr>
          <w:rStyle w:val="Mention"/>
          <w:noProof/>
        </w:rPr>
        <w:t>@Wijaya Tonny, Darwin</w:t>
      </w:r>
      <w:r>
        <w:fldChar w:fldCharType="end"/>
      </w:r>
      <w:r>
        <w:t xml:space="preserve"> Please check this out. IMO we may add more focus on standardization, flexible deployment models etc. </w:t>
      </w:r>
    </w:p>
  </w:comment>
  <w:comment w:id="225" w:author="Ziegler, Carsten" w:date="2025-11-01T18:25:00Z" w:initials="CZ">
    <w:p w14:paraId="279876EC" w14:textId="77777777" w:rsidR="00C96F94" w:rsidRDefault="00C96F94" w:rsidP="00C96F94">
      <w:pPr>
        <w:pStyle w:val="CommentText"/>
      </w:pPr>
      <w:r>
        <w:rPr>
          <w:rStyle w:val="CommentReference"/>
        </w:rPr>
        <w:annotationRef/>
      </w:r>
      <w:r>
        <w:t>OK, found it in Chapter 9 😉</w:t>
      </w:r>
    </w:p>
  </w:comment>
  <w:comment w:id="226" w:author="PavanKumar, PVN" w:date="2025-11-04T12:38:00Z" w:initials="PP">
    <w:p w14:paraId="18C26C45" w14:textId="718CAC2C" w:rsidR="00CC16E2" w:rsidRDefault="00CC16E2" w:rsidP="00CC16E2">
      <w:r>
        <w:rPr>
          <w:rStyle w:val="CommentReference"/>
        </w:rPr>
        <w:annotationRef/>
      </w:r>
      <w:r>
        <w:rPr>
          <w:szCs w:val="20"/>
        </w:rPr>
        <w:fldChar w:fldCharType="begin"/>
      </w:r>
      <w:r>
        <w:rPr>
          <w:szCs w:val="20"/>
        </w:rPr>
        <w:instrText>HYPERLINK "mailto:tanuj.sharma@sap.com"</w:instrText>
      </w:r>
      <w:r>
        <w:rPr>
          <w:szCs w:val="20"/>
        </w:rPr>
      </w:r>
      <w:bookmarkStart w:id="230" w:name="_@_E8930C4E33EC5049BC863956B176B1D7Z"/>
      <w:r>
        <w:rPr>
          <w:szCs w:val="20"/>
        </w:rPr>
        <w:fldChar w:fldCharType="separate"/>
      </w:r>
      <w:bookmarkEnd w:id="230"/>
      <w:r w:rsidRPr="00CC16E2">
        <w:rPr>
          <w:rStyle w:val="Mention"/>
          <w:noProof/>
          <w:szCs w:val="20"/>
        </w:rPr>
        <w:t>@Sharma, Tanuj</w:t>
      </w:r>
      <w:r>
        <w:rPr>
          <w:szCs w:val="20"/>
        </w:rPr>
        <w:fldChar w:fldCharType="end"/>
      </w:r>
      <w:r>
        <w:rPr>
          <w:szCs w:val="20"/>
        </w:rPr>
        <w:t xml:space="preserve"> : can i close this thread ?</w:t>
      </w:r>
    </w:p>
  </w:comment>
  <w:comment w:id="232" w:author="Wennemers, Sebastian" w:date="2025-11-05T17:20:00Z" w:initials="WS">
    <w:p w14:paraId="777470E7" w14:textId="75A02C7D" w:rsidR="00832E31" w:rsidRDefault="00832E31">
      <w:pPr>
        <w:pStyle w:val="CommentText"/>
      </w:pPr>
      <w:r>
        <w:rPr>
          <w:rStyle w:val="CommentReference"/>
        </w:rPr>
        <w:annotationRef/>
      </w:r>
      <w:r>
        <w:fldChar w:fldCharType="begin"/>
      </w:r>
      <w:r>
        <w:instrText xml:space="preserve"> HYPERLINK "mailto:c.ziegler@sap.com"</w:instrText>
      </w:r>
      <w:bookmarkStart w:id="234" w:name="_@_11AB1AFE9DD94E3E99C3E620C668823CZ"/>
      <w:r>
        <w:fldChar w:fldCharType="separate"/>
      </w:r>
      <w:bookmarkEnd w:id="234"/>
      <w:r w:rsidRPr="4375B8A9">
        <w:rPr>
          <w:rStyle w:val="Mention"/>
          <w:noProof/>
        </w:rPr>
        <w:t>@Ziegler, Carsten</w:t>
      </w:r>
      <w:r>
        <w:fldChar w:fldCharType="end"/>
      </w:r>
      <w:r w:rsidRPr="24FB8B8E">
        <w:t xml:space="preserve"> do you want MDI in the Northstar? There is the reference data workstream to replace it with data product based solutions, isn't it?</w:t>
      </w:r>
    </w:p>
  </w:comment>
  <w:comment w:id="233" w:author="Ziegler, Carsten" w:date="2025-11-05T18:06:00Z" w:initials="ZC">
    <w:p w14:paraId="25E8C59C" w14:textId="2302431A" w:rsidR="00734A50" w:rsidRDefault="00734A50">
      <w:pPr>
        <w:pStyle w:val="CommentText"/>
      </w:pPr>
      <w:r>
        <w:rPr>
          <w:rStyle w:val="CommentReference"/>
        </w:rPr>
        <w:annotationRef/>
      </w:r>
      <w:r w:rsidRPr="6B800A99">
        <w:t xml:space="preserve">We can keep it. Probably we will have it as a distribution protocol also in the future </w:t>
      </w:r>
    </w:p>
  </w:comment>
  <w:comment w:id="235" w:author="Ziegler, Carsten" w:date="2025-11-01T16:37:00Z" w:initials="CZ">
    <w:p w14:paraId="7B6CC17C" w14:textId="520CA187" w:rsidR="00001929" w:rsidRDefault="00001929" w:rsidP="00001929">
      <w:pPr>
        <w:pStyle w:val="CommentText"/>
      </w:pPr>
      <w:r>
        <w:rPr>
          <w:rStyle w:val="CommentReference"/>
        </w:rPr>
        <w:annotationRef/>
      </w:r>
      <w:r>
        <w:t xml:space="preserve">Task Center solves another problem. Better use CIG as yet another example. </w:t>
      </w:r>
    </w:p>
  </w:comment>
  <w:comment w:id="236" w:author="PavanKumar, PVN" w:date="2025-11-03T16:35:00Z" w:initials="PP">
    <w:p w14:paraId="1AA3BB1E" w14:textId="5AFC156C" w:rsidR="008D4D3E" w:rsidRDefault="008D4D3E" w:rsidP="008D4D3E">
      <w:r>
        <w:rPr>
          <w:rStyle w:val="CommentReference"/>
        </w:rPr>
        <w:annotationRef/>
      </w:r>
      <w:r>
        <w:rPr>
          <w:szCs w:val="20"/>
        </w:rPr>
        <w:fldChar w:fldCharType="begin"/>
      </w:r>
      <w:r>
        <w:rPr>
          <w:szCs w:val="20"/>
        </w:rPr>
        <w:instrText>HYPERLINK "mailto:jan.brunnert@sap.com"</w:instrText>
      </w:r>
      <w:r>
        <w:rPr>
          <w:szCs w:val="20"/>
        </w:rPr>
      </w:r>
      <w:bookmarkStart w:id="239" w:name="_@_10819B07096C0D418B22F6DBAF3D7CADZ"/>
      <w:r>
        <w:rPr>
          <w:szCs w:val="20"/>
        </w:rPr>
        <w:fldChar w:fldCharType="separate"/>
      </w:r>
      <w:bookmarkEnd w:id="239"/>
      <w:r w:rsidRPr="008D4D3E">
        <w:rPr>
          <w:rStyle w:val="Mention"/>
          <w:noProof/>
          <w:szCs w:val="20"/>
        </w:rPr>
        <w:t>@Brunnert, Jan</w:t>
      </w:r>
      <w:r>
        <w:rPr>
          <w:szCs w:val="20"/>
        </w:rPr>
        <w:fldChar w:fldCharType="end"/>
      </w:r>
      <w:r>
        <w:rPr>
          <w:szCs w:val="20"/>
        </w:rPr>
        <w:t xml:space="preserve"> : can you suggest  here ?</w:t>
      </w:r>
    </w:p>
  </w:comment>
  <w:comment w:id="237" w:author="Brunnert, Jan" w:date="2025-11-04T11:34:00Z" w:initials="BJ">
    <w:p w14:paraId="3CC9D94B" w14:textId="1E809C67" w:rsidR="007E19D8" w:rsidRDefault="007E19D8">
      <w:pPr>
        <w:pStyle w:val="CommentText"/>
      </w:pPr>
      <w:r>
        <w:rPr>
          <w:rStyle w:val="CommentReference"/>
        </w:rPr>
        <w:annotationRef/>
      </w:r>
      <w:r w:rsidRPr="3251A8FE">
        <w:t>I applied the proposed change</w:t>
      </w:r>
    </w:p>
  </w:comment>
  <w:comment w:id="238" w:author="PavanKumar, PVN" w:date="2025-11-04T22:10:00Z" w:initials="PP">
    <w:p w14:paraId="67628A70" w14:textId="021D34C3" w:rsidR="000A63C6" w:rsidRDefault="000A63C6" w:rsidP="000A63C6">
      <w:r>
        <w:rPr>
          <w:rStyle w:val="CommentReference"/>
        </w:rPr>
        <w:annotationRef/>
      </w:r>
      <w:r>
        <w:rPr>
          <w:szCs w:val="20"/>
        </w:rPr>
        <w:fldChar w:fldCharType="begin"/>
      </w:r>
      <w:r>
        <w:rPr>
          <w:szCs w:val="20"/>
        </w:rPr>
        <w:instrText>HYPERLINK "mailto:jan.brunnert@sap.com"</w:instrText>
      </w:r>
      <w:r>
        <w:rPr>
          <w:szCs w:val="20"/>
        </w:rPr>
      </w:r>
      <w:bookmarkStart w:id="240" w:name="_@_F03A3CDE29DC4A4691CBF9E4B1A71935Z"/>
      <w:r>
        <w:rPr>
          <w:szCs w:val="20"/>
        </w:rPr>
        <w:fldChar w:fldCharType="separate"/>
      </w:r>
      <w:bookmarkEnd w:id="240"/>
      <w:r w:rsidRPr="000A63C6">
        <w:rPr>
          <w:rStyle w:val="Mention"/>
          <w:noProof/>
          <w:szCs w:val="20"/>
        </w:rPr>
        <w:t>@Brunnert, Jan</w:t>
      </w:r>
      <w:r>
        <w:rPr>
          <w:szCs w:val="20"/>
        </w:rPr>
        <w:fldChar w:fldCharType="end"/>
      </w:r>
      <w:r>
        <w:rPr>
          <w:szCs w:val="20"/>
        </w:rPr>
        <w:t xml:space="preserve"> </w:t>
      </w:r>
      <w:r>
        <w:rPr>
          <w:szCs w:val="20"/>
        </w:rPr>
        <w:fldChar w:fldCharType="begin"/>
      </w:r>
      <w:r>
        <w:rPr>
          <w:szCs w:val="20"/>
        </w:rPr>
        <w:instrText>HYPERLINK "mailto:rui.nogueira@sap.com"</w:instrText>
      </w:r>
      <w:r>
        <w:rPr>
          <w:szCs w:val="20"/>
        </w:rPr>
      </w:r>
      <w:bookmarkStart w:id="241" w:name="_@_E3A30F3137421A4BA40CA68C86CACD17Z"/>
      <w:r>
        <w:rPr>
          <w:szCs w:val="20"/>
        </w:rPr>
        <w:fldChar w:fldCharType="separate"/>
      </w:r>
      <w:bookmarkEnd w:id="241"/>
      <w:r w:rsidRPr="000A63C6">
        <w:rPr>
          <w:rStyle w:val="Mention"/>
          <w:noProof/>
          <w:szCs w:val="20"/>
        </w:rPr>
        <w:t>@Nogueira, Rui</w:t>
      </w:r>
      <w:r>
        <w:rPr>
          <w:szCs w:val="20"/>
        </w:rPr>
        <w:fldChar w:fldCharType="end"/>
      </w:r>
      <w:r>
        <w:rPr>
          <w:szCs w:val="20"/>
        </w:rPr>
        <w:t xml:space="preserve"> : can you confirm once once this is addressed, thank you</w:t>
      </w:r>
    </w:p>
  </w:comment>
  <w:comment w:id="242" w:author="Ziegler, Carsten" w:date="2025-11-01T09:41:00Z" w:initials="ZC">
    <w:p w14:paraId="368690BB" w14:textId="36102CDE" w:rsidR="007E19D8" w:rsidRDefault="007E19D8">
      <w:pPr>
        <w:pStyle w:val="CommentText"/>
      </w:pPr>
      <w:r>
        <w:rPr>
          <w:rStyle w:val="CommentReference"/>
        </w:rPr>
        <w:annotationRef/>
      </w:r>
      <w:r w:rsidRPr="01B1695B">
        <w:t xml:space="preserve">Please connect with App Fnd. The integration strategy is also not defined by Golden Path but by the Business Suite. App Fnd with help of CAP, infra etc. ensures security etc. </w:t>
      </w:r>
    </w:p>
    <w:p w14:paraId="1CCFDAA8" w14:textId="3A63D920" w:rsidR="007E19D8" w:rsidRDefault="007E19D8">
      <w:pPr>
        <w:pStyle w:val="CommentText"/>
      </w:pPr>
      <w:r w:rsidRPr="0E7F13A1">
        <w:t xml:space="preserve">Please also keep in mind, that App Fnd is built for Brownfield. So that those benefits are materialized over time for all apps, also those that are not build using CAP or RAP. This paragraph does not properly reflect reality and plans. </w:t>
      </w:r>
    </w:p>
  </w:comment>
  <w:comment w:id="243" w:author="Ziegler, Carsten" w:date="2025-11-01T09:41:00Z" w:initials="ZC">
    <w:p w14:paraId="40E9185B" w14:textId="4E5A817D" w:rsidR="007E19D8" w:rsidRDefault="007E19D8">
      <w:pPr>
        <w:pStyle w:val="CommentText"/>
      </w:pPr>
      <w:r>
        <w:rPr>
          <w:rStyle w:val="CommentReference"/>
        </w:rPr>
        <w:annotationRef/>
      </w:r>
      <w:r>
        <w:fldChar w:fldCharType="begin"/>
      </w:r>
      <w:r>
        <w:instrText xml:space="preserve"> HYPERLINK "mailto:jan.brunnert@sap.com"</w:instrText>
      </w:r>
      <w:bookmarkStart w:id="249" w:name="_@_C4BD7BD389B742D7B9206D28965BC951Z"/>
      <w:r>
        <w:fldChar w:fldCharType="separate"/>
      </w:r>
      <w:bookmarkEnd w:id="249"/>
      <w:r w:rsidRPr="09758273">
        <w:rPr>
          <w:rStyle w:val="Mention"/>
          <w:noProof/>
        </w:rPr>
        <w:t>@Brunnert, Jan</w:t>
      </w:r>
      <w:r>
        <w:fldChar w:fldCharType="end"/>
      </w:r>
      <w:r w:rsidRPr="0155503E">
        <w:t xml:space="preserve"> , </w:t>
      </w:r>
      <w:r>
        <w:fldChar w:fldCharType="begin"/>
      </w:r>
      <w:r>
        <w:instrText xml:space="preserve"> HYPERLINK "mailto:tarek.becker@sap.com"</w:instrText>
      </w:r>
      <w:bookmarkStart w:id="250" w:name="_@_173152DDBFCD4A2C9B6E6FB49B78FA00Z"/>
      <w:r>
        <w:fldChar w:fldCharType="separate"/>
      </w:r>
      <w:bookmarkEnd w:id="250"/>
      <w:r w:rsidRPr="3A5716D7">
        <w:rPr>
          <w:rStyle w:val="Mention"/>
          <w:noProof/>
        </w:rPr>
        <w:t>@Becker, Tarek</w:t>
      </w:r>
      <w:r>
        <w:fldChar w:fldCharType="end"/>
      </w:r>
      <w:r w:rsidRPr="2F537E37">
        <w:t xml:space="preserve"> , </w:t>
      </w:r>
      <w:r>
        <w:fldChar w:fldCharType="begin"/>
      </w:r>
      <w:r>
        <w:instrText xml:space="preserve"> HYPERLINK "mailto:rui.nogueira@sap.com"</w:instrText>
      </w:r>
      <w:bookmarkStart w:id="251" w:name="_@_E42CFB3CA5404A9688C7A14E0905BB4BZ"/>
      <w:r>
        <w:fldChar w:fldCharType="separate"/>
      </w:r>
      <w:bookmarkEnd w:id="251"/>
      <w:r w:rsidRPr="658AD28D">
        <w:rPr>
          <w:rStyle w:val="Mention"/>
          <w:noProof/>
        </w:rPr>
        <w:t>@Nogueira, Rui</w:t>
      </w:r>
      <w:r>
        <w:fldChar w:fldCharType="end"/>
      </w:r>
      <w:r w:rsidRPr="7814B47D">
        <w:t xml:space="preserve"> Can you please discuss and improve this section?</w:t>
      </w:r>
    </w:p>
  </w:comment>
  <w:comment w:id="244" w:author="Brunnert, Jan" w:date="2025-11-04T12:21:00Z" w:initials="BJ">
    <w:p w14:paraId="6E830DC1" w14:textId="6148B4D0" w:rsidR="00661526" w:rsidRDefault="00661526">
      <w:pPr>
        <w:pStyle w:val="CommentText"/>
      </w:pPr>
      <w:r>
        <w:rPr>
          <w:rStyle w:val="CommentReference"/>
        </w:rPr>
        <w:annotationRef/>
      </w:r>
      <w:r>
        <w:fldChar w:fldCharType="begin"/>
      </w:r>
      <w:r>
        <w:instrText xml:space="preserve"> HYPERLINK "mailto:c.ziegler@sap.com"</w:instrText>
      </w:r>
      <w:bookmarkStart w:id="252" w:name="_@_2AF8338D6BA74630B8B0D9235F8277E3Z"/>
      <w:r>
        <w:fldChar w:fldCharType="separate"/>
      </w:r>
      <w:bookmarkEnd w:id="252"/>
      <w:r w:rsidRPr="24FC5977">
        <w:rPr>
          <w:rStyle w:val="Mention"/>
          <w:noProof/>
        </w:rPr>
        <w:t>@Ziegler, Carsten</w:t>
      </w:r>
      <w:r>
        <w:fldChar w:fldCharType="end"/>
      </w:r>
      <w:r w:rsidRPr="6C174FB6">
        <w:t xml:space="preserve">  we synced up on your comments. Please check the tracked edits, and let us know if further refinement is required.</w:t>
      </w:r>
    </w:p>
  </w:comment>
  <w:comment w:id="245" w:author="Ziegler, Carsten" w:date="2025-11-04T13:01:00Z" w:initials="ZC">
    <w:p w14:paraId="14EAA215" w14:textId="70339CEE" w:rsidR="00815612" w:rsidRDefault="00815612">
      <w:pPr>
        <w:pStyle w:val="CommentText"/>
      </w:pPr>
      <w:r>
        <w:rPr>
          <w:rStyle w:val="CommentReference"/>
        </w:rPr>
        <w:annotationRef/>
      </w:r>
      <w:r w:rsidRPr="3ABDA1A0">
        <w:t>I still struggle with the use of Golden Path here. Golden Path for new and everything is great. App Fnd for the rest. This does not sound convincing.</w:t>
      </w:r>
    </w:p>
  </w:comment>
  <w:comment w:id="246" w:author="Brunnert, Jan" w:date="2025-11-06T13:06:00Z" w:initials="BJ">
    <w:p w14:paraId="717F137C" w14:textId="75EB04C6" w:rsidR="00AA6537" w:rsidRDefault="00AA6537">
      <w:pPr>
        <w:pStyle w:val="CommentText"/>
      </w:pPr>
      <w:r>
        <w:rPr>
          <w:rStyle w:val="CommentReference"/>
        </w:rPr>
        <w:annotationRef/>
      </w:r>
      <w:r>
        <w:fldChar w:fldCharType="begin"/>
      </w:r>
      <w:r>
        <w:instrText xml:space="preserve"> HYPERLINK "mailto:rui.nogueira@sap.com"</w:instrText>
      </w:r>
      <w:bookmarkStart w:id="253" w:name="_@_4E67326D17E64210AC47D4D62C85990DZ"/>
      <w:r>
        <w:fldChar w:fldCharType="separate"/>
      </w:r>
      <w:bookmarkEnd w:id="253"/>
      <w:r w:rsidRPr="22FFE95D">
        <w:rPr>
          <w:rStyle w:val="Mention"/>
          <w:noProof/>
        </w:rPr>
        <w:t>@Nogueira, Rui</w:t>
      </w:r>
      <w:r>
        <w:fldChar w:fldCharType="end"/>
      </w:r>
      <w:r w:rsidRPr="4CFC0BC4">
        <w:t xml:space="preserve">  </w:t>
      </w:r>
      <w:r>
        <w:fldChar w:fldCharType="begin"/>
      </w:r>
      <w:r>
        <w:instrText xml:space="preserve"> HYPERLINK "mailto:tarek.becker@sap.com"</w:instrText>
      </w:r>
      <w:bookmarkStart w:id="254" w:name="_@_7737D82478A24325AB8B3A132143BC44Z"/>
      <w:r>
        <w:fldChar w:fldCharType="separate"/>
      </w:r>
      <w:bookmarkEnd w:id="254"/>
      <w:r w:rsidRPr="5A20B145">
        <w:rPr>
          <w:rStyle w:val="Mention"/>
          <w:noProof/>
        </w:rPr>
        <w:t>@Becker, Tarek</w:t>
      </w:r>
      <w:r>
        <w:fldChar w:fldCharType="end"/>
      </w:r>
      <w:r w:rsidRPr="1DAD3097">
        <w:t xml:space="preserve">  I iterated once more over the part, to highlight less the golden path and more the increment of app foundation. please check, or adapt, so we can send it to Carsten again</w:t>
      </w:r>
    </w:p>
  </w:comment>
  <w:comment w:id="247" w:author="Nogueira, Rui" w:date="2025-11-07T11:51:00Z" w:initials="NR">
    <w:p w14:paraId="32C72EEF" w14:textId="21B58FBA" w:rsidR="00D362E2" w:rsidRDefault="00D362E2" w:rsidP="00D362E2">
      <w:r>
        <w:rPr>
          <w:rStyle w:val="CommentReference"/>
        </w:rPr>
        <w:annotationRef/>
      </w:r>
      <w:r>
        <w:rPr>
          <w:szCs w:val="20"/>
        </w:rPr>
        <w:t xml:space="preserve">I like your changes. </w:t>
      </w:r>
      <w:r>
        <w:rPr>
          <w:szCs w:val="20"/>
        </w:rPr>
        <w:fldChar w:fldCharType="begin"/>
      </w:r>
      <w:r>
        <w:rPr>
          <w:szCs w:val="20"/>
        </w:rPr>
        <w:instrText>HYPERLINK "mailto:c.ziegler@sap.com"</w:instrText>
      </w:r>
      <w:r>
        <w:rPr>
          <w:szCs w:val="20"/>
        </w:rPr>
      </w:r>
      <w:bookmarkStart w:id="255" w:name="_@_4F348AFC7BDBDA4C82ED6362257A0632Z"/>
      <w:r>
        <w:rPr>
          <w:szCs w:val="20"/>
        </w:rPr>
        <w:fldChar w:fldCharType="separate"/>
      </w:r>
      <w:bookmarkEnd w:id="255"/>
      <w:r w:rsidRPr="00D362E2">
        <w:rPr>
          <w:rStyle w:val="Mention"/>
          <w:noProof/>
          <w:szCs w:val="20"/>
        </w:rPr>
        <w:t>@Ziegler, Carsten</w:t>
      </w:r>
      <w:r>
        <w:rPr>
          <w:szCs w:val="20"/>
        </w:rPr>
        <w:fldChar w:fldCharType="end"/>
      </w:r>
      <w:r>
        <w:rPr>
          <w:szCs w:val="20"/>
        </w:rPr>
        <w:t>: let us know if this works for you now.</w:t>
      </w:r>
    </w:p>
  </w:comment>
  <w:comment w:id="248" w:author="Ziegler, Carsten" w:date="2025-11-07T13:26:00Z" w:initials="ZC">
    <w:p w14:paraId="4220A1E0" w14:textId="18C956FB" w:rsidR="00B608F8" w:rsidRDefault="00B608F8">
      <w:pPr>
        <w:pStyle w:val="CommentText"/>
      </w:pPr>
      <w:r>
        <w:rPr>
          <w:rStyle w:val="CommentReference"/>
        </w:rPr>
        <w:annotationRef/>
      </w:r>
      <w:r w:rsidRPr="5ED3CA7C">
        <w:t xml:space="preserve">Is still reads a bit difficult to me, high level intentions. But it is much better than the previous text. thanks.  </w:t>
      </w:r>
    </w:p>
  </w:comment>
  <w:comment w:id="256" w:author="Steinert, Bastian" w:date="2025-11-06T17:23:00Z" w:initials="SB">
    <w:p w14:paraId="7483A14B" w14:textId="53BCBA04" w:rsidR="005C18B6" w:rsidRDefault="005C18B6" w:rsidP="005C18B6">
      <w:r>
        <w:rPr>
          <w:rStyle w:val="CommentReference"/>
        </w:rPr>
        <w:annotationRef/>
      </w:r>
      <w:r>
        <w:rPr>
          <w:szCs w:val="20"/>
        </w:rPr>
        <w:t xml:space="preserve">While I value the definition of a GoldenPath for greenfield development of a particular type of services, I would also appreciate a broader discussion of brown field and how brown field will be further discussed.  </w:t>
      </w:r>
    </w:p>
  </w:comment>
  <w:comment w:id="257" w:author="Brunnert, Jan" w:date="2025-11-07T11:34:00Z" w:initials="JB">
    <w:p w14:paraId="09432577" w14:textId="77777777" w:rsidR="005F6800" w:rsidRDefault="005F6800" w:rsidP="005F6800">
      <w:r>
        <w:rPr>
          <w:rStyle w:val="CommentReference"/>
        </w:rPr>
        <w:annotationRef/>
      </w:r>
      <w:r>
        <w:rPr>
          <w:szCs w:val="20"/>
        </w:rPr>
        <w:t>Please see the last sentence of the previous paragraph and also the content on App Foundation in 6.2</w:t>
      </w:r>
    </w:p>
  </w:comment>
  <w:comment w:id="258" w:author="Nogueira, Rui" w:date="2025-11-07T11:52:00Z" w:initials="NR">
    <w:p w14:paraId="76E6E673" w14:textId="30832E34" w:rsidR="009D311A" w:rsidRDefault="009D311A" w:rsidP="009D311A">
      <w:r>
        <w:rPr>
          <w:rStyle w:val="CommentReference"/>
        </w:rPr>
        <w:annotationRef/>
      </w:r>
      <w:r>
        <w:rPr>
          <w:szCs w:val="20"/>
        </w:rPr>
        <w:t xml:space="preserve">I think the question from </w:t>
      </w:r>
      <w:r>
        <w:rPr>
          <w:szCs w:val="20"/>
        </w:rPr>
        <w:fldChar w:fldCharType="begin"/>
      </w:r>
      <w:r>
        <w:rPr>
          <w:szCs w:val="20"/>
        </w:rPr>
        <w:instrText>HYPERLINK "mailto:bastian.steinert01@sap.com"</w:instrText>
      </w:r>
      <w:r>
        <w:rPr>
          <w:szCs w:val="20"/>
        </w:rPr>
      </w:r>
      <w:bookmarkStart w:id="260" w:name="_@_5055D7D114E25A46AF7F3AB829BBCDC2Z"/>
      <w:r>
        <w:rPr>
          <w:szCs w:val="20"/>
        </w:rPr>
        <w:fldChar w:fldCharType="separate"/>
      </w:r>
      <w:bookmarkEnd w:id="260"/>
      <w:r w:rsidRPr="009D311A">
        <w:rPr>
          <w:rStyle w:val="Mention"/>
          <w:noProof/>
          <w:szCs w:val="20"/>
        </w:rPr>
        <w:t>@Steinert, Bastian</w:t>
      </w:r>
      <w:r>
        <w:rPr>
          <w:szCs w:val="20"/>
        </w:rPr>
        <w:fldChar w:fldCharType="end"/>
      </w:r>
      <w:r>
        <w:rPr>
          <w:szCs w:val="20"/>
        </w:rPr>
        <w:t xml:space="preserve"> has been addressed. Can you please confirm Bastian?</w:t>
      </w:r>
    </w:p>
  </w:comment>
  <w:comment w:id="259" w:author="Steinert, Bastian" w:date="2025-11-10T19:54:00Z" w:initials="SB">
    <w:p w14:paraId="1260914B" w14:textId="0CF9DB34" w:rsidR="00FC7C0A" w:rsidRDefault="00FC7C0A">
      <w:pPr>
        <w:pStyle w:val="CommentText"/>
      </w:pPr>
      <w:r>
        <w:rPr>
          <w:rStyle w:val="CommentReference"/>
        </w:rPr>
        <w:annotationRef/>
      </w:r>
      <w:r w:rsidRPr="6BEC530C">
        <w:t>ok, fine.</w:t>
      </w:r>
    </w:p>
  </w:comment>
  <w:comment w:id="261" w:author="Steinert, Bastian" w:date="2025-11-06T17:26:00Z" w:initials="SB">
    <w:p w14:paraId="144BFEC9" w14:textId="0716D2F4" w:rsidR="00B7457A" w:rsidRDefault="00B7457A" w:rsidP="00B7457A">
      <w:r>
        <w:rPr>
          <w:rStyle w:val="CommentReference"/>
        </w:rPr>
        <w:annotationRef/>
      </w:r>
      <w:r>
        <w:rPr>
          <w:szCs w:val="20"/>
        </w:rPr>
        <w:t>I would have expected the promotion of Kyma over pure Gardener. Given the vision for portability, I would assume SAP doesn't want LoBs to manage their own AWS, Azure, GCP accounts, and hence, BTP Kyma could become the natural choice. I also like the discussion of Gardener for Brownfield, but I miss Kyma for the vision</w:t>
      </w:r>
    </w:p>
  </w:comment>
  <w:comment w:id="262" w:author="Brunnert, Jan" w:date="2025-11-07T11:31:00Z" w:initials="JB">
    <w:p w14:paraId="52ADB795" w14:textId="77777777" w:rsidR="00A262D5" w:rsidRDefault="00A262D5" w:rsidP="00A262D5">
      <w:r>
        <w:rPr>
          <w:rStyle w:val="CommentReference"/>
        </w:rPr>
        <w:annotationRef/>
      </w:r>
      <w:r>
        <w:rPr>
          <w:szCs w:val="20"/>
        </w:rPr>
        <w:t>Bastian, in this case the AI LLM hosting capabilities are enabled on the Gardener level. To be safe, I am going to add Kyma, as it builds on Gardener. Thanks for bringing it up.</w:t>
      </w:r>
    </w:p>
  </w:comment>
  <w:comment w:id="263" w:author="PavanKumar, PVN" w:date="2025-11-07T17:04:00Z" w:initials="PP">
    <w:p w14:paraId="1FC12C04" w14:textId="2F791419" w:rsidR="00282019" w:rsidRDefault="00282019" w:rsidP="00282019">
      <w:r>
        <w:rPr>
          <w:rStyle w:val="CommentReference"/>
        </w:rPr>
        <w:annotationRef/>
      </w:r>
      <w:r>
        <w:rPr>
          <w:szCs w:val="20"/>
        </w:rPr>
        <w:fldChar w:fldCharType="begin"/>
      </w:r>
      <w:r>
        <w:rPr>
          <w:szCs w:val="20"/>
        </w:rPr>
        <w:instrText>HYPERLINK "mailto:bastian.steinert01@sap.com"</w:instrText>
      </w:r>
      <w:r>
        <w:rPr>
          <w:szCs w:val="20"/>
        </w:rPr>
      </w:r>
      <w:bookmarkStart w:id="265" w:name="_@_04C2D474250769448E135A1C4A355802Z"/>
      <w:r>
        <w:rPr>
          <w:szCs w:val="20"/>
        </w:rPr>
        <w:fldChar w:fldCharType="separate"/>
      </w:r>
      <w:bookmarkEnd w:id="265"/>
      <w:r w:rsidRPr="00282019">
        <w:rPr>
          <w:rStyle w:val="Mention"/>
          <w:noProof/>
          <w:szCs w:val="20"/>
        </w:rPr>
        <w:t>@Steinert, Bastian</w:t>
      </w:r>
      <w:r>
        <w:rPr>
          <w:szCs w:val="20"/>
        </w:rPr>
        <w:fldChar w:fldCharType="end"/>
      </w:r>
      <w:r>
        <w:rPr>
          <w:szCs w:val="20"/>
        </w:rPr>
        <w:t xml:space="preserve"> : does this address your feedback point, if so can we close this thread ?</w:t>
      </w:r>
    </w:p>
  </w:comment>
  <w:comment w:id="264" w:author="Steinert, Bastian" w:date="2025-11-10T19:57:00Z" w:initials="SB">
    <w:p w14:paraId="0217F552" w14:textId="7A1DEF89" w:rsidR="00DE5B11" w:rsidRDefault="00DE5B11">
      <w:pPr>
        <w:pStyle w:val="CommentText"/>
      </w:pPr>
      <w:r>
        <w:rPr>
          <w:rStyle w:val="CommentReference"/>
        </w:rPr>
        <w:annotationRef/>
      </w:r>
      <w:r w:rsidRPr="773851A9">
        <w:t xml:space="preserve">ok, thanks </w:t>
      </w:r>
      <w:r>
        <w:fldChar w:fldCharType="begin"/>
      </w:r>
      <w:r>
        <w:instrText xml:space="preserve"> HYPERLINK "mailto:jan.brunnert@sap.com"</w:instrText>
      </w:r>
      <w:bookmarkStart w:id="266" w:name="_@_42FD5185641A4700A5DCA00F64349988Z"/>
      <w:r>
        <w:fldChar w:fldCharType="separate"/>
      </w:r>
      <w:bookmarkEnd w:id="266"/>
      <w:r w:rsidRPr="13695549">
        <w:rPr>
          <w:rStyle w:val="Mention"/>
          <w:noProof/>
        </w:rPr>
        <w:t>@Brunnert, Jan</w:t>
      </w:r>
      <w:r>
        <w:fldChar w:fldCharType="end"/>
      </w:r>
      <w:r w:rsidRPr="71E5D1A8">
        <w:t xml:space="preserve">  ... I think I now better understand your rationale. Though, I have noticed a focus on Gardener and lack of mentions of Kyma. So thanks.</w:t>
      </w:r>
    </w:p>
  </w:comment>
  <w:comment w:id="267" w:author="Steinert, Bastian" w:date="2025-11-06T17:30:00Z" w:initials="SB">
    <w:p w14:paraId="057E323F" w14:textId="6C3A0512" w:rsidR="00007FCA" w:rsidRDefault="00007FCA" w:rsidP="00007FCA">
      <w:r>
        <w:rPr>
          <w:rStyle w:val="CommentReference"/>
        </w:rPr>
        <w:annotationRef/>
      </w:r>
      <w:r>
        <w:rPr>
          <w:szCs w:val="20"/>
        </w:rPr>
        <w:t xml:space="preserve">How does this relate to Joule OS? </w:t>
      </w:r>
    </w:p>
    <w:p w14:paraId="2A6CB046" w14:textId="77777777" w:rsidR="00007FCA" w:rsidRDefault="00007FCA" w:rsidP="00007FCA">
      <w:r>
        <w:rPr>
          <w:szCs w:val="20"/>
        </w:rPr>
        <w:t xml:space="preserve">And who is going to take care of tool support for traces (debugging, A/B Testing, self-learning), ... </w:t>
      </w:r>
    </w:p>
  </w:comment>
  <w:comment w:id="268" w:author="Brunnert, Jan" w:date="2025-11-07T12:06:00Z" w:initials="JB">
    <w:p w14:paraId="691BBE2A" w14:textId="77777777" w:rsidR="00F25771" w:rsidRDefault="00F25771" w:rsidP="00F25771">
      <w:r>
        <w:rPr>
          <w:rStyle w:val="CommentReference"/>
        </w:rPr>
        <w:annotationRef/>
      </w:r>
      <w:r>
        <w:rPr>
          <w:szCs w:val="20"/>
        </w:rPr>
        <w:t xml:space="preserve">The statement is that the underlying runtimes are also suitable, e.g. for code-based agents. Tracing/Debugging could rely on BTP Observability or specialized tools. </w:t>
      </w:r>
    </w:p>
  </w:comment>
  <w:comment w:id="269" w:author="PavanKumar, PVN" w:date="2025-11-07T17:05:00Z" w:initials="PP">
    <w:p w14:paraId="7A34EBDB" w14:textId="625B8F1B" w:rsidR="00E415FA" w:rsidRDefault="00E415FA" w:rsidP="00E415FA">
      <w:r>
        <w:rPr>
          <w:rStyle w:val="CommentReference"/>
        </w:rPr>
        <w:annotationRef/>
      </w:r>
      <w:r>
        <w:rPr>
          <w:color w:val="094ED0"/>
          <w:szCs w:val="20"/>
        </w:rPr>
        <w:fldChar w:fldCharType="begin"/>
      </w:r>
      <w:r>
        <w:rPr>
          <w:color w:val="094ED0"/>
          <w:szCs w:val="20"/>
        </w:rPr>
        <w:instrText>HYPERLINK "mailto:bastian.steinert01@sap.com"</w:instrText>
      </w:r>
      <w:r>
        <w:rPr>
          <w:color w:val="094ED0"/>
          <w:szCs w:val="20"/>
        </w:rPr>
      </w:r>
      <w:bookmarkStart w:id="271" w:name="_@_462FF9E9B8854947B705A8E3BDC3E669Z"/>
      <w:r>
        <w:rPr>
          <w:color w:val="094ED0"/>
          <w:szCs w:val="20"/>
        </w:rPr>
        <w:fldChar w:fldCharType="separate"/>
      </w:r>
      <w:bookmarkEnd w:id="271"/>
      <w:r w:rsidRPr="00E415FA">
        <w:rPr>
          <w:rStyle w:val="Mention"/>
          <w:noProof/>
          <w:szCs w:val="20"/>
        </w:rPr>
        <w:t>@Steinert, Bastian</w:t>
      </w:r>
      <w:r>
        <w:rPr>
          <w:color w:val="094ED0"/>
          <w:szCs w:val="20"/>
        </w:rPr>
        <w:fldChar w:fldCharType="end"/>
      </w:r>
      <w:r>
        <w:rPr>
          <w:color w:val="094ED0"/>
          <w:szCs w:val="20"/>
        </w:rPr>
        <w:t xml:space="preserve"> </w:t>
      </w:r>
      <w:r>
        <w:rPr>
          <w:szCs w:val="20"/>
        </w:rPr>
        <w:t>: does this address your feedback point, if so can we close this thread ?</w:t>
      </w:r>
    </w:p>
  </w:comment>
  <w:comment w:id="270" w:author="Steinert, Bastian" w:date="2025-11-10T20:00:00Z" w:initials="SB">
    <w:p w14:paraId="3A429D02" w14:textId="5CEB5952" w:rsidR="00BC778D" w:rsidRDefault="00BC778D">
      <w:pPr>
        <w:pStyle w:val="CommentText"/>
      </w:pPr>
      <w:r>
        <w:rPr>
          <w:rStyle w:val="CommentReference"/>
        </w:rPr>
        <w:annotationRef/>
      </w:r>
      <w:r w:rsidRPr="261C7201">
        <w:t xml:space="preserve">ok, </w:t>
      </w:r>
      <w:r>
        <w:fldChar w:fldCharType="begin"/>
      </w:r>
      <w:r>
        <w:instrText xml:space="preserve"> HYPERLINK "mailto:jan.brunnert@sap.com"</w:instrText>
      </w:r>
      <w:bookmarkStart w:id="272" w:name="_@_C2A214E4B4D647B79EB9156774DA9B64Z"/>
      <w:r>
        <w:fldChar w:fldCharType="separate"/>
      </w:r>
      <w:bookmarkEnd w:id="272"/>
      <w:r w:rsidRPr="303FE0BE">
        <w:rPr>
          <w:rStyle w:val="Mention"/>
          <w:noProof/>
        </w:rPr>
        <w:t>@Brunnert, Jan</w:t>
      </w:r>
      <w:r>
        <w:fldChar w:fldCharType="end"/>
      </w:r>
      <w:r w:rsidRPr="39A294D0">
        <w:t xml:space="preserve">  understood. Though, given the other paragraphs on Joule OS, this can be easily read differently.  </w:t>
      </w:r>
    </w:p>
  </w:comment>
  <w:comment w:id="273" w:author="Steinert, Bastian" w:date="2025-11-06T17:31:00Z" w:initials="SB">
    <w:p w14:paraId="7BB6293D" w14:textId="1A39A736" w:rsidR="008063F5" w:rsidRDefault="008063F5" w:rsidP="008063F5">
      <w:r>
        <w:rPr>
          <w:rStyle w:val="CommentReference"/>
        </w:rPr>
        <w:annotationRef/>
      </w:r>
      <w:r>
        <w:rPr>
          <w:szCs w:val="20"/>
        </w:rPr>
        <w:t>That's cool. Much appreciated.</w:t>
      </w:r>
    </w:p>
  </w:comment>
  <w:comment w:id="275" w:author="Ziegler, Carsten" w:date="2025-11-01T16:46:00Z" w:initials="CZ">
    <w:p w14:paraId="169AA8E2" w14:textId="0221729F" w:rsidR="00577EEB" w:rsidRDefault="00577EEB" w:rsidP="00577EEB">
      <w:pPr>
        <w:pStyle w:val="CommentText"/>
      </w:pPr>
      <w:r>
        <w:rPr>
          <w:rStyle w:val="CommentReference"/>
        </w:rPr>
        <w:annotationRef/>
      </w:r>
      <w:r>
        <w:fldChar w:fldCharType="begin"/>
      </w:r>
      <w:r>
        <w:instrText>HYPERLINK "mailto:tarek.becker@sap.com"</w:instrText>
      </w:r>
      <w:bookmarkStart w:id="278" w:name="_@_93D86B3B1FCD42FDA11CABEC06094962Z"/>
      <w:r>
        <w:fldChar w:fldCharType="separate"/>
      </w:r>
      <w:bookmarkEnd w:id="278"/>
      <w:r w:rsidRPr="00577EEB">
        <w:rPr>
          <w:rStyle w:val="Mention"/>
          <w:noProof/>
        </w:rPr>
        <w:t>@Becker, Tarek</w:t>
      </w:r>
      <w:r>
        <w:fldChar w:fldCharType="end"/>
      </w:r>
      <w:r>
        <w:t xml:space="preserve"> , </w:t>
      </w:r>
      <w:r>
        <w:fldChar w:fldCharType="begin"/>
      </w:r>
      <w:r>
        <w:instrText>HYPERLINK "mailto:rui.nogueira@sap.com"</w:instrText>
      </w:r>
      <w:bookmarkStart w:id="279" w:name="_@_E91106A2811941EE86F3C9CD722E45C6Z"/>
      <w:r>
        <w:fldChar w:fldCharType="separate"/>
      </w:r>
      <w:bookmarkEnd w:id="279"/>
      <w:r w:rsidRPr="00577EEB">
        <w:rPr>
          <w:rStyle w:val="Mention"/>
          <w:noProof/>
        </w:rPr>
        <w:t>@Nogueira, Rui</w:t>
      </w:r>
      <w:r>
        <w:fldChar w:fldCharType="end"/>
      </w:r>
      <w:r>
        <w:t xml:space="preserve"> This section needs rework. The basic structure should go along Deployment, Runtime, SDK, Context IMO with a rich set of business services. The below sections mix aspects and clear structure from my perspective. Also this section and the previous one do not appear connected. I would even argue they have to merge into one. I read the org units from BTP in those two chapters. Not good. </w:t>
      </w:r>
    </w:p>
  </w:comment>
  <w:comment w:id="276" w:author="Nogueira, Rui" w:date="2025-11-06T13:26:00Z" w:initials="NR">
    <w:p w14:paraId="7BDC652D" w14:textId="635A608A" w:rsidR="0054460D" w:rsidRDefault="0054460D">
      <w:pPr>
        <w:pStyle w:val="CommentText"/>
      </w:pPr>
      <w:r>
        <w:rPr>
          <w:rStyle w:val="CommentReference"/>
        </w:rPr>
        <w:annotationRef/>
      </w:r>
      <w:r w:rsidRPr="08623106">
        <w:t>The App Foundation is part of BTP. Will align with Tarek on this section today.</w:t>
      </w:r>
    </w:p>
  </w:comment>
  <w:comment w:id="277" w:author="Nogueira, Rui" w:date="2025-11-07T12:01:00Z" w:initials="NR">
    <w:p w14:paraId="534C48F8" w14:textId="50F49888" w:rsidR="00BE6399" w:rsidRDefault="00BE6399" w:rsidP="00BE6399">
      <w:r>
        <w:rPr>
          <w:rStyle w:val="CommentReference"/>
        </w:rPr>
        <w:annotationRef/>
      </w:r>
      <w:r>
        <w:rPr>
          <w:szCs w:val="20"/>
        </w:rPr>
        <w:t xml:space="preserve">Hi </w:t>
      </w:r>
      <w:r>
        <w:rPr>
          <w:szCs w:val="20"/>
        </w:rPr>
        <w:fldChar w:fldCharType="begin"/>
      </w:r>
      <w:r>
        <w:rPr>
          <w:szCs w:val="20"/>
        </w:rPr>
        <w:instrText>HYPERLINK "mailto:c.ziegler@sap.com"</w:instrText>
      </w:r>
      <w:r>
        <w:rPr>
          <w:szCs w:val="20"/>
        </w:rPr>
      </w:r>
      <w:bookmarkStart w:id="280" w:name="_@_CE233D9A42736E43A48D0F0E665AA740Z"/>
      <w:r>
        <w:rPr>
          <w:szCs w:val="20"/>
        </w:rPr>
        <w:fldChar w:fldCharType="separate"/>
      </w:r>
      <w:bookmarkEnd w:id="280"/>
      <w:r w:rsidRPr="00BE6399">
        <w:rPr>
          <w:rStyle w:val="Mention"/>
          <w:noProof/>
          <w:szCs w:val="20"/>
        </w:rPr>
        <w:t>@Ziegler, Carsten</w:t>
      </w:r>
      <w:r>
        <w:rPr>
          <w:szCs w:val="20"/>
        </w:rPr>
        <w:fldChar w:fldCharType="end"/>
      </w:r>
      <w:r>
        <w:rPr>
          <w:szCs w:val="20"/>
        </w:rPr>
        <w:t xml:space="preserve">, I went with </w:t>
      </w:r>
      <w:r>
        <w:rPr>
          <w:szCs w:val="20"/>
        </w:rPr>
        <w:fldChar w:fldCharType="begin"/>
      </w:r>
      <w:r>
        <w:rPr>
          <w:szCs w:val="20"/>
        </w:rPr>
        <w:instrText>HYPERLINK "mailto:tarek.becker@sap.com"</w:instrText>
      </w:r>
      <w:r>
        <w:rPr>
          <w:szCs w:val="20"/>
        </w:rPr>
      </w:r>
      <w:bookmarkStart w:id="281" w:name="_@_6DED9C29F546E84A825F9DC55915B78FZ"/>
      <w:r>
        <w:rPr>
          <w:szCs w:val="20"/>
        </w:rPr>
        <w:fldChar w:fldCharType="separate"/>
      </w:r>
      <w:bookmarkEnd w:id="281"/>
      <w:r w:rsidRPr="00BE6399">
        <w:rPr>
          <w:rStyle w:val="Mention"/>
          <w:noProof/>
          <w:szCs w:val="20"/>
        </w:rPr>
        <w:t>@Becker, Tarek</w:t>
      </w:r>
      <w:r>
        <w:rPr>
          <w:szCs w:val="20"/>
        </w:rPr>
        <w:fldChar w:fldCharType="end"/>
      </w:r>
      <w:r>
        <w:rPr>
          <w:szCs w:val="20"/>
        </w:rPr>
        <w:t xml:space="preserve"> through the section yesterday and cleaned up the text. </w:t>
      </w:r>
    </w:p>
    <w:p w14:paraId="1CE88105" w14:textId="77777777" w:rsidR="00BE6399" w:rsidRDefault="00BE6399" w:rsidP="00BE6399">
      <w:r>
        <w:rPr>
          <w:szCs w:val="20"/>
        </w:rPr>
        <w:t>Can you check if this works for you now?</w:t>
      </w:r>
    </w:p>
  </w:comment>
  <w:comment w:id="282" w:author="Ziegler, Carsten" w:date="2025-11-15T18:49:00Z" w:initials="CZ">
    <w:p w14:paraId="7734A724" w14:textId="77777777" w:rsidR="00D07772" w:rsidRDefault="00D07772" w:rsidP="00D07772">
      <w:pPr>
        <w:pStyle w:val="CommentText"/>
      </w:pPr>
      <w:r>
        <w:rPr>
          <w:rStyle w:val="CommentReference"/>
        </w:rPr>
        <w:annotationRef/>
      </w:r>
      <w:r>
        <w:t xml:space="preserve">Sorry, but this does not work for me. </w:t>
      </w:r>
    </w:p>
    <w:p w14:paraId="39FD1647" w14:textId="77777777" w:rsidR="00D07772" w:rsidRDefault="00D07772" w:rsidP="00D07772">
      <w:pPr>
        <w:pStyle w:val="CommentText"/>
        <w:numPr>
          <w:ilvl w:val="0"/>
          <w:numId w:val="55"/>
        </w:numPr>
      </w:pPr>
      <w:r>
        <w:t xml:space="preserve">What is meant with SAP’s internal environments? </w:t>
      </w:r>
    </w:p>
    <w:p w14:paraId="3D4C618F" w14:textId="77777777" w:rsidR="00D07772" w:rsidRDefault="00D07772" w:rsidP="00D07772">
      <w:pPr>
        <w:pStyle w:val="CommentText"/>
        <w:numPr>
          <w:ilvl w:val="0"/>
          <w:numId w:val="55"/>
        </w:numPr>
      </w:pPr>
      <w:r>
        <w:t>App Fnd is not limited to Busines Suite</w:t>
      </w:r>
    </w:p>
    <w:p w14:paraId="36477488" w14:textId="77777777" w:rsidR="00D07772" w:rsidRDefault="00D07772" w:rsidP="00D07772">
      <w:pPr>
        <w:pStyle w:val="CommentText"/>
        <w:numPr>
          <w:ilvl w:val="0"/>
          <w:numId w:val="55"/>
        </w:numPr>
      </w:pPr>
      <w:r>
        <w:t xml:space="preserve">Is App Fnd the Golden Path? Above we speak about Golden Path for new dev. Here we mix it. For me Golden Path is CAP and RAP. App Fnd is way broader. </w:t>
      </w:r>
    </w:p>
    <w:p w14:paraId="6E4E471E" w14:textId="5ACF7A7B" w:rsidR="00D07772" w:rsidRDefault="00D07772" w:rsidP="00D07772">
      <w:pPr>
        <w:pStyle w:val="CommentText"/>
      </w:pPr>
      <w:r>
        <w:fldChar w:fldCharType="begin"/>
      </w:r>
      <w:r>
        <w:instrText>HYPERLINK "mailto:tarek.becker@sap.com"</w:instrText>
      </w:r>
      <w:bookmarkStart w:id="287" w:name="_@_990F3777BABB4D9190D7A87C1A8E31BBZ"/>
      <w:r>
        <w:fldChar w:fldCharType="separate"/>
      </w:r>
      <w:bookmarkEnd w:id="287"/>
      <w:r w:rsidRPr="00D07772">
        <w:rPr>
          <w:rStyle w:val="Mention"/>
          <w:noProof/>
        </w:rPr>
        <w:t>@Becker, Tarek</w:t>
      </w:r>
      <w:r>
        <w:fldChar w:fldCharType="end"/>
      </w:r>
      <w:r>
        <w:t xml:space="preserve"> </w:t>
      </w:r>
      <w:r>
        <w:fldChar w:fldCharType="begin"/>
      </w:r>
      <w:r>
        <w:instrText>HYPERLINK "mailto:tim.back@sap.com"</w:instrText>
      </w:r>
      <w:bookmarkStart w:id="288" w:name="_@_B9197B5B6C4E4E9D9D86B67DAB555396Z"/>
      <w:r>
        <w:fldChar w:fldCharType="separate"/>
      </w:r>
      <w:bookmarkEnd w:id="288"/>
      <w:r w:rsidRPr="00D07772">
        <w:rPr>
          <w:rStyle w:val="Mention"/>
          <w:noProof/>
        </w:rPr>
        <w:t>@Back, Tim</w:t>
      </w:r>
      <w:r>
        <w:fldChar w:fldCharType="end"/>
      </w:r>
      <w:r>
        <w:t xml:space="preserve"> </w:t>
      </w:r>
      <w:r>
        <w:fldChar w:fldCharType="begin"/>
      </w:r>
      <w:r>
        <w:instrText>HYPERLINK "mailto:rui.nogueira@sap.com"</w:instrText>
      </w:r>
      <w:bookmarkStart w:id="289" w:name="_@_2C9C9D2EB27044B18B1BB8B2E8B15056Z"/>
      <w:r>
        <w:fldChar w:fldCharType="separate"/>
      </w:r>
      <w:bookmarkEnd w:id="289"/>
      <w:r w:rsidRPr="00D07772">
        <w:rPr>
          <w:rStyle w:val="Mention"/>
          <w:noProof/>
        </w:rPr>
        <w:t>@Nogueira, Rui</w:t>
      </w:r>
      <w:r>
        <w:fldChar w:fldCharType="end"/>
      </w:r>
      <w:r>
        <w:t xml:space="preserve"> </w:t>
      </w:r>
    </w:p>
    <w:p w14:paraId="616C6C3A" w14:textId="0673CD1A" w:rsidR="00D07772" w:rsidRDefault="00D07772" w:rsidP="00D07772">
      <w:pPr>
        <w:pStyle w:val="CommentText"/>
      </w:pPr>
      <w:r>
        <w:fldChar w:fldCharType="begin"/>
      </w:r>
      <w:r>
        <w:instrText>HYPERLINK "mailto:pvn.pavankumar@sap.com"</w:instrText>
      </w:r>
      <w:bookmarkStart w:id="290" w:name="_@_64A652B9DA0F4EEEAB795F6E80B6DD68Z"/>
      <w:r>
        <w:fldChar w:fldCharType="separate"/>
      </w:r>
      <w:bookmarkEnd w:id="290"/>
      <w:r w:rsidRPr="00D07772">
        <w:rPr>
          <w:rStyle w:val="Mention"/>
          <w:noProof/>
        </w:rPr>
        <w:t>@PavanKumar, PVN</w:t>
      </w:r>
      <w:r>
        <w:fldChar w:fldCharType="end"/>
      </w:r>
      <w:r>
        <w:t xml:space="preserve">  FYI</w:t>
      </w:r>
    </w:p>
  </w:comment>
  <w:comment w:id="283" w:author="PavanKumar, PVN" w:date="2025-11-18T12:01:00Z" w:initials="PP">
    <w:p w14:paraId="6CA10139" w14:textId="2E273CF2" w:rsidR="00A25B14" w:rsidRDefault="00A25B14" w:rsidP="00A25B14">
      <w:r>
        <w:rPr>
          <w:rStyle w:val="CommentReference"/>
        </w:rPr>
        <w:annotationRef/>
      </w:r>
      <w:r>
        <w:rPr>
          <w:szCs w:val="20"/>
        </w:rPr>
        <w:fldChar w:fldCharType="begin"/>
      </w:r>
      <w:r>
        <w:rPr>
          <w:szCs w:val="20"/>
        </w:rPr>
        <w:instrText>HYPERLINK "mailto:rui.nogueira@sap.com"</w:instrText>
      </w:r>
      <w:r>
        <w:rPr>
          <w:szCs w:val="20"/>
        </w:rPr>
      </w:r>
      <w:bookmarkStart w:id="291" w:name="_@_23C26184D2F7514EAAEBDA25EEA8C696Z"/>
      <w:r>
        <w:rPr>
          <w:szCs w:val="20"/>
        </w:rPr>
        <w:fldChar w:fldCharType="separate"/>
      </w:r>
      <w:bookmarkEnd w:id="291"/>
      <w:r w:rsidRPr="00A25B14">
        <w:rPr>
          <w:rStyle w:val="Mention"/>
          <w:noProof/>
          <w:szCs w:val="20"/>
        </w:rPr>
        <w:t>@Nogueira, Rui</w:t>
      </w:r>
      <w:r>
        <w:rPr>
          <w:szCs w:val="20"/>
        </w:rPr>
        <w:fldChar w:fldCharType="end"/>
      </w:r>
      <w:r>
        <w:rPr>
          <w:szCs w:val="20"/>
        </w:rPr>
        <w:t xml:space="preserve"> : hope you are working on this.. </w:t>
      </w:r>
    </w:p>
  </w:comment>
  <w:comment w:id="284" w:author="Nogueira, Rui" w:date="2025-11-18T09:06:00Z" w:initials="NR">
    <w:p w14:paraId="00AC893F" w14:textId="51C2481E" w:rsidR="008E6572" w:rsidRDefault="008E6572">
      <w:pPr>
        <w:pStyle w:val="CommentText"/>
      </w:pPr>
      <w:r>
        <w:rPr>
          <w:rStyle w:val="CommentReference"/>
        </w:rPr>
        <w:annotationRef/>
      </w:r>
      <w:r w:rsidRPr="612530C5">
        <w:t>The wording with "SAP's internal environments" was not good. We are talking about brownfield use cases here. Just made that aadjusment.</w:t>
      </w:r>
    </w:p>
    <w:p w14:paraId="57F01527" w14:textId="1CF1C19C" w:rsidR="008E6572" w:rsidRDefault="008E6572">
      <w:pPr>
        <w:pStyle w:val="CommentText"/>
      </w:pPr>
    </w:p>
    <w:p w14:paraId="1B34BA19" w14:textId="68844974" w:rsidR="008E6572" w:rsidRDefault="008E6572">
      <w:pPr>
        <w:pStyle w:val="CommentText"/>
      </w:pPr>
      <w:r w:rsidRPr="0FAB8169">
        <w:t>This paragraph is about making the App Foundation principles become part of the Golden Path and expand the focus of Golden Path to the brownfiled use cases.</w:t>
      </w:r>
    </w:p>
    <w:p w14:paraId="00692998" w14:textId="49BC71A5" w:rsidR="008E6572" w:rsidRDefault="008E6572">
      <w:pPr>
        <w:pStyle w:val="CommentText"/>
      </w:pPr>
      <w:r w:rsidRPr="63337F50">
        <w:t xml:space="preserve">WDYT </w:t>
      </w:r>
      <w:r>
        <w:fldChar w:fldCharType="begin"/>
      </w:r>
      <w:r>
        <w:instrText xml:space="preserve"> HYPERLINK "mailto:c.ziegler@sap.com"</w:instrText>
      </w:r>
      <w:bookmarkStart w:id="292" w:name="_@_1AB44474E0404166AEBCC6CD13D2D7EFZ"/>
      <w:r>
        <w:fldChar w:fldCharType="separate"/>
      </w:r>
      <w:bookmarkEnd w:id="292"/>
      <w:r w:rsidRPr="77AAF4B9">
        <w:rPr>
          <w:rStyle w:val="Mention"/>
          <w:noProof/>
        </w:rPr>
        <w:t>@Ziegler, Carsten</w:t>
      </w:r>
      <w:r>
        <w:fldChar w:fldCharType="end"/>
      </w:r>
      <w:r w:rsidRPr="3A01FB30">
        <w:t xml:space="preserve"> </w:t>
      </w:r>
    </w:p>
  </w:comment>
  <w:comment w:id="285" w:author="Ziegler, Carsten" w:date="2025-11-18T18:50:00Z" w:initials="ZC">
    <w:p w14:paraId="4ABEE0FA" w14:textId="0E0E6B43" w:rsidR="007954C6" w:rsidRDefault="007954C6">
      <w:pPr>
        <w:pStyle w:val="CommentText"/>
      </w:pPr>
      <w:r>
        <w:rPr>
          <w:rStyle w:val="CommentReference"/>
        </w:rPr>
        <w:annotationRef/>
      </w:r>
      <w:r w:rsidRPr="6396039A">
        <w:t xml:space="preserve">Much better, thanks </w:t>
      </w:r>
      <w:r>
        <w:fldChar w:fldCharType="begin"/>
      </w:r>
      <w:r>
        <w:instrText xml:space="preserve"> HYPERLINK "mailto:rui.nogueira@sap.com"</w:instrText>
      </w:r>
      <w:bookmarkStart w:id="293" w:name="_@_83C8DFEB7EDB45398B7EFD5CECEE7E01Z"/>
      <w:r>
        <w:fldChar w:fldCharType="separate"/>
      </w:r>
      <w:bookmarkEnd w:id="293"/>
      <w:r w:rsidRPr="34AA78FE">
        <w:rPr>
          <w:rStyle w:val="Mention"/>
          <w:noProof/>
        </w:rPr>
        <w:t>@Nogueira, Rui</w:t>
      </w:r>
      <w:r>
        <w:fldChar w:fldCharType="end"/>
      </w:r>
      <w:r w:rsidRPr="0A7449E9">
        <w:t xml:space="preserve"> </w:t>
      </w:r>
    </w:p>
  </w:comment>
  <w:comment w:id="286" w:author="PavanKumar, PVN" w:date="2025-11-18T23:24:00Z" w:initials="PP">
    <w:p w14:paraId="466ECA77" w14:textId="2A28EA76" w:rsidR="00783C61" w:rsidRDefault="00783C61">
      <w:pPr>
        <w:pStyle w:val="CommentText"/>
      </w:pPr>
      <w:r>
        <w:rPr>
          <w:rStyle w:val="CommentReference"/>
        </w:rPr>
        <w:annotationRef/>
      </w:r>
      <w:r w:rsidRPr="5C2AC635">
        <w:t xml:space="preserve">thank you </w:t>
      </w:r>
      <w:r>
        <w:fldChar w:fldCharType="begin"/>
      </w:r>
      <w:r>
        <w:instrText xml:space="preserve"> HYPERLINK "mailto:c.ziegler@sap.com"</w:instrText>
      </w:r>
      <w:bookmarkStart w:id="294" w:name="_@_B122B322A9784723A4113B59D8688F5BZ"/>
      <w:r>
        <w:fldChar w:fldCharType="separate"/>
      </w:r>
      <w:bookmarkEnd w:id="294"/>
      <w:r w:rsidRPr="04777C99">
        <w:rPr>
          <w:rStyle w:val="Mention"/>
          <w:noProof/>
        </w:rPr>
        <w:t>@Ziegler, Carsten</w:t>
      </w:r>
      <w:r>
        <w:fldChar w:fldCharType="end"/>
      </w:r>
      <w:r w:rsidRPr="6DD7BF4C">
        <w:t xml:space="preserve"> ; hope this clarifies and we can close this thread ?</w:t>
      </w:r>
    </w:p>
  </w:comment>
  <w:comment w:id="295" w:author="Steinert, Bastian" w:date="2025-11-06T17:34:00Z" w:initials="SB">
    <w:p w14:paraId="1BCCB9BE" w14:textId="641EA78B" w:rsidR="003E44D1" w:rsidRDefault="003E44D1" w:rsidP="003E44D1">
      <w:r>
        <w:rPr>
          <w:rStyle w:val="CommentReference"/>
        </w:rPr>
        <w:annotationRef/>
      </w:r>
      <w:r>
        <w:rPr>
          <w:szCs w:val="20"/>
        </w:rPr>
        <w:t xml:space="preserve">Are there (specific) plans to provide support for ingestion scenarios for brownfield, e.g. offering a CDC solution? </w:t>
      </w:r>
    </w:p>
  </w:comment>
  <w:comment w:id="296" w:author="PavanKumar, PVN" w:date="2025-11-07T11:17:00Z" w:initials="PP">
    <w:p w14:paraId="6830214F" w14:textId="48C63C44" w:rsidR="00271A38" w:rsidRDefault="00271A38" w:rsidP="00271A38">
      <w:r>
        <w:rPr>
          <w:rStyle w:val="CommentReference"/>
        </w:rPr>
        <w:annotationRef/>
      </w:r>
      <w:r>
        <w:rPr>
          <w:szCs w:val="20"/>
        </w:rPr>
        <w:fldChar w:fldCharType="begin"/>
      </w:r>
      <w:r>
        <w:rPr>
          <w:szCs w:val="20"/>
        </w:rPr>
        <w:instrText>HYPERLINK "mailto:rui.nogueira@sap.com"</w:instrText>
      </w:r>
      <w:r>
        <w:rPr>
          <w:szCs w:val="20"/>
        </w:rPr>
      </w:r>
      <w:bookmarkStart w:id="301" w:name="_@_2D0BED1DB1DBB0408AB4E54359A2F922Z"/>
      <w:r>
        <w:rPr>
          <w:szCs w:val="20"/>
        </w:rPr>
        <w:fldChar w:fldCharType="separate"/>
      </w:r>
      <w:bookmarkEnd w:id="301"/>
      <w:r w:rsidRPr="00271A38">
        <w:rPr>
          <w:rStyle w:val="Mention"/>
          <w:noProof/>
          <w:szCs w:val="20"/>
        </w:rPr>
        <w:t>@Nogueira, Rui</w:t>
      </w:r>
      <w:r>
        <w:rPr>
          <w:szCs w:val="20"/>
        </w:rPr>
        <w:fldChar w:fldCharType="end"/>
      </w:r>
      <w:r>
        <w:rPr>
          <w:szCs w:val="20"/>
        </w:rPr>
        <w:t xml:space="preserve"> : can you address Bastian feedback pointer</w:t>
      </w:r>
    </w:p>
  </w:comment>
  <w:comment w:id="297" w:author="Nogueira, Rui" w:date="2025-11-07T08:48:00Z" w:initials="NR">
    <w:p w14:paraId="22E0BD81" w14:textId="6B155EC9" w:rsidR="004015A7" w:rsidRDefault="004015A7">
      <w:pPr>
        <w:pStyle w:val="CommentText"/>
      </w:pPr>
      <w:r>
        <w:rPr>
          <w:rStyle w:val="CommentReference"/>
        </w:rPr>
        <w:annotationRef/>
      </w:r>
      <w:r>
        <w:fldChar w:fldCharType="begin"/>
      </w:r>
      <w:r>
        <w:instrText xml:space="preserve"> HYPERLINK "mailto:kavita.mittal@sap.com"</w:instrText>
      </w:r>
      <w:bookmarkStart w:id="302" w:name="_@_8DC87FA784134EB08939A67E94873A92Z"/>
      <w:r>
        <w:fldChar w:fldCharType="separate"/>
      </w:r>
      <w:bookmarkEnd w:id="302"/>
      <w:r w:rsidRPr="249DF829">
        <w:rPr>
          <w:rStyle w:val="Mention"/>
          <w:noProof/>
        </w:rPr>
        <w:t>@Mittal, Kavita</w:t>
      </w:r>
      <w:r>
        <w:fldChar w:fldCharType="end"/>
      </w:r>
      <w:r w:rsidRPr="49C7D872">
        <w:t xml:space="preserve"> : do you know whether we are plaining to offer a CDC solution? We can have a quick call if you want to align on this.</w:t>
      </w:r>
    </w:p>
  </w:comment>
  <w:comment w:id="298" w:author="Nogueira, Rui" w:date="2025-11-07T11:57:00Z" w:initials="NR">
    <w:p w14:paraId="1DD63209" w14:textId="7C8331CC" w:rsidR="008F2FC7" w:rsidRDefault="008F2FC7" w:rsidP="008F2FC7">
      <w:r>
        <w:rPr>
          <w:rStyle w:val="CommentReference"/>
        </w:rPr>
        <w:annotationRef/>
      </w:r>
      <w:r>
        <w:rPr>
          <w:szCs w:val="20"/>
        </w:rPr>
        <w:fldChar w:fldCharType="begin"/>
      </w:r>
      <w:r>
        <w:rPr>
          <w:szCs w:val="20"/>
        </w:rPr>
        <w:instrText>HYPERLINK "mailto:bastian.steinert01@sap.com"</w:instrText>
      </w:r>
      <w:r>
        <w:rPr>
          <w:szCs w:val="20"/>
        </w:rPr>
      </w:r>
      <w:bookmarkStart w:id="303" w:name="_@_08C4357821E23F46ADAC2CDB4ADDB827Z"/>
      <w:r>
        <w:rPr>
          <w:szCs w:val="20"/>
        </w:rPr>
        <w:fldChar w:fldCharType="separate"/>
      </w:r>
      <w:bookmarkEnd w:id="303"/>
      <w:r w:rsidRPr="008F2FC7">
        <w:rPr>
          <w:rStyle w:val="Mention"/>
          <w:noProof/>
          <w:szCs w:val="20"/>
        </w:rPr>
        <w:t>@Steinert, Bastian</w:t>
      </w:r>
      <w:r>
        <w:rPr>
          <w:szCs w:val="20"/>
        </w:rPr>
        <w:fldChar w:fldCharType="end"/>
      </w:r>
      <w:r>
        <w:rPr>
          <w:szCs w:val="20"/>
        </w:rPr>
        <w:t>: I think that this is something that doesn't have to addressed in this NorthStar document, but is rather part of a detailed discussion for a semester plan. If you agree, I'd resolve this comment</w:t>
      </w:r>
    </w:p>
  </w:comment>
  <w:comment w:id="299" w:author="Nogueira, Rui" w:date="2025-11-07T11:57:00Z" w:initials="NR">
    <w:p w14:paraId="7A7D30F7" w14:textId="44712A12" w:rsidR="00CE07A5" w:rsidRDefault="00CE07A5" w:rsidP="00CE07A5">
      <w:r>
        <w:rPr>
          <w:rStyle w:val="CommentReference"/>
        </w:rPr>
        <w:annotationRef/>
      </w:r>
      <w:r>
        <w:fldChar w:fldCharType="begin"/>
      </w:r>
      <w:r>
        <w:instrText>HYPERLINK "mailto:bastian.steinert01@sap.com"</w:instrText>
      </w:r>
      <w:bookmarkStart w:id="304" w:name="_@_BE1E4B85EAC7674C946DDDC4CCB4137EZ"/>
      <w:r>
        <w:fldChar w:fldCharType="separate"/>
      </w:r>
      <w:bookmarkEnd w:id="304"/>
      <w:r w:rsidRPr="00CE07A5">
        <w:rPr>
          <w:rStyle w:val="Mention"/>
          <w:noProof/>
        </w:rPr>
        <w:t>@Steinert, Bastian</w:t>
      </w:r>
      <w:r>
        <w:fldChar w:fldCharType="end"/>
      </w:r>
    </w:p>
  </w:comment>
  <w:comment w:id="300" w:author="Steinert, Bastian" w:date="2025-11-10T20:00:00Z" w:initials="SB">
    <w:p w14:paraId="52565AF6" w14:textId="382E8DB8" w:rsidR="00340F40" w:rsidRDefault="00340F40">
      <w:pPr>
        <w:pStyle w:val="CommentText"/>
      </w:pPr>
      <w:r>
        <w:rPr>
          <w:rStyle w:val="CommentReference"/>
        </w:rPr>
        <w:annotationRef/>
      </w:r>
      <w:r w:rsidRPr="084BFBFD">
        <w:t>ok</w:t>
      </w:r>
    </w:p>
    <w:p w14:paraId="307472FF" w14:textId="0B4CE872" w:rsidR="00340F40" w:rsidRDefault="00340F40">
      <w:pPr>
        <w:pStyle w:val="CommentText"/>
      </w:pPr>
    </w:p>
  </w:comment>
  <w:comment w:id="305" w:author="Becker, Tarek" w:date="2025-11-05T09:45:00Z" w:initials="TB">
    <w:p w14:paraId="3D249574" w14:textId="27B1656B" w:rsidR="00792BEE" w:rsidRDefault="00792BEE" w:rsidP="00792BEE">
      <w:r>
        <w:rPr>
          <w:rStyle w:val="CommentReference"/>
        </w:rPr>
        <w:annotationRef/>
      </w:r>
      <w:r>
        <w:rPr>
          <w:szCs w:val="20"/>
        </w:rPr>
        <w:fldChar w:fldCharType="begin"/>
      </w:r>
      <w:r>
        <w:rPr>
          <w:szCs w:val="20"/>
        </w:rPr>
        <w:instrText>HYPERLINK "mailto:rui.nogueira@sap.com"</w:instrText>
      </w:r>
      <w:r>
        <w:rPr>
          <w:szCs w:val="20"/>
        </w:rPr>
      </w:r>
      <w:bookmarkStart w:id="309" w:name="_@_0E4DE7A11906FC43B741F2F164C38A48Z"/>
      <w:r>
        <w:rPr>
          <w:szCs w:val="20"/>
        </w:rPr>
        <w:fldChar w:fldCharType="separate"/>
      </w:r>
      <w:bookmarkEnd w:id="309"/>
      <w:r w:rsidRPr="00792BEE">
        <w:rPr>
          <w:rStyle w:val="Mention"/>
          <w:noProof/>
          <w:szCs w:val="20"/>
        </w:rPr>
        <w:t>@Nogueira, Rui</w:t>
      </w:r>
      <w:r>
        <w:rPr>
          <w:szCs w:val="20"/>
        </w:rPr>
        <w:fldChar w:fldCharType="end"/>
      </w:r>
      <w:r>
        <w:rPr>
          <w:szCs w:val="20"/>
        </w:rPr>
        <w:t xml:space="preserve"> what is this?CIG? Is this part of the AppFND project or is this part of BTP Fabric?</w:t>
      </w:r>
    </w:p>
  </w:comment>
  <w:comment w:id="306" w:author="Nogueira, Rui" w:date="2025-11-06T17:44:00Z" w:initials="NR">
    <w:p w14:paraId="3CB2951C" w14:textId="77777777" w:rsidR="000727A3" w:rsidRDefault="000727A3" w:rsidP="000727A3">
      <w:r>
        <w:rPr>
          <w:rStyle w:val="CommentReference"/>
        </w:rPr>
        <w:annotationRef/>
      </w:r>
      <w:r>
        <w:rPr>
          <w:szCs w:val="20"/>
        </w:rPr>
        <w:t>Yes. It's CIG and addresses demand from the LoBs.</w:t>
      </w:r>
    </w:p>
  </w:comment>
  <w:comment w:id="307" w:author="Nogueira, Rui" w:date="2025-11-07T11:57:00Z" w:initials="NR">
    <w:p w14:paraId="30583C3A" w14:textId="41BBD3FB" w:rsidR="00CE07A5" w:rsidRDefault="00CE07A5" w:rsidP="00CE07A5">
      <w:r>
        <w:rPr>
          <w:rStyle w:val="CommentReference"/>
        </w:rPr>
        <w:annotationRef/>
      </w:r>
      <w:r>
        <w:rPr>
          <w:szCs w:val="20"/>
        </w:rPr>
        <w:t xml:space="preserve">Can we resolve this comment </w:t>
      </w:r>
      <w:r>
        <w:rPr>
          <w:szCs w:val="20"/>
        </w:rPr>
        <w:fldChar w:fldCharType="begin"/>
      </w:r>
      <w:r>
        <w:rPr>
          <w:szCs w:val="20"/>
        </w:rPr>
        <w:instrText>HYPERLINK "mailto:tarek.becker@sap.com"</w:instrText>
      </w:r>
      <w:r>
        <w:rPr>
          <w:szCs w:val="20"/>
        </w:rPr>
      </w:r>
      <w:bookmarkStart w:id="310" w:name="_@_9A76772FEA0F1E4EB4BDBDC3A6839AC4Z"/>
      <w:r>
        <w:rPr>
          <w:szCs w:val="20"/>
        </w:rPr>
        <w:fldChar w:fldCharType="separate"/>
      </w:r>
      <w:bookmarkEnd w:id="310"/>
      <w:r w:rsidRPr="00CE07A5">
        <w:rPr>
          <w:rStyle w:val="Mention"/>
          <w:noProof/>
          <w:szCs w:val="20"/>
        </w:rPr>
        <w:t>@Becker, Tarek</w:t>
      </w:r>
      <w:r>
        <w:rPr>
          <w:szCs w:val="20"/>
        </w:rPr>
        <w:fldChar w:fldCharType="end"/>
      </w:r>
      <w:r>
        <w:rPr>
          <w:szCs w:val="20"/>
        </w:rPr>
        <w:t xml:space="preserve"> after our meeting from yesterday?</w:t>
      </w:r>
    </w:p>
  </w:comment>
  <w:comment w:id="308" w:author="PavanKumar, PVN" w:date="2025-11-18T14:42:00Z" w:initials="PP">
    <w:p w14:paraId="43E1DB35" w14:textId="49289C9B" w:rsidR="00F74E89" w:rsidRDefault="00F74E89" w:rsidP="00F74E89">
      <w:r>
        <w:rPr>
          <w:rStyle w:val="CommentReference"/>
        </w:rPr>
        <w:annotationRef/>
      </w:r>
      <w:r>
        <w:rPr>
          <w:szCs w:val="20"/>
        </w:rPr>
        <w:fldChar w:fldCharType="begin"/>
      </w:r>
      <w:r>
        <w:rPr>
          <w:szCs w:val="20"/>
        </w:rPr>
        <w:instrText>HYPERLINK "mailto:tarek.becker@sap.com"</w:instrText>
      </w:r>
      <w:r>
        <w:rPr>
          <w:szCs w:val="20"/>
        </w:rPr>
      </w:r>
      <w:bookmarkStart w:id="311" w:name="_@_231DEC6F94D7DF4CB559B5285EC0D76DZ"/>
      <w:r>
        <w:rPr>
          <w:szCs w:val="20"/>
        </w:rPr>
        <w:fldChar w:fldCharType="separate"/>
      </w:r>
      <w:bookmarkEnd w:id="311"/>
      <w:r w:rsidRPr="00F74E89">
        <w:rPr>
          <w:rStyle w:val="Mention"/>
          <w:noProof/>
          <w:szCs w:val="20"/>
        </w:rPr>
        <w:t>@Becker, Tarek</w:t>
      </w:r>
      <w:r>
        <w:rPr>
          <w:szCs w:val="20"/>
        </w:rPr>
        <w:fldChar w:fldCharType="end"/>
      </w:r>
      <w:r>
        <w:rPr>
          <w:szCs w:val="20"/>
        </w:rPr>
        <w:t xml:space="preserve"> : can you confirm on this (based on your alignment with Rui) , so we close the thread to move forward with freezing chapter content?</w:t>
      </w:r>
    </w:p>
  </w:comment>
  <w:comment w:id="312" w:author="Becker, Tarek" w:date="2025-11-05T09:49:00Z" w:initials="TB">
    <w:p w14:paraId="144FCFC6" w14:textId="10CBEE3A" w:rsidR="002634A6" w:rsidRDefault="002634A6" w:rsidP="002634A6">
      <w:r>
        <w:rPr>
          <w:rStyle w:val="CommentReference"/>
        </w:rPr>
        <w:annotationRef/>
      </w:r>
      <w:hyperlink r:id="rId6" w:history="1">
        <w:r w:rsidRPr="002814FB">
          <w:rPr>
            <w:rStyle w:val="Mention"/>
            <w:noProof/>
            <w:szCs w:val="20"/>
          </w:rPr>
          <w:t>@Nogueira, Rui</w:t>
        </w:r>
      </w:hyperlink>
      <w:r>
        <w:rPr>
          <w:szCs w:val="20"/>
        </w:rPr>
        <w:t xml:space="preserve"> are we calling finally AppFND a platform next to the rest of the platform :-) </w:t>
      </w:r>
    </w:p>
  </w:comment>
  <w:comment w:id="313" w:author="Nogueira, Rui" w:date="2025-11-06T13:21:00Z" w:initials="NR">
    <w:p w14:paraId="54E28B23" w14:textId="77777777" w:rsidR="002634A6" w:rsidRDefault="002634A6" w:rsidP="002634A6">
      <w:pPr>
        <w:pStyle w:val="CommentText"/>
      </w:pPr>
      <w:r>
        <w:rPr>
          <w:rStyle w:val="CommentReference"/>
        </w:rPr>
        <w:annotationRef/>
      </w:r>
      <w:r w:rsidRPr="6CDF6EED">
        <w:t>Fair point. Not sure where this came from. Just fixed the text</w:t>
      </w:r>
    </w:p>
  </w:comment>
  <w:comment w:id="319" w:author="PavanKumar, PVN" w:date="2025-10-29T13:22:00Z" w:initials="PP">
    <w:p w14:paraId="20AA5D79" w14:textId="62611C12" w:rsidR="000154CB" w:rsidRDefault="000154CB" w:rsidP="000154CB">
      <w:r>
        <w:rPr>
          <w:rStyle w:val="CommentReference"/>
        </w:rPr>
        <w:annotationRef/>
      </w:r>
      <w:r>
        <w:rPr>
          <w:szCs w:val="20"/>
        </w:rPr>
        <w:fldChar w:fldCharType="begin"/>
      </w:r>
      <w:r>
        <w:rPr>
          <w:szCs w:val="20"/>
        </w:rPr>
        <w:instrText>HYPERLINK "mailto:gerlinde.zibulski@sap.com"</w:instrText>
      </w:r>
      <w:r>
        <w:rPr>
          <w:szCs w:val="20"/>
        </w:rPr>
      </w:r>
      <w:bookmarkStart w:id="322" w:name="_@_76602DFE6F709C4E9A769AD6025F956CZ"/>
      <w:r>
        <w:rPr>
          <w:szCs w:val="20"/>
        </w:rPr>
        <w:fldChar w:fldCharType="separate"/>
      </w:r>
      <w:bookmarkEnd w:id="322"/>
      <w:r w:rsidRPr="00A515EE">
        <w:rPr>
          <w:rStyle w:val="Mention"/>
          <w:noProof/>
          <w:szCs w:val="20"/>
        </w:rPr>
        <w:t>@Zibulski, Gerlinde</w:t>
      </w:r>
      <w:r>
        <w:rPr>
          <w:szCs w:val="20"/>
        </w:rPr>
        <w:fldChar w:fldCharType="end"/>
      </w:r>
      <w:r>
        <w:rPr>
          <w:szCs w:val="20"/>
        </w:rPr>
        <w:t xml:space="preserve"> Can you please provide links where ever possible/needed ; </w:t>
      </w:r>
    </w:p>
    <w:p w14:paraId="42D0A062" w14:textId="77777777" w:rsidR="000154CB" w:rsidRDefault="000154CB" w:rsidP="000154CB"/>
    <w:p w14:paraId="58A596A2" w14:textId="77777777" w:rsidR="000154CB" w:rsidRDefault="000154CB" w:rsidP="000154CB">
      <w:r>
        <w:rPr>
          <w:szCs w:val="20"/>
        </w:rPr>
        <w:t xml:space="preserve">this was the review comment earlier from Priyanka </w:t>
      </w:r>
    </w:p>
  </w:comment>
  <w:comment w:id="320" w:author="Zibulski, Gerlinde" w:date="2025-10-29T09:53:00Z" w:initials="ZG">
    <w:p w14:paraId="6390A62E" w14:textId="77777777" w:rsidR="000154CB" w:rsidRDefault="000154CB" w:rsidP="000154CB">
      <w:pPr>
        <w:pStyle w:val="CommentText"/>
      </w:pPr>
      <w:r>
        <w:rPr>
          <w:rStyle w:val="CommentReference"/>
        </w:rPr>
        <w:annotationRef/>
      </w:r>
      <w:r w:rsidRPr="6957CBA5">
        <w:t>Done</w:t>
      </w:r>
    </w:p>
    <w:p w14:paraId="3F44310A" w14:textId="77777777" w:rsidR="000154CB" w:rsidRDefault="000154CB" w:rsidP="000154CB">
      <w:pPr>
        <w:pStyle w:val="CommentText"/>
      </w:pPr>
    </w:p>
  </w:comment>
  <w:comment w:id="321" w:author="PavanKumar, PVN" w:date="2025-11-04T10:49:00Z" w:initials="PP">
    <w:p w14:paraId="361A2FEA" w14:textId="77777777" w:rsidR="000154CB" w:rsidRDefault="000154CB" w:rsidP="000154CB">
      <w:r>
        <w:rPr>
          <w:rStyle w:val="CommentReference"/>
        </w:rPr>
        <w:annotationRef/>
      </w:r>
      <w:r>
        <w:rPr>
          <w:szCs w:val="20"/>
        </w:rPr>
        <w:t>thank you</w:t>
      </w:r>
    </w:p>
  </w:comment>
  <w:comment w:id="324" w:author="Ziegler, Carsten" w:date="2025-11-01T18:22:00Z" w:initials="CZ">
    <w:p w14:paraId="7F98F9CE" w14:textId="06B7CA11" w:rsidR="00936232" w:rsidRDefault="00936232" w:rsidP="00936232">
      <w:pPr>
        <w:pStyle w:val="CommentText"/>
      </w:pPr>
      <w:r>
        <w:rPr>
          <w:rStyle w:val="CommentReference"/>
        </w:rPr>
        <w:annotationRef/>
      </w:r>
      <w:r>
        <w:fldChar w:fldCharType="begin"/>
      </w:r>
      <w:r>
        <w:instrText>HYPERLINK "mailto:svetoslav.manolov@sap.com"</w:instrText>
      </w:r>
      <w:bookmarkStart w:id="330" w:name="_@_7712E6F7336B4F059A7732055BB8FEB3Z"/>
      <w:r>
        <w:fldChar w:fldCharType="separate"/>
      </w:r>
      <w:bookmarkEnd w:id="330"/>
      <w:r w:rsidRPr="00936232">
        <w:rPr>
          <w:rStyle w:val="Mention"/>
          <w:noProof/>
        </w:rPr>
        <w:t>@Manolov, Svetoslav</w:t>
      </w:r>
      <w:r>
        <w:fldChar w:fldCharType="end"/>
      </w:r>
      <w:r>
        <w:t xml:space="preserve"> We should build the connect to shift left for compliance with App Fnd on BTP </w:t>
      </w:r>
      <w:r>
        <w:fldChar w:fldCharType="begin"/>
      </w:r>
      <w:r>
        <w:instrText>HYPERLINK "mailto:rui.nogueira@sap.com"</w:instrText>
      </w:r>
      <w:bookmarkStart w:id="331" w:name="_@_0B14EA2D704249BEAA985F5CBF742BE2Z"/>
      <w:r>
        <w:fldChar w:fldCharType="separate"/>
      </w:r>
      <w:bookmarkEnd w:id="331"/>
      <w:r w:rsidRPr="00936232">
        <w:rPr>
          <w:rStyle w:val="Mention"/>
          <w:noProof/>
        </w:rPr>
        <w:t>@Nogueira, Rui</w:t>
      </w:r>
      <w:r>
        <w:fldChar w:fldCharType="end"/>
      </w:r>
      <w:r>
        <w:t xml:space="preserve"> </w:t>
      </w:r>
    </w:p>
  </w:comment>
  <w:comment w:id="325" w:author="Manolov, Svetoslav" w:date="2025-11-01T21:14:00Z" w:initials="SM">
    <w:p w14:paraId="50B9339B" w14:textId="77777777" w:rsidR="008651C3" w:rsidRDefault="008651C3" w:rsidP="008651C3">
      <w:pPr>
        <w:pStyle w:val="CommentText"/>
      </w:pPr>
      <w:r>
        <w:rPr>
          <w:rStyle w:val="CommentReference"/>
        </w:rPr>
        <w:annotationRef/>
      </w:r>
      <w:r>
        <w:rPr>
          <w:lang w:val="de-DE"/>
        </w:rPr>
        <w:t>I agree. We need to connect the compliance part with the technical measures on HOW. I was considering this to be detailed out via the CPA Workgroup. We can then elaborate on tools and automation.</w:t>
      </w:r>
    </w:p>
  </w:comment>
  <w:comment w:id="326" w:author="PavanKumar, PVN" w:date="2025-11-03T16:37:00Z" w:initials="PP">
    <w:p w14:paraId="698C3001" w14:textId="2EE3AE7A" w:rsidR="00142A7E" w:rsidRDefault="00142A7E" w:rsidP="00142A7E">
      <w:r>
        <w:rPr>
          <w:rStyle w:val="CommentReference"/>
        </w:rPr>
        <w:annotationRef/>
      </w:r>
      <w:r>
        <w:rPr>
          <w:szCs w:val="20"/>
        </w:rPr>
        <w:fldChar w:fldCharType="begin"/>
      </w:r>
      <w:r>
        <w:rPr>
          <w:szCs w:val="20"/>
        </w:rPr>
        <w:instrText>HYPERLINK "mailto:svetoslav.manolov@sap.com"</w:instrText>
      </w:r>
      <w:r>
        <w:rPr>
          <w:szCs w:val="20"/>
        </w:rPr>
      </w:r>
      <w:bookmarkStart w:id="332" w:name="_@_EF1DC32C51D6084BBAC76DB543A2ADCAZ"/>
      <w:r>
        <w:rPr>
          <w:szCs w:val="20"/>
        </w:rPr>
        <w:fldChar w:fldCharType="separate"/>
      </w:r>
      <w:bookmarkEnd w:id="332"/>
      <w:r w:rsidRPr="00142A7E">
        <w:rPr>
          <w:rStyle w:val="Mention"/>
          <w:noProof/>
          <w:szCs w:val="20"/>
        </w:rPr>
        <w:t>@Manolov, Svetoslav</w:t>
      </w:r>
      <w:r>
        <w:rPr>
          <w:szCs w:val="20"/>
        </w:rPr>
        <w:fldChar w:fldCharType="end"/>
      </w:r>
      <w:r>
        <w:rPr>
          <w:szCs w:val="20"/>
        </w:rPr>
        <w:t xml:space="preserve"> : will you update the content/section accordingly?</w:t>
      </w:r>
    </w:p>
  </w:comment>
  <w:comment w:id="327" w:author="Manolov, Svetoslav" w:date="2025-11-03T12:14:00Z" w:initials="MS">
    <w:p w14:paraId="6D1BD977" w14:textId="7ABEEB89" w:rsidR="002014E8" w:rsidRDefault="002014E8">
      <w:pPr>
        <w:pStyle w:val="CommentText"/>
      </w:pPr>
      <w:r>
        <w:rPr>
          <w:rStyle w:val="CommentReference"/>
        </w:rPr>
        <w:annotationRef/>
      </w:r>
      <w:r w:rsidRPr="56ED6F6B">
        <w:t>No, I meant the details on HOW to implement that , i.e. the shift-left and automation in BTP as mentioned by Carsten, will be a subject of the detailization of the corresponding CPA groups.  I believe it makes sense here to keep the content crisp and focused on WHAT, the HOW requires longer description.</w:t>
      </w:r>
    </w:p>
  </w:comment>
  <w:comment w:id="328" w:author="PavanKumar, PVN" w:date="2025-11-04T12:45:00Z" w:initials="PP">
    <w:p w14:paraId="543FAED7" w14:textId="58EBB576" w:rsidR="00EE2F59" w:rsidRDefault="00EE2F59" w:rsidP="00EE2F59">
      <w:r>
        <w:rPr>
          <w:rStyle w:val="CommentReference"/>
        </w:rPr>
        <w:annotationRef/>
      </w:r>
      <w:r>
        <w:rPr>
          <w:szCs w:val="20"/>
        </w:rPr>
        <w:fldChar w:fldCharType="begin"/>
      </w:r>
      <w:r>
        <w:rPr>
          <w:szCs w:val="20"/>
        </w:rPr>
        <w:instrText>HYPERLINK "mailto:svetoslav.manolov@sap.com"</w:instrText>
      </w:r>
      <w:r>
        <w:rPr>
          <w:szCs w:val="20"/>
        </w:rPr>
      </w:r>
      <w:bookmarkStart w:id="333" w:name="_@_1718EA02EBA0124491265AF0A3C27079Z"/>
      <w:r>
        <w:rPr>
          <w:szCs w:val="20"/>
        </w:rPr>
        <w:fldChar w:fldCharType="separate"/>
      </w:r>
      <w:bookmarkEnd w:id="333"/>
      <w:r w:rsidRPr="00EE2F59">
        <w:rPr>
          <w:rStyle w:val="Mention"/>
          <w:noProof/>
          <w:szCs w:val="20"/>
        </w:rPr>
        <w:t>@Manolov, Svetoslav</w:t>
      </w:r>
      <w:r>
        <w:rPr>
          <w:szCs w:val="20"/>
        </w:rPr>
        <w:fldChar w:fldCharType="end"/>
      </w:r>
      <w:r>
        <w:rPr>
          <w:szCs w:val="20"/>
        </w:rPr>
        <w:t xml:space="preserve"> : can we indicate that this will be detailed out as a one liner or  we link to aan another resource on HOW part ? </w:t>
      </w:r>
    </w:p>
    <w:p w14:paraId="2A233E6E" w14:textId="77777777" w:rsidR="00EE2F59" w:rsidRDefault="00EE2F59" w:rsidP="00EE2F59"/>
    <w:p w14:paraId="1DCADC98" w14:textId="77777777" w:rsidR="00EE2F59" w:rsidRDefault="00EE2F59" w:rsidP="00EE2F59">
      <w:r>
        <w:rPr>
          <w:szCs w:val="20"/>
        </w:rPr>
        <w:t>if not lets close the thread</w:t>
      </w:r>
    </w:p>
  </w:comment>
  <w:comment w:id="329" w:author="Manolov, Svetoslav" w:date="2025-11-05T11:27:00Z" w:initials="SM">
    <w:p w14:paraId="5D4FB053" w14:textId="77777777" w:rsidR="00446D6B" w:rsidRDefault="007B0366" w:rsidP="00446D6B">
      <w:pPr>
        <w:pStyle w:val="CommentText"/>
      </w:pPr>
      <w:r>
        <w:rPr>
          <w:rStyle w:val="CommentReference"/>
        </w:rPr>
        <w:annotationRef/>
      </w:r>
      <w:r w:rsidR="00446D6B">
        <w:t>Done. some extensions related to the HOW are added referring to shift-left, standardization, automation in the Platform layer.</w:t>
      </w:r>
    </w:p>
  </w:comment>
  <w:comment w:id="335" w:author="Kask, Sean" w:date="2025-11-12T13:57:00Z" w:initials="SK">
    <w:p w14:paraId="61147426" w14:textId="77777777" w:rsidR="00E7169A" w:rsidRDefault="00E7169A" w:rsidP="00E7169A">
      <w:pPr>
        <w:pStyle w:val="CommentText"/>
      </w:pPr>
      <w:r>
        <w:rPr>
          <w:rStyle w:val="CommentReference"/>
        </w:rPr>
        <w:annotationRef/>
      </w:r>
      <w:r>
        <w:t xml:space="preserve">Why another “layer”? </w:t>
      </w:r>
    </w:p>
  </w:comment>
  <w:comment w:id="336" w:author="Wittmann, Steffen" w:date="2025-11-01T08:44:00Z" w:initials="WS">
    <w:p w14:paraId="4B8B3725" w14:textId="43507BEA" w:rsidR="00462CF5" w:rsidRDefault="00462CF5">
      <w:pPr>
        <w:pStyle w:val="CommentText"/>
      </w:pPr>
      <w:r>
        <w:rPr>
          <w:rStyle w:val="CommentReference"/>
        </w:rPr>
        <w:annotationRef/>
      </w:r>
      <w:r w:rsidRPr="101AC1A0">
        <w:t>and MCP servers.</w:t>
      </w:r>
    </w:p>
  </w:comment>
  <w:comment w:id="337" w:author="Jain, Shashank Mohan" w:date="2025-11-03T15:09:00Z" w:initials="JSM">
    <w:p w14:paraId="3506385A" w14:textId="77777777" w:rsidR="00042B6D" w:rsidRDefault="00042B6D" w:rsidP="00042B6D">
      <w:r>
        <w:rPr>
          <w:rStyle w:val="CommentReference"/>
        </w:rPr>
        <w:annotationRef/>
      </w:r>
      <w:r>
        <w:rPr>
          <w:szCs w:val="20"/>
        </w:rPr>
        <w:t>done</w:t>
      </w:r>
    </w:p>
  </w:comment>
  <w:comment w:id="340" w:author="Wijaya Tonny, Darwin" w:date="2025-11-07T12:46:00Z" w:initials="WTD">
    <w:p w14:paraId="7C2040F9" w14:textId="79283424" w:rsidR="008F221E" w:rsidRDefault="002B6CF3" w:rsidP="008F221E">
      <w:r>
        <w:rPr>
          <w:rStyle w:val="CommentReference"/>
        </w:rPr>
        <w:annotationRef/>
      </w:r>
      <w:r w:rsidR="008F221E">
        <w:rPr>
          <w:szCs w:val="20"/>
        </w:rPr>
        <w:fldChar w:fldCharType="begin"/>
      </w:r>
      <w:r w:rsidR="008F221E">
        <w:rPr>
          <w:szCs w:val="20"/>
        </w:rPr>
        <w:instrText>HYPERLINK "mailto:matthias.rosker@sap.com"</w:instrText>
      </w:r>
      <w:r w:rsidR="008F221E">
        <w:rPr>
          <w:szCs w:val="20"/>
        </w:rPr>
      </w:r>
      <w:bookmarkStart w:id="344" w:name="_@_1AB32597D438674A8F2136615696C0BDZ"/>
      <w:r w:rsidR="008F221E">
        <w:rPr>
          <w:szCs w:val="20"/>
        </w:rPr>
        <w:fldChar w:fldCharType="separate"/>
      </w:r>
      <w:bookmarkEnd w:id="344"/>
      <w:r w:rsidR="008F221E" w:rsidRPr="008F221E">
        <w:rPr>
          <w:rStyle w:val="Mention"/>
          <w:noProof/>
          <w:szCs w:val="20"/>
        </w:rPr>
        <w:t>@Rosker, Matthias</w:t>
      </w:r>
      <w:r w:rsidR="008F221E">
        <w:rPr>
          <w:szCs w:val="20"/>
        </w:rPr>
        <w:fldChar w:fldCharType="end"/>
      </w:r>
      <w:r w:rsidR="008F221E">
        <w:rPr>
          <w:szCs w:val="20"/>
        </w:rPr>
        <w:t xml:space="preserve"> </w:t>
      </w:r>
      <w:r w:rsidR="008F221E">
        <w:rPr>
          <w:szCs w:val="20"/>
        </w:rPr>
        <w:fldChar w:fldCharType="begin"/>
      </w:r>
      <w:r w:rsidR="008F221E">
        <w:rPr>
          <w:szCs w:val="20"/>
        </w:rPr>
        <w:instrText>HYPERLINK "mailto:priyanka.porwal@sap.com"</w:instrText>
      </w:r>
      <w:r w:rsidR="008F221E">
        <w:rPr>
          <w:szCs w:val="20"/>
        </w:rPr>
      </w:r>
      <w:bookmarkStart w:id="345" w:name="_@_C45791EA31B9FA4F8F0A0CE512D5CEFDZ"/>
      <w:r w:rsidR="008F221E">
        <w:rPr>
          <w:szCs w:val="20"/>
        </w:rPr>
        <w:fldChar w:fldCharType="separate"/>
      </w:r>
      <w:bookmarkEnd w:id="345"/>
      <w:r w:rsidR="008F221E" w:rsidRPr="008F221E">
        <w:rPr>
          <w:rStyle w:val="Mention"/>
          <w:noProof/>
          <w:szCs w:val="20"/>
        </w:rPr>
        <w:t>@Porwal, Priyanka</w:t>
      </w:r>
      <w:r w:rsidR="008F221E">
        <w:rPr>
          <w:szCs w:val="20"/>
        </w:rPr>
        <w:fldChar w:fldCharType="end"/>
      </w:r>
      <w:r w:rsidR="008F221E">
        <w:rPr>
          <w:szCs w:val="20"/>
        </w:rPr>
        <w:t>: I updated the SovCloud and SCOS part. I run GPT to improve the wording accordingly. Thanks.</w:t>
      </w:r>
    </w:p>
    <w:p w14:paraId="7C697F0C" w14:textId="77777777" w:rsidR="008F221E" w:rsidRDefault="008F221E" w:rsidP="008F221E"/>
    <w:p w14:paraId="3F8A11BD" w14:textId="16574B89" w:rsidR="008F221E" w:rsidRDefault="008F221E" w:rsidP="008F221E">
      <w:r>
        <w:rPr>
          <w:szCs w:val="20"/>
        </w:rPr>
        <w:fldChar w:fldCharType="begin"/>
      </w:r>
      <w:r>
        <w:rPr>
          <w:szCs w:val="20"/>
        </w:rPr>
        <w:instrText>HYPERLINK "mailto:c.ziegler@sap.com"</w:instrText>
      </w:r>
      <w:r>
        <w:rPr>
          <w:szCs w:val="20"/>
        </w:rPr>
      </w:r>
      <w:bookmarkStart w:id="346" w:name="_@_7FEB473F0EA42E409FB96754BB9E159FZ"/>
      <w:r>
        <w:rPr>
          <w:szCs w:val="20"/>
        </w:rPr>
        <w:fldChar w:fldCharType="separate"/>
      </w:r>
      <w:bookmarkEnd w:id="346"/>
      <w:r w:rsidRPr="008F221E">
        <w:rPr>
          <w:rStyle w:val="Mention"/>
          <w:noProof/>
          <w:szCs w:val="20"/>
        </w:rPr>
        <w:t>@Ziegler, Carsten</w:t>
      </w:r>
      <w:r>
        <w:rPr>
          <w:szCs w:val="20"/>
        </w:rPr>
        <w:fldChar w:fldCharType="end"/>
      </w:r>
      <w:r>
        <w:rPr>
          <w:szCs w:val="20"/>
        </w:rPr>
        <w:t>: FYI</w:t>
      </w:r>
    </w:p>
  </w:comment>
  <w:comment w:id="341" w:author="Rosker, Matthias" w:date="2025-11-07T16:10:00Z" w:initials="RM">
    <w:p w14:paraId="5EC5ABDF" w14:textId="5CF928CE" w:rsidR="00803A8E" w:rsidRDefault="00803A8E">
      <w:pPr>
        <w:pStyle w:val="CommentText"/>
      </w:pPr>
      <w:r>
        <w:rPr>
          <w:rStyle w:val="CommentReference"/>
        </w:rPr>
        <w:annotationRef/>
      </w:r>
      <w:r w:rsidRPr="5EBA3FEA">
        <w:t xml:space="preserve">@I don't like some of the AI generated wording, as it is watering down and creating ambiguity. </w:t>
      </w:r>
    </w:p>
    <w:p w14:paraId="529B5744" w14:textId="5E3E3EBE" w:rsidR="00803A8E" w:rsidRDefault="00803A8E">
      <w:pPr>
        <w:pStyle w:val="CommentText"/>
      </w:pPr>
      <w:r w:rsidRPr="1EF84D4E">
        <w:t>Phrases like this sound pretty much like senseless generation of content:</w:t>
      </w:r>
    </w:p>
    <w:p w14:paraId="299691C2" w14:textId="011830F2" w:rsidR="00803A8E" w:rsidRDefault="00803A8E">
      <w:pPr>
        <w:pStyle w:val="CommentText"/>
      </w:pPr>
    </w:p>
    <w:p w14:paraId="5C0186D3" w14:textId="07829477" w:rsidR="00803A8E" w:rsidRDefault="00803A8E">
      <w:pPr>
        <w:pStyle w:val="CommentText"/>
      </w:pPr>
      <w:r w:rsidRPr="4B916ADC">
        <w:t xml:space="preserve">This requires standardized software packaging, delivery, and operations &amp; lifecycle management along DevOps value chain from software handover from development unit to sovereign cloud ops, through pre-release validation, shipment, provisioning, and operations. </w:t>
      </w:r>
    </w:p>
    <w:p w14:paraId="42DF5368" w14:textId="0C5B3680" w:rsidR="00803A8E" w:rsidRDefault="00803A8E">
      <w:pPr>
        <w:pStyle w:val="CommentText"/>
      </w:pPr>
    </w:p>
    <w:p w14:paraId="5437E62D" w14:textId="59E38D27" w:rsidR="00803A8E" w:rsidRDefault="00803A8E">
      <w:pPr>
        <w:pStyle w:val="CommentText"/>
      </w:pPr>
      <w:r w:rsidRPr="560A94F8">
        <w:t xml:space="preserve">The last sentence of need for productisation of tools etc. is not about a definition of the sovereign Cloud as a deployment model, but a tactical statement, which I would question makes sense at this level of abstraction. Lastly, a reference to "production-grade Quality" would imply, that we do not run Sovereign Cloud a production grade quality, which I would also object. </w:t>
      </w:r>
    </w:p>
    <w:p w14:paraId="656806A0" w14:textId="064E8DE1" w:rsidR="00803A8E" w:rsidRDefault="00803A8E">
      <w:pPr>
        <w:pStyle w:val="CommentText"/>
      </w:pPr>
    </w:p>
    <w:p w14:paraId="5730A854" w14:textId="267CD52B" w:rsidR="00803A8E" w:rsidRDefault="00803A8E">
      <w:pPr>
        <w:pStyle w:val="CommentText"/>
      </w:pPr>
      <w:r w:rsidRPr="5FC5E74D">
        <w:t xml:space="preserve">Improvements will enable a more efficient and lower TCO delivery of Sovereign Clouds at bigger scale. It is not about production grade quality for me here. </w:t>
      </w:r>
    </w:p>
  </w:comment>
  <w:comment w:id="342" w:author="Porwal, Priyanka" w:date="2025-11-07T20:53:00Z" w:initials="PP">
    <w:p w14:paraId="59E40098" w14:textId="77777777" w:rsidR="00B917E2" w:rsidRDefault="00B917E2" w:rsidP="00B917E2">
      <w:r>
        <w:rPr>
          <w:rStyle w:val="CommentReference"/>
        </w:rPr>
        <w:annotationRef/>
      </w:r>
      <w:r>
        <w:rPr>
          <w:szCs w:val="20"/>
        </w:rPr>
        <w:t xml:space="preserve">I agree with Matthias, I dont like the GPT generated text too. I have setup a call on Monday to understand Darwin's perspective and adopt content, if needed.  </w:t>
      </w:r>
    </w:p>
  </w:comment>
  <w:comment w:id="343" w:author="Porwal, Priyanka" w:date="2025-11-10T15:23:00Z" w:initials="PP">
    <w:p w14:paraId="0A6B789B" w14:textId="77777777" w:rsidR="00325C00" w:rsidRDefault="00325C00" w:rsidP="00325C00">
      <w:r>
        <w:rPr>
          <w:rStyle w:val="CommentReference"/>
        </w:rPr>
        <w:annotationRef/>
      </w:r>
      <w:r>
        <w:rPr>
          <w:szCs w:val="20"/>
        </w:rPr>
        <w:t xml:space="preserve">Discussed with Darwin and Matthias and we made the changes together. Closing this now. </w:t>
      </w:r>
    </w:p>
  </w:comment>
  <w:comment w:id="348" w:author="Patil, Lalit" w:date="2025-10-28T11:20:00Z" w:initials="PL">
    <w:p w14:paraId="2841C587" w14:textId="27314CB1" w:rsidR="00A70FB0" w:rsidRDefault="00A70FB0">
      <w:pPr>
        <w:pStyle w:val="CommentText"/>
      </w:pPr>
      <w:r>
        <w:rPr>
          <w:rStyle w:val="CommentReference"/>
        </w:rPr>
        <w:annotationRef/>
      </w:r>
      <w:r>
        <w:fldChar w:fldCharType="begin"/>
      </w:r>
      <w:r>
        <w:instrText xml:space="preserve"> HYPERLINK "mailto:priyanka.porwal@sap.com"</w:instrText>
      </w:r>
      <w:bookmarkStart w:id="353" w:name="_@_D71FB51865B9402B9691C083CDFEEEA9Z"/>
      <w:r>
        <w:fldChar w:fldCharType="separate"/>
      </w:r>
      <w:bookmarkEnd w:id="353"/>
      <w:r w:rsidRPr="262F4038">
        <w:rPr>
          <w:rStyle w:val="Mention"/>
          <w:noProof/>
        </w:rPr>
        <w:t>@Porwal, Priyanka</w:t>
      </w:r>
      <w:r>
        <w:fldChar w:fldCharType="end"/>
      </w:r>
      <w:r w:rsidRPr="69CA9B10">
        <w:t xml:space="preserve"> </w:t>
      </w:r>
      <w:r>
        <w:fldChar w:fldCharType="begin"/>
      </w:r>
      <w:r>
        <w:instrText xml:space="preserve"> HYPERLINK "mailto:anirban.majumdar@sap.com"</w:instrText>
      </w:r>
      <w:bookmarkStart w:id="354" w:name="_@_B423C834BB3944DB946FDAA98A8CB32FZ"/>
      <w:r>
        <w:fldChar w:fldCharType="separate"/>
      </w:r>
      <w:bookmarkEnd w:id="354"/>
      <w:r w:rsidRPr="7349644F">
        <w:rPr>
          <w:rStyle w:val="Mention"/>
          <w:noProof/>
        </w:rPr>
        <w:t>@Majumdar, Anirban</w:t>
      </w:r>
      <w:r>
        <w:fldChar w:fldCharType="end"/>
      </w:r>
      <w:r w:rsidRPr="72BC8173">
        <w:t xml:space="preserve"> The section Cloud Delivery and operations completely misses the Private Cloud deployments, which accounts to a majority of SAP deployments today. We should add this to make this document complete. In addition, the resilience section is too short. This has to be described in detail on how we ensure resiliency for planned as well as unplanned outages. AIOps is the way to go for future resilient , scalable and security operations and we need to elaborate on this topic in this section. Change management aspect is missing , meaning how we do upgrades, migrations, interfaces going forward. Happy to support here with the details. </w:t>
      </w:r>
    </w:p>
  </w:comment>
  <w:comment w:id="349" w:author="Porwal, Priyanka" w:date="2025-10-28T16:28:00Z" w:initials="PP">
    <w:p w14:paraId="2454F571" w14:textId="77777777" w:rsidR="00ED03BA" w:rsidRDefault="00ED03BA" w:rsidP="00ED03BA">
      <w:r>
        <w:rPr>
          <w:rStyle w:val="CommentReference"/>
        </w:rPr>
        <w:annotationRef/>
      </w:r>
      <w:r>
        <w:rPr>
          <w:szCs w:val="20"/>
        </w:rPr>
        <w:t xml:space="preserve">Thanks Lalit for your feedback. I see that the order of chapters is changed. As part of next chapter, global availability and rollout strategy, we did add about private cloud. AI Operations is planned to be added, about resilience will reach out to you offline to understand more details and whether these are covered in linked documents. </w:t>
      </w:r>
    </w:p>
  </w:comment>
  <w:comment w:id="350" w:author="PavanKumar, PVN" w:date="2025-10-30T08:18:00Z" w:initials="PP">
    <w:p w14:paraId="6DB0D9B2" w14:textId="46E68319" w:rsidR="00E5720E" w:rsidRDefault="00E5720E" w:rsidP="00E5720E">
      <w:r>
        <w:rPr>
          <w:rStyle w:val="CommentReference"/>
        </w:rPr>
        <w:annotationRef/>
      </w:r>
      <w:r>
        <w:rPr>
          <w:szCs w:val="20"/>
        </w:rPr>
        <w:t xml:space="preserve">thank you </w:t>
      </w:r>
      <w:r>
        <w:rPr>
          <w:szCs w:val="20"/>
        </w:rPr>
        <w:fldChar w:fldCharType="begin"/>
      </w:r>
      <w:r>
        <w:rPr>
          <w:szCs w:val="20"/>
        </w:rPr>
        <w:instrText>HYPERLINK "mailto:lalit.patil@sap.com"</w:instrText>
      </w:r>
      <w:r>
        <w:rPr>
          <w:szCs w:val="20"/>
        </w:rPr>
      </w:r>
      <w:bookmarkStart w:id="355" w:name="_@_7035633C2EAEC842BC8D1525B3AAA2DAZ"/>
      <w:r>
        <w:rPr>
          <w:szCs w:val="20"/>
        </w:rPr>
        <w:fldChar w:fldCharType="separate"/>
      </w:r>
      <w:bookmarkEnd w:id="355"/>
      <w:r w:rsidRPr="00E5720E">
        <w:rPr>
          <w:rStyle w:val="Mention"/>
          <w:noProof/>
          <w:szCs w:val="20"/>
        </w:rPr>
        <w:t>@Patil, Lalit</w:t>
      </w:r>
      <w:r>
        <w:rPr>
          <w:szCs w:val="20"/>
        </w:rPr>
        <w:fldChar w:fldCharType="end"/>
      </w:r>
      <w:r>
        <w:rPr>
          <w:szCs w:val="20"/>
        </w:rPr>
        <w:t xml:space="preserve"> for your feedback; </w:t>
      </w:r>
      <w:r>
        <w:rPr>
          <w:szCs w:val="20"/>
        </w:rPr>
        <w:fldChar w:fldCharType="begin"/>
      </w:r>
      <w:r>
        <w:rPr>
          <w:szCs w:val="20"/>
        </w:rPr>
        <w:instrText>HYPERLINK "mailto:tanuj.sharma@sap.com"</w:instrText>
      </w:r>
      <w:r>
        <w:rPr>
          <w:szCs w:val="20"/>
        </w:rPr>
      </w:r>
      <w:bookmarkStart w:id="356" w:name="_@_73BBF6F1126C7F47B89E4AA4071E94BFZ"/>
      <w:r>
        <w:rPr>
          <w:szCs w:val="20"/>
        </w:rPr>
        <w:fldChar w:fldCharType="separate"/>
      </w:r>
      <w:bookmarkEnd w:id="356"/>
      <w:r w:rsidRPr="00E5720E">
        <w:rPr>
          <w:rStyle w:val="Mention"/>
          <w:noProof/>
          <w:szCs w:val="20"/>
        </w:rPr>
        <w:t>@Sharma, Tanuj</w:t>
      </w:r>
      <w:r>
        <w:rPr>
          <w:szCs w:val="20"/>
        </w:rPr>
        <w:fldChar w:fldCharType="end"/>
      </w:r>
      <w:r>
        <w:rPr>
          <w:szCs w:val="20"/>
        </w:rPr>
        <w:t xml:space="preserve"> and </w:t>
      </w:r>
      <w:r>
        <w:rPr>
          <w:szCs w:val="20"/>
        </w:rPr>
        <w:fldChar w:fldCharType="begin"/>
      </w:r>
      <w:r>
        <w:rPr>
          <w:szCs w:val="20"/>
        </w:rPr>
        <w:instrText>HYPERLINK "mailto:priyanka.porwal@sap.com"</w:instrText>
      </w:r>
      <w:r>
        <w:rPr>
          <w:szCs w:val="20"/>
        </w:rPr>
      </w:r>
      <w:bookmarkStart w:id="357" w:name="_@_F3DE4BA1713AD34D85DC86E270FA260AZ"/>
      <w:r>
        <w:rPr>
          <w:szCs w:val="20"/>
        </w:rPr>
        <w:fldChar w:fldCharType="separate"/>
      </w:r>
      <w:bookmarkEnd w:id="357"/>
      <w:r w:rsidRPr="00E5720E">
        <w:rPr>
          <w:rStyle w:val="Mention"/>
          <w:noProof/>
          <w:szCs w:val="20"/>
        </w:rPr>
        <w:t>@Porwal, Priyanka</w:t>
      </w:r>
      <w:r>
        <w:rPr>
          <w:szCs w:val="20"/>
        </w:rPr>
        <w:fldChar w:fldCharType="end"/>
      </w:r>
      <w:r>
        <w:rPr>
          <w:szCs w:val="20"/>
        </w:rPr>
        <w:t xml:space="preserve"> are working on it</w:t>
      </w:r>
    </w:p>
  </w:comment>
  <w:comment w:id="351" w:author="Porwal, Priyanka" w:date="2025-10-30T08:23:00Z" w:initials="PP">
    <w:p w14:paraId="244D2D20" w14:textId="77777777" w:rsidR="00693B49" w:rsidRDefault="00693B49" w:rsidP="00693B49">
      <w:r>
        <w:rPr>
          <w:rStyle w:val="CommentReference"/>
        </w:rPr>
        <w:annotationRef/>
      </w:r>
      <w:r>
        <w:rPr>
          <w:szCs w:val="20"/>
        </w:rPr>
        <w:t xml:space="preserve">We had a call with Lalit yesterday. He would again review the chapters based on latest changes. </w:t>
      </w:r>
    </w:p>
  </w:comment>
  <w:comment w:id="352" w:author="PavanKumar, PVN" w:date="2025-11-03T21:59:00Z" w:initials="PP">
    <w:p w14:paraId="2BB47457" w14:textId="44CB33C6" w:rsidR="003D57A9" w:rsidRDefault="003D57A9" w:rsidP="003D57A9">
      <w:r>
        <w:rPr>
          <w:rStyle w:val="CommentReference"/>
        </w:rPr>
        <w:annotationRef/>
      </w:r>
      <w:r>
        <w:rPr>
          <w:szCs w:val="20"/>
        </w:rPr>
        <w:fldChar w:fldCharType="begin"/>
      </w:r>
      <w:r>
        <w:rPr>
          <w:szCs w:val="20"/>
        </w:rPr>
        <w:instrText>HYPERLINK "mailto:lalit.patil@sap.com"</w:instrText>
      </w:r>
      <w:r>
        <w:rPr>
          <w:szCs w:val="20"/>
        </w:rPr>
      </w:r>
      <w:bookmarkStart w:id="358" w:name="_@_EBEEBBE91C9EAF42A8381543E60DF786Z"/>
      <w:r>
        <w:rPr>
          <w:szCs w:val="20"/>
        </w:rPr>
        <w:fldChar w:fldCharType="separate"/>
      </w:r>
      <w:bookmarkEnd w:id="358"/>
      <w:r w:rsidRPr="003D57A9">
        <w:rPr>
          <w:rStyle w:val="Mention"/>
          <w:noProof/>
          <w:szCs w:val="20"/>
        </w:rPr>
        <w:t>@Patil, Lalit</w:t>
      </w:r>
      <w:r>
        <w:rPr>
          <w:szCs w:val="20"/>
        </w:rPr>
        <w:fldChar w:fldCharType="end"/>
      </w:r>
      <w:r>
        <w:rPr>
          <w:szCs w:val="20"/>
        </w:rPr>
        <w:t xml:space="preserve"> is fine with the content hence closing the thread</w:t>
      </w:r>
    </w:p>
  </w:comment>
  <w:comment w:id="359" w:author="PavanKumar, PVN" w:date="2025-11-07T17:16:00Z" w:initials="PP">
    <w:p w14:paraId="54EAAEEB" w14:textId="66B2C74C" w:rsidR="00BB0C98" w:rsidRDefault="00BB0C98" w:rsidP="00BB0C98">
      <w:r>
        <w:rPr>
          <w:rStyle w:val="CommentReference"/>
        </w:rPr>
        <w:annotationRef/>
      </w:r>
      <w:r>
        <w:rPr>
          <w:szCs w:val="20"/>
        </w:rPr>
        <w:fldChar w:fldCharType="begin"/>
      </w:r>
      <w:r>
        <w:rPr>
          <w:szCs w:val="20"/>
        </w:rPr>
        <w:instrText>HYPERLINK "mailto:sundaresan.krishnamurthy@sap.com"</w:instrText>
      </w:r>
      <w:r>
        <w:rPr>
          <w:szCs w:val="20"/>
        </w:rPr>
      </w:r>
      <w:bookmarkStart w:id="363" w:name="_@_E1D5AD990E5155409FEF35A8B8382866Z"/>
      <w:r>
        <w:rPr>
          <w:szCs w:val="20"/>
        </w:rPr>
        <w:fldChar w:fldCharType="separate"/>
      </w:r>
      <w:bookmarkEnd w:id="363"/>
      <w:r w:rsidRPr="00BB0C98">
        <w:rPr>
          <w:rStyle w:val="Mention"/>
          <w:noProof/>
          <w:szCs w:val="20"/>
        </w:rPr>
        <w:t>@Krishnamurthy, Sundaresan</w:t>
      </w:r>
      <w:r>
        <w:rPr>
          <w:szCs w:val="20"/>
        </w:rPr>
        <w:fldChar w:fldCharType="end"/>
      </w:r>
      <w:r>
        <w:rPr>
          <w:szCs w:val="20"/>
        </w:rPr>
        <w:t xml:space="preserve"> : is this fine now ? can you confirm </w:t>
      </w:r>
    </w:p>
  </w:comment>
  <w:comment w:id="360" w:author="Porwal, Priyanka" w:date="2025-11-07T17:42:00Z" w:initials="PP">
    <w:p w14:paraId="3E8B6D66" w14:textId="77777777" w:rsidR="0057119E" w:rsidRDefault="0057119E" w:rsidP="0057119E">
      <w:r>
        <w:rPr>
          <w:rStyle w:val="CommentReference"/>
        </w:rPr>
        <w:annotationRef/>
      </w:r>
      <w:r>
        <w:rPr>
          <w:szCs w:val="20"/>
        </w:rPr>
        <w:t xml:space="preserve">Seems to be overlapping with the AIOps. I will discuss with Krish </w:t>
      </w:r>
    </w:p>
  </w:comment>
  <w:comment w:id="361" w:author="PavanKumar, PVN" w:date="2025-11-10T13:04:00Z" w:initials="PP">
    <w:p w14:paraId="62963354" w14:textId="01D9A0E6" w:rsidR="00780AEE" w:rsidRDefault="00780AEE" w:rsidP="00780AEE">
      <w:r>
        <w:rPr>
          <w:rStyle w:val="CommentReference"/>
        </w:rPr>
        <w:annotationRef/>
      </w:r>
      <w:r>
        <w:rPr>
          <w:szCs w:val="20"/>
        </w:rPr>
        <w:fldChar w:fldCharType="begin"/>
      </w:r>
      <w:r>
        <w:rPr>
          <w:szCs w:val="20"/>
        </w:rPr>
        <w:instrText>HYPERLINK "mailto:priyanka.porwal@sap.com"</w:instrText>
      </w:r>
      <w:r>
        <w:rPr>
          <w:szCs w:val="20"/>
        </w:rPr>
      </w:r>
      <w:bookmarkStart w:id="364" w:name="_@_BC85AA316A1F0443A7658F01E9C8B3D4Z"/>
      <w:r>
        <w:rPr>
          <w:szCs w:val="20"/>
        </w:rPr>
        <w:fldChar w:fldCharType="separate"/>
      </w:r>
      <w:bookmarkEnd w:id="364"/>
      <w:r w:rsidRPr="00780AEE">
        <w:rPr>
          <w:rStyle w:val="Mention"/>
          <w:noProof/>
          <w:szCs w:val="20"/>
        </w:rPr>
        <w:t>@Porwal, Priyanka</w:t>
      </w:r>
      <w:r>
        <w:rPr>
          <w:szCs w:val="20"/>
        </w:rPr>
        <w:fldChar w:fldCharType="end"/>
      </w:r>
      <w:r>
        <w:rPr>
          <w:szCs w:val="20"/>
        </w:rPr>
        <w:t xml:space="preserve"> , </w:t>
      </w:r>
      <w:r>
        <w:rPr>
          <w:szCs w:val="20"/>
        </w:rPr>
        <w:fldChar w:fldCharType="begin"/>
      </w:r>
      <w:r>
        <w:rPr>
          <w:szCs w:val="20"/>
        </w:rPr>
        <w:instrText>HYPERLINK "mailto:sundaresan.krishnamurthy@sap.com"</w:instrText>
      </w:r>
      <w:r>
        <w:rPr>
          <w:szCs w:val="20"/>
        </w:rPr>
      </w:r>
      <w:bookmarkStart w:id="365" w:name="_@_49740082D3DF1641A64F7E74698D3B68Z"/>
      <w:r>
        <w:rPr>
          <w:szCs w:val="20"/>
        </w:rPr>
        <w:fldChar w:fldCharType="separate"/>
      </w:r>
      <w:bookmarkEnd w:id="365"/>
      <w:r w:rsidRPr="00780AEE">
        <w:rPr>
          <w:rStyle w:val="Mention"/>
          <w:noProof/>
          <w:szCs w:val="20"/>
        </w:rPr>
        <w:t>@Krishnamurthy, Sundaresan</w:t>
      </w:r>
      <w:r>
        <w:rPr>
          <w:szCs w:val="20"/>
        </w:rPr>
        <w:fldChar w:fldCharType="end"/>
      </w:r>
      <w:r>
        <w:rPr>
          <w:szCs w:val="20"/>
        </w:rPr>
        <w:t xml:space="preserve"> : can we close this thread? </w:t>
      </w:r>
    </w:p>
  </w:comment>
  <w:comment w:id="362" w:author="Porwal, Priyanka" w:date="2025-11-10T13:07:00Z" w:initials="PP">
    <w:p w14:paraId="607B1D0E" w14:textId="77777777" w:rsidR="00AF6E8D" w:rsidRDefault="00AF6E8D" w:rsidP="00AF6E8D">
      <w:r>
        <w:rPr>
          <w:rStyle w:val="CommentReference"/>
        </w:rPr>
        <w:annotationRef/>
      </w:r>
      <w:r>
        <w:rPr>
          <w:szCs w:val="20"/>
        </w:rPr>
        <w:t>discussion is planned today. Please wait. Will let you know.</w:t>
      </w:r>
    </w:p>
  </w:comment>
  <w:comment w:id="370" w:author="Ziegler, Carsten" w:date="2025-11-01T18:30:00Z" w:initials="CZ">
    <w:p w14:paraId="51294DB1" w14:textId="3A326385" w:rsidR="00544157" w:rsidRDefault="00544157" w:rsidP="00544157">
      <w:pPr>
        <w:pStyle w:val="CommentText"/>
      </w:pPr>
      <w:r>
        <w:rPr>
          <w:rStyle w:val="CommentReference"/>
        </w:rPr>
        <w:annotationRef/>
      </w:r>
      <w:r>
        <w:fldChar w:fldCharType="begin"/>
      </w:r>
      <w:r>
        <w:instrText>HYPERLINK "mailto:jochen.rode@sap.com"</w:instrText>
      </w:r>
      <w:bookmarkStart w:id="373" w:name="_@_40D08954096843B4B53C0D3BA0F273B6Z"/>
      <w:r>
        <w:fldChar w:fldCharType="separate"/>
      </w:r>
      <w:bookmarkEnd w:id="373"/>
      <w:r w:rsidRPr="00544157">
        <w:rPr>
          <w:rStyle w:val="Mention"/>
          <w:noProof/>
        </w:rPr>
        <w:t>@Rode, Jochen</w:t>
      </w:r>
      <w:r>
        <w:fldChar w:fldCharType="end"/>
      </w:r>
      <w:r>
        <w:t xml:space="preserve"> Please check</w:t>
      </w:r>
    </w:p>
  </w:comment>
  <w:comment w:id="371" w:author="PavanKumar, PVN" w:date="2025-11-03T11:55:00Z" w:initials="PP">
    <w:p w14:paraId="07E03285" w14:textId="798502DD" w:rsidR="001070CE" w:rsidRDefault="001070CE" w:rsidP="001070CE">
      <w:r>
        <w:rPr>
          <w:rStyle w:val="CommentReference"/>
        </w:rPr>
        <w:annotationRef/>
      </w:r>
      <w:r>
        <w:rPr>
          <w:szCs w:val="20"/>
        </w:rPr>
        <w:fldChar w:fldCharType="begin"/>
      </w:r>
      <w:r>
        <w:rPr>
          <w:szCs w:val="20"/>
        </w:rPr>
        <w:instrText>HYPERLINK "mailto:jochen.rode@sap.com"</w:instrText>
      </w:r>
      <w:r>
        <w:rPr>
          <w:szCs w:val="20"/>
        </w:rPr>
      </w:r>
      <w:bookmarkStart w:id="374" w:name="_@_9BBE7C82F111FB488AD294AF42DBAED9Z"/>
      <w:r>
        <w:rPr>
          <w:szCs w:val="20"/>
        </w:rPr>
        <w:fldChar w:fldCharType="separate"/>
      </w:r>
      <w:bookmarkEnd w:id="374"/>
      <w:r w:rsidRPr="001070CE">
        <w:rPr>
          <w:rStyle w:val="Mention"/>
          <w:noProof/>
          <w:szCs w:val="20"/>
        </w:rPr>
        <w:t>@Rode, Jochen</w:t>
      </w:r>
      <w:r>
        <w:rPr>
          <w:szCs w:val="20"/>
        </w:rPr>
        <w:fldChar w:fldCharType="end"/>
      </w:r>
      <w:r>
        <w:rPr>
          <w:szCs w:val="20"/>
        </w:rPr>
        <w:t xml:space="preserve"> : i incorporated Priyanka's feedback already </w:t>
      </w:r>
    </w:p>
  </w:comment>
  <w:comment w:id="372" w:author="Rode, Jochen" w:date="2025-11-03T15:56:00Z" w:initials="JR">
    <w:p w14:paraId="07715168" w14:textId="77777777" w:rsidR="00CF2D49" w:rsidRDefault="00CF2D49" w:rsidP="00CF2D49">
      <w:pPr>
        <w:pStyle w:val="CommentText"/>
      </w:pPr>
      <w:r>
        <w:rPr>
          <w:rStyle w:val="CommentReference"/>
        </w:rPr>
        <w:annotationRef/>
      </w:r>
      <w:r>
        <w:t>Thanks PVN! Adding the extra sentence on “bottom-up input” was indeed important. Priyanka and I had discussed this before. I just made other tiny edits. The rest is OK from my perpective.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370F3F" w15:done="1"/>
  <w15:commentEx w15:paraId="7ACF7DFE" w15:paraIdParent="73370F3F" w15:done="1"/>
  <w15:commentEx w15:paraId="7A6F760B" w15:paraIdParent="73370F3F" w15:done="1"/>
  <w15:commentEx w15:paraId="526B0FC5" w15:paraIdParent="73370F3F" w15:done="1"/>
  <w15:commentEx w15:paraId="70B8E03C" w15:paraIdParent="73370F3F" w15:done="1"/>
  <w15:commentEx w15:paraId="56CF226B" w15:done="1"/>
  <w15:commentEx w15:paraId="1A3CD76C" w15:paraIdParent="56CF226B" w15:done="1"/>
  <w15:commentEx w15:paraId="7CACF495" w15:done="1"/>
  <w15:commentEx w15:paraId="703A60E9" w15:done="1"/>
  <w15:commentEx w15:paraId="2D7C4392" w15:paraIdParent="703A60E9" w15:done="1"/>
  <w15:commentEx w15:paraId="0ACAD886" w15:done="1"/>
  <w15:commentEx w15:paraId="6B5F37EB" w15:paraIdParent="0ACAD886" w15:done="1"/>
  <w15:commentEx w15:paraId="5746077F" w15:done="0"/>
  <w15:commentEx w15:paraId="2D9082E3" w15:paraIdParent="5746077F" w15:done="0"/>
  <w15:commentEx w15:paraId="56E5C40E" w15:done="1"/>
  <w15:commentEx w15:paraId="1E7C795F" w15:paraIdParent="56E5C40E" w15:done="1"/>
  <w15:commentEx w15:paraId="43CC7060" w15:done="1"/>
  <w15:commentEx w15:paraId="390C4612" w15:paraIdParent="43CC7060" w15:done="1"/>
  <w15:commentEx w15:paraId="0BE36571" w15:done="0"/>
  <w15:commentEx w15:paraId="2193B8C4" w15:done="0"/>
  <w15:commentEx w15:paraId="2F06DF07" w15:done="1"/>
  <w15:commentEx w15:paraId="023AEDCE" w15:paraIdParent="2F06DF07" w15:done="1"/>
  <w15:commentEx w15:paraId="01E79FF1" w15:paraIdParent="2F06DF07" w15:done="1"/>
  <w15:commentEx w15:paraId="08F89950" w15:paraIdParent="2F06DF07" w15:done="1"/>
  <w15:commentEx w15:paraId="3F6376DC" w15:paraIdParent="2F06DF07" w15:done="1"/>
  <w15:commentEx w15:paraId="7DC921FB" w15:paraIdParent="2F06DF07" w15:done="1"/>
  <w15:commentEx w15:paraId="3AF0656E" w15:done="1"/>
  <w15:commentEx w15:paraId="1023C0EE" w15:paraIdParent="3AF0656E" w15:done="1"/>
  <w15:commentEx w15:paraId="6E80F310" w15:paraIdParent="3AF0656E" w15:done="1"/>
  <w15:commentEx w15:paraId="2211B818" w15:paraIdParent="3AF0656E" w15:done="1"/>
  <w15:commentEx w15:paraId="152478F5" w15:paraIdParent="3AF0656E" w15:done="1"/>
  <w15:commentEx w15:paraId="531ADAFF" w15:paraIdParent="3AF0656E" w15:done="1"/>
  <w15:commentEx w15:paraId="749D4871" w15:done="1"/>
  <w15:commentEx w15:paraId="4D0AB106" w15:paraIdParent="749D4871" w15:done="1"/>
  <w15:commentEx w15:paraId="7EDBBA06" w15:done="1"/>
  <w15:commentEx w15:paraId="0E49621E" w15:paraIdParent="7EDBBA06" w15:done="1"/>
  <w15:commentEx w15:paraId="3B8A2BFA" w15:paraIdParent="7EDBBA06" w15:done="1"/>
  <w15:commentEx w15:paraId="422629D3" w15:paraIdParent="7EDBBA06" w15:done="1"/>
  <w15:commentEx w15:paraId="7914C598" w15:paraIdParent="7EDBBA06" w15:done="1"/>
  <w15:commentEx w15:paraId="13DE6E58" w15:paraIdParent="7EDBBA06" w15:done="1"/>
  <w15:commentEx w15:paraId="0A97D8C8" w15:done="1"/>
  <w15:commentEx w15:paraId="78E9B533" w15:paraIdParent="0A97D8C8" w15:done="1"/>
  <w15:commentEx w15:paraId="126E21D1" w15:done="1"/>
  <w15:commentEx w15:paraId="261403C1" w15:done="1"/>
  <w15:commentEx w15:paraId="74918132" w15:paraIdParent="261403C1" w15:done="1"/>
  <w15:commentEx w15:paraId="101CECC8" w15:done="1"/>
  <w15:commentEx w15:paraId="40B46343" w15:done="1"/>
  <w15:commentEx w15:paraId="26D79A3F" w15:paraIdParent="40B46343" w15:done="1"/>
  <w15:commentEx w15:paraId="2FD886AD" w15:done="1"/>
  <w15:commentEx w15:paraId="20B37716" w15:paraIdParent="2FD886AD" w15:done="1"/>
  <w15:commentEx w15:paraId="1FEC5179" w15:paraIdParent="2FD886AD" w15:done="1"/>
  <w15:commentEx w15:paraId="47FE5790" w15:done="1"/>
  <w15:commentEx w15:paraId="03720988" w15:paraIdParent="47FE5790" w15:done="1"/>
  <w15:commentEx w15:paraId="48E44E31" w15:paraIdParent="47FE5790" w15:done="1"/>
  <w15:commentEx w15:paraId="799898F2" w15:paraIdParent="47FE5790" w15:done="1"/>
  <w15:commentEx w15:paraId="6E307260" w15:paraIdParent="47FE5790" w15:done="1"/>
  <w15:commentEx w15:paraId="53A0AD75" w15:done="1"/>
  <w15:commentEx w15:paraId="562B4096" w15:paraIdParent="53A0AD75" w15:done="1"/>
  <w15:commentEx w15:paraId="5459A796" w15:paraIdParent="53A0AD75" w15:done="1"/>
  <w15:commentEx w15:paraId="0E7F1151" w15:paraIdParent="53A0AD75" w15:done="1"/>
  <w15:commentEx w15:paraId="3BC81283" w15:paraIdParent="53A0AD75" w15:done="1"/>
  <w15:commentEx w15:paraId="4D8F9AE9" w15:done="1"/>
  <w15:commentEx w15:paraId="1936B5BD" w15:paraIdParent="4D8F9AE9" w15:done="1"/>
  <w15:commentEx w15:paraId="62E6C603" w15:paraIdParent="4D8F9AE9" w15:done="1"/>
  <w15:commentEx w15:paraId="4A473D54" w15:paraIdParent="4D8F9AE9" w15:done="1"/>
  <w15:commentEx w15:paraId="2A0889FF" w15:paraIdParent="4D8F9AE9" w15:done="1"/>
  <w15:commentEx w15:paraId="24A2C43F" w15:paraIdParent="4D8F9AE9" w15:done="1"/>
  <w15:commentEx w15:paraId="134F58BD" w15:paraIdParent="4D8F9AE9" w15:done="1"/>
  <w15:commentEx w15:paraId="571521A8" w15:done="0"/>
  <w15:commentEx w15:paraId="36659749" w15:done="1"/>
  <w15:commentEx w15:paraId="4C382975" w15:done="1"/>
  <w15:commentEx w15:paraId="4C17F1F1" w15:paraIdParent="4C382975" w15:done="1"/>
  <w15:commentEx w15:paraId="5B54A84C" w15:paraIdParent="4C382975" w15:done="1"/>
  <w15:commentEx w15:paraId="695E1E00" w15:paraIdParent="4C382975" w15:done="1"/>
  <w15:commentEx w15:paraId="454096B6" w15:paraIdParent="4C382975" w15:done="1"/>
  <w15:commentEx w15:paraId="5F9EE6A5" w15:paraIdParent="4C382975" w15:done="1"/>
  <w15:commentEx w15:paraId="60D95978" w15:done="1"/>
  <w15:commentEx w15:paraId="5D436112" w15:paraIdParent="60D95978" w15:done="1"/>
  <w15:commentEx w15:paraId="021AA53A" w15:paraIdParent="60D95978" w15:done="1"/>
  <w15:commentEx w15:paraId="553A1C18" w15:paraIdParent="60D95978" w15:done="1"/>
  <w15:commentEx w15:paraId="2280950B" w15:paraIdParent="60D95978" w15:done="1"/>
  <w15:commentEx w15:paraId="68748736" w15:paraIdParent="60D95978" w15:done="1"/>
  <w15:commentEx w15:paraId="6A60CE1E" w15:done="1"/>
  <w15:commentEx w15:paraId="1ED04D29" w15:paraIdParent="6A60CE1E" w15:done="1"/>
  <w15:commentEx w15:paraId="3251BF92" w15:done="1"/>
  <w15:commentEx w15:paraId="17D67067" w15:paraIdParent="3251BF92" w15:done="1"/>
  <w15:commentEx w15:paraId="408B5B6D" w15:paraIdParent="3251BF92" w15:done="1"/>
  <w15:commentEx w15:paraId="2044869E" w15:paraIdParent="3251BF92" w15:done="1"/>
  <w15:commentEx w15:paraId="7BC1B757" w15:paraIdParent="3251BF92" w15:done="1"/>
  <w15:commentEx w15:paraId="666EA2E7" w15:paraIdParent="3251BF92" w15:done="1"/>
  <w15:commentEx w15:paraId="40DC2A0A" w15:paraIdParent="3251BF92" w15:done="1"/>
  <w15:commentEx w15:paraId="2E7673AF" w15:paraIdParent="3251BF92" w15:done="1"/>
  <w15:commentEx w15:paraId="5F329B0B" w15:done="1"/>
  <w15:commentEx w15:paraId="3372CEE9" w15:paraIdParent="5F329B0B" w15:done="1"/>
  <w15:commentEx w15:paraId="5F49F827" w15:done="1"/>
  <w15:commentEx w15:paraId="05F1F9E7" w15:paraIdParent="5F49F827" w15:done="1"/>
  <w15:commentEx w15:paraId="1505FCC6" w15:paraIdParent="5F49F827" w15:done="1"/>
  <w15:commentEx w15:paraId="7D6D1D46" w15:paraIdParent="5F49F827" w15:done="1"/>
  <w15:commentEx w15:paraId="30022258" w15:paraIdParent="5F49F827" w15:done="1"/>
  <w15:commentEx w15:paraId="71B5B428" w15:paraIdParent="5F49F827" w15:done="1"/>
  <w15:commentEx w15:paraId="2632FDB9" w15:done="1"/>
  <w15:commentEx w15:paraId="2CFC0DAA" w15:paraIdParent="2632FDB9" w15:done="1"/>
  <w15:commentEx w15:paraId="2DFC9869" w15:done="1"/>
  <w15:commentEx w15:paraId="1483DE87" w15:paraIdParent="2DFC9869" w15:done="1"/>
  <w15:commentEx w15:paraId="798DEC49" w15:done="1"/>
  <w15:commentEx w15:paraId="38976515" w15:paraIdParent="798DEC49" w15:done="1"/>
  <w15:commentEx w15:paraId="0E96F310" w15:done="0"/>
  <w15:commentEx w15:paraId="0A425A04" w15:paraIdParent="0E96F310" w15:done="0"/>
  <w15:commentEx w15:paraId="36B9FB54" w15:done="1"/>
  <w15:commentEx w15:paraId="36408DAB" w15:paraIdParent="36B9FB54" w15:done="1"/>
  <w15:commentEx w15:paraId="7BFA8245" w15:paraIdParent="36B9FB54" w15:done="1"/>
  <w15:commentEx w15:paraId="330E4E92" w15:paraIdParent="36B9FB54" w15:done="1"/>
  <w15:commentEx w15:paraId="7AA7BC87" w15:paraIdParent="36B9FB54" w15:done="1"/>
  <w15:commentEx w15:paraId="5AAB8611" w15:paraIdParent="36B9FB54" w15:done="1"/>
  <w15:commentEx w15:paraId="458FD390" w15:done="1"/>
  <w15:commentEx w15:paraId="7DFC474C" w15:paraIdParent="458FD390" w15:done="1"/>
  <w15:commentEx w15:paraId="2EEF06C8" w15:done="0"/>
  <w15:commentEx w15:paraId="1E2C7F81" w15:done="1"/>
  <w15:commentEx w15:paraId="5D99E9D7" w15:paraIdParent="1E2C7F81" w15:done="1"/>
  <w15:commentEx w15:paraId="4AAEA78A" w15:done="1"/>
  <w15:commentEx w15:paraId="4A6C634F" w15:paraIdParent="4AAEA78A" w15:done="1"/>
  <w15:commentEx w15:paraId="77A16A50" w15:paraIdParent="4AAEA78A" w15:done="1"/>
  <w15:commentEx w15:paraId="1D7CF33D" w15:paraIdParent="4AAEA78A" w15:done="1"/>
  <w15:commentEx w15:paraId="17B5E391" w15:paraIdParent="4AAEA78A" w15:done="1"/>
  <w15:commentEx w15:paraId="21C27F19" w15:done="1"/>
  <w15:commentEx w15:paraId="4246B7BA" w15:paraIdParent="21C27F19" w15:done="1"/>
  <w15:commentEx w15:paraId="48412E0F" w15:paraIdParent="21C27F19" w15:done="1"/>
  <w15:commentEx w15:paraId="7B8F374D" w15:paraIdParent="21C27F19" w15:done="1"/>
  <w15:commentEx w15:paraId="3D72B2BD" w15:paraIdParent="21C27F19" w15:done="1"/>
  <w15:commentEx w15:paraId="6EB1C442" w15:paraIdParent="21C27F19" w15:done="1"/>
  <w15:commentEx w15:paraId="79B7BBF9" w15:paraIdParent="21C27F19" w15:done="1"/>
  <w15:commentEx w15:paraId="4675E7CF" w15:done="1"/>
  <w15:commentEx w15:paraId="17A7DC08" w15:paraIdParent="4675E7CF" w15:done="1"/>
  <w15:commentEx w15:paraId="36F9C7AD" w15:paraIdParent="4675E7CF" w15:done="1"/>
  <w15:commentEx w15:paraId="172E115B" w15:paraIdParent="4675E7CF" w15:done="1"/>
  <w15:commentEx w15:paraId="1AAE98F3" w15:paraIdParent="4675E7CF" w15:done="1"/>
  <w15:commentEx w15:paraId="23A6FE87" w15:paraIdParent="4675E7CF" w15:done="1"/>
  <w15:commentEx w15:paraId="512F6B49" w15:done="1"/>
  <w15:commentEx w15:paraId="0323C52C" w15:paraIdParent="512F6B49" w15:done="1"/>
  <w15:commentEx w15:paraId="3FBF92EB" w15:done="1"/>
  <w15:commentEx w15:paraId="2201F667" w15:paraIdParent="3FBF92EB" w15:done="1"/>
  <w15:commentEx w15:paraId="38DFB83C" w15:paraIdParent="3FBF92EB" w15:done="1"/>
  <w15:commentEx w15:paraId="52F70E85" w15:paraIdParent="3FBF92EB" w15:done="1"/>
  <w15:commentEx w15:paraId="69B41D23" w15:paraIdParent="3FBF92EB" w15:done="1"/>
  <w15:commentEx w15:paraId="5B2F9726" w15:paraIdParent="3FBF92EB" w15:done="1"/>
  <w15:commentEx w15:paraId="3D0BC391" w15:done="1"/>
  <w15:commentEx w15:paraId="41CF92D6" w15:paraIdParent="3D0BC391" w15:done="1"/>
  <w15:commentEx w15:paraId="668DBC40" w15:done="1"/>
  <w15:commentEx w15:paraId="279876EC" w15:paraIdParent="668DBC40" w15:done="1"/>
  <w15:commentEx w15:paraId="18C26C45" w15:paraIdParent="668DBC40" w15:done="1"/>
  <w15:commentEx w15:paraId="777470E7" w15:done="1"/>
  <w15:commentEx w15:paraId="25E8C59C" w15:paraIdParent="777470E7" w15:done="1"/>
  <w15:commentEx w15:paraId="7B6CC17C" w15:done="1"/>
  <w15:commentEx w15:paraId="1AA3BB1E" w15:paraIdParent="7B6CC17C" w15:done="1"/>
  <w15:commentEx w15:paraId="3CC9D94B" w15:paraIdParent="7B6CC17C" w15:done="1"/>
  <w15:commentEx w15:paraId="67628A70" w15:done="1"/>
  <w15:commentEx w15:paraId="1CCFDAA8" w15:done="1"/>
  <w15:commentEx w15:paraId="40E9185B" w15:paraIdParent="1CCFDAA8" w15:done="1"/>
  <w15:commentEx w15:paraId="6E830DC1" w15:paraIdParent="1CCFDAA8" w15:done="1"/>
  <w15:commentEx w15:paraId="14EAA215" w15:paraIdParent="1CCFDAA8" w15:done="1"/>
  <w15:commentEx w15:paraId="717F137C" w15:paraIdParent="1CCFDAA8" w15:done="1"/>
  <w15:commentEx w15:paraId="32C72EEF" w15:paraIdParent="1CCFDAA8" w15:done="1"/>
  <w15:commentEx w15:paraId="4220A1E0" w15:paraIdParent="1CCFDAA8" w15:done="1"/>
  <w15:commentEx w15:paraId="7483A14B" w15:done="1"/>
  <w15:commentEx w15:paraId="09432577" w15:paraIdParent="7483A14B" w15:done="1"/>
  <w15:commentEx w15:paraId="76E6E673" w15:paraIdParent="7483A14B" w15:done="1"/>
  <w15:commentEx w15:paraId="1260914B" w15:paraIdParent="7483A14B" w15:done="1"/>
  <w15:commentEx w15:paraId="144BFEC9" w15:done="1"/>
  <w15:commentEx w15:paraId="52ADB795" w15:paraIdParent="144BFEC9" w15:done="1"/>
  <w15:commentEx w15:paraId="1FC12C04" w15:paraIdParent="144BFEC9" w15:done="1"/>
  <w15:commentEx w15:paraId="0217F552" w15:paraIdParent="144BFEC9" w15:done="1"/>
  <w15:commentEx w15:paraId="2A6CB046" w15:done="1"/>
  <w15:commentEx w15:paraId="691BBE2A" w15:paraIdParent="2A6CB046" w15:done="1"/>
  <w15:commentEx w15:paraId="7A34EBDB" w15:paraIdParent="2A6CB046" w15:done="1"/>
  <w15:commentEx w15:paraId="3A429D02" w15:paraIdParent="2A6CB046" w15:done="1"/>
  <w15:commentEx w15:paraId="7BB6293D" w15:done="1"/>
  <w15:commentEx w15:paraId="169AA8E2" w15:done="1"/>
  <w15:commentEx w15:paraId="7BDC652D" w15:paraIdParent="169AA8E2" w15:done="1"/>
  <w15:commentEx w15:paraId="1CE88105" w15:paraIdParent="169AA8E2" w15:done="1"/>
  <w15:commentEx w15:paraId="616C6C3A" w15:done="1"/>
  <w15:commentEx w15:paraId="6CA10139" w15:paraIdParent="616C6C3A" w15:done="1"/>
  <w15:commentEx w15:paraId="00692998" w15:paraIdParent="616C6C3A" w15:done="1"/>
  <w15:commentEx w15:paraId="4ABEE0FA" w15:paraIdParent="616C6C3A" w15:done="1"/>
  <w15:commentEx w15:paraId="466ECA77" w15:paraIdParent="616C6C3A" w15:done="1"/>
  <w15:commentEx w15:paraId="1BCCB9BE" w15:done="1"/>
  <w15:commentEx w15:paraId="6830214F" w15:paraIdParent="1BCCB9BE" w15:done="1"/>
  <w15:commentEx w15:paraId="22E0BD81" w15:paraIdParent="1BCCB9BE" w15:done="1"/>
  <w15:commentEx w15:paraId="1DD63209" w15:paraIdParent="1BCCB9BE" w15:done="1"/>
  <w15:commentEx w15:paraId="7A7D30F7" w15:paraIdParent="1BCCB9BE" w15:done="1"/>
  <w15:commentEx w15:paraId="307472FF" w15:paraIdParent="1BCCB9BE" w15:done="1"/>
  <w15:commentEx w15:paraId="3D249574" w15:done="1"/>
  <w15:commentEx w15:paraId="3CB2951C" w15:paraIdParent="3D249574" w15:done="1"/>
  <w15:commentEx w15:paraId="30583C3A" w15:paraIdParent="3D249574" w15:done="1"/>
  <w15:commentEx w15:paraId="43E1DB35" w15:paraIdParent="3D249574" w15:done="1"/>
  <w15:commentEx w15:paraId="144FCFC6" w15:done="1"/>
  <w15:commentEx w15:paraId="54E28B23" w15:paraIdParent="144FCFC6" w15:done="1"/>
  <w15:commentEx w15:paraId="58A596A2" w15:done="1"/>
  <w15:commentEx w15:paraId="3F44310A" w15:paraIdParent="58A596A2" w15:done="1"/>
  <w15:commentEx w15:paraId="361A2FEA" w15:paraIdParent="58A596A2" w15:done="1"/>
  <w15:commentEx w15:paraId="7F98F9CE" w15:done="1"/>
  <w15:commentEx w15:paraId="50B9339B" w15:paraIdParent="7F98F9CE" w15:done="1"/>
  <w15:commentEx w15:paraId="698C3001" w15:paraIdParent="7F98F9CE" w15:done="1"/>
  <w15:commentEx w15:paraId="6D1BD977" w15:paraIdParent="7F98F9CE" w15:done="1"/>
  <w15:commentEx w15:paraId="1DCADC98" w15:paraIdParent="7F98F9CE" w15:done="1"/>
  <w15:commentEx w15:paraId="5D4FB053" w15:paraIdParent="7F98F9CE" w15:done="1"/>
  <w15:commentEx w15:paraId="61147426" w15:done="0"/>
  <w15:commentEx w15:paraId="4B8B3725" w15:done="1"/>
  <w15:commentEx w15:paraId="3506385A" w15:paraIdParent="4B8B3725" w15:done="1"/>
  <w15:commentEx w15:paraId="3F8A11BD" w15:done="1"/>
  <w15:commentEx w15:paraId="5730A854" w15:paraIdParent="3F8A11BD" w15:done="1"/>
  <w15:commentEx w15:paraId="59E40098" w15:paraIdParent="3F8A11BD" w15:done="1"/>
  <w15:commentEx w15:paraId="0A6B789B" w15:paraIdParent="3F8A11BD" w15:done="1"/>
  <w15:commentEx w15:paraId="2841C587" w15:done="1"/>
  <w15:commentEx w15:paraId="2454F571" w15:paraIdParent="2841C587" w15:done="1"/>
  <w15:commentEx w15:paraId="6DB0D9B2" w15:paraIdParent="2841C587" w15:done="1"/>
  <w15:commentEx w15:paraId="244D2D20" w15:paraIdParent="2841C587" w15:done="1"/>
  <w15:commentEx w15:paraId="2BB47457" w15:paraIdParent="2841C587" w15:done="1"/>
  <w15:commentEx w15:paraId="54EAAEEB" w15:done="1"/>
  <w15:commentEx w15:paraId="3E8B6D66" w15:paraIdParent="54EAAEEB" w15:done="1"/>
  <w15:commentEx w15:paraId="62963354" w15:paraIdParent="54EAAEEB" w15:done="1"/>
  <w15:commentEx w15:paraId="607B1D0E" w15:paraIdParent="54EAAEEB" w15:done="1"/>
  <w15:commentEx w15:paraId="51294DB1" w15:done="1"/>
  <w15:commentEx w15:paraId="07E03285" w15:paraIdParent="51294DB1" w15:done="1"/>
  <w15:commentEx w15:paraId="07715168" w15:paraIdParent="51294DB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40D3B94" w16cex:dateUtc="2025-11-07T10:50:00Z"/>
  <w16cex:commentExtensible w16cex:durableId="7344D606" w16cex:dateUtc="2025-11-11T17:27:00Z"/>
  <w16cex:commentExtensible w16cex:durableId="622E74B4" w16cex:dateUtc="2025-11-12T08:39:00Z"/>
  <w16cex:commentExtensible w16cex:durableId="0DC86D90" w16cex:dateUtc="2025-11-12T09:07:00Z"/>
  <w16cex:commentExtensible w16cex:durableId="793D2ACA" w16cex:dateUtc="2025-11-17T03:31:00Z"/>
  <w16cex:commentExtensible w16cex:durableId="642204D0" w16cex:dateUtc="2025-11-07T09:59:00Z"/>
  <w16cex:commentExtensible w16cex:durableId="5FA6D752" w16cex:dateUtc="2025-11-10T03:41:00Z"/>
  <w16cex:commentExtensible w16cex:durableId="4272FBFB" w16cex:dateUtc="2025-11-17T03:34:00Z"/>
  <w16cex:commentExtensible w16cex:durableId="7A4835D0" w16cex:dateUtc="2025-11-12T09:13:00Z">
    <w16cex:extLst>
      <w16:ext w16:uri="{CE6994B0-6A32-4C9F-8C6B-6E91EDA988CE}">
        <cr:reactions xmlns:cr="http://schemas.microsoft.com/office/comments/2020/reactions">
          <cr:reaction reactionType="1">
            <cr:reactionInfo dateUtc="2025-11-14T09:32:14Z">
              <cr:user userId="S::shashank.jain01@sap.com::9d558a62-6cd5-459f-8177-1eafad313b94" userProvider="AD" userName="Jain, Shashank Mohan"/>
            </cr:reactionInfo>
          </cr:reaction>
        </cr:reactions>
      </w16:ext>
    </w16cex:extLst>
  </w16cex:commentExtensible>
  <w16cex:commentExtensible w16cex:durableId="4FC8C2C9" w16cex:dateUtc="2025-11-17T03:37:00Z"/>
  <w16cex:commentExtensible w16cex:durableId="0A80D9DC" w16cex:dateUtc="2025-11-12T08:45:00Z">
    <w16cex:extLst>
      <w16:ext w16:uri="{CE6994B0-6A32-4C9F-8C6B-6E91EDA988CE}">
        <cr:reactions xmlns:cr="http://schemas.microsoft.com/office/comments/2020/reactions">
          <cr:reaction reactionType="1">
            <cr:reactionInfo dateUtc="2025-11-12T10:03:41Z">
              <cr:user userId="S::pvn.pavankumar@sap.com::fea6f2c7-9d7f-49be-a7ef-c5b58409b66c" userProvider="AD" userName="PavanKumar, PVN"/>
            </cr:reactionInfo>
          </cr:reaction>
        </cr:reactions>
      </w16:ext>
    </w16cex:extLst>
  </w16cex:commentExtensible>
  <w16cex:commentExtensible w16cex:durableId="3427515F" w16cex:dateUtc="2025-11-17T03:37:00Z"/>
  <w16cex:commentExtensible w16cex:durableId="03B92555" w16cex:dateUtc="2025-11-12T09:15:00Z"/>
  <w16cex:commentExtensible w16cex:durableId="40D26EA2" w16cex:dateUtc="2025-11-17T14:47:00Z"/>
  <w16cex:commentExtensible w16cex:durableId="03ED5CA1" w16cex:dateUtc="2025-11-12T12:44:00Z"/>
  <w16cex:commentExtensible w16cex:durableId="1FD8F7C0" w16cex:dateUtc="2025-11-17T03:39:00Z"/>
  <w16cex:commentExtensible w16cex:durableId="79F5581A" w16cex:dateUtc="2025-11-01T13:58:00Z">
    <w16cex:extLst>
      <w16:ext w16:uri="{CE6994B0-6A32-4C9F-8C6B-6E91EDA988CE}">
        <cr:reactions xmlns:cr="http://schemas.microsoft.com/office/comments/2020/reactions">
          <cr:reaction reactionType="1">
            <cr:reactionInfo dateUtc="2025-11-05T04:45:41Z">
              <cr:user userId="S::shashank.jain01@sap.com::9d558a62-6cd5-459f-8177-1eafad313b94" userProvider="AD" userName="Jain, Shashank Mohan"/>
            </cr:reactionInfo>
          </cr:reaction>
        </cr:reactions>
      </w16:ext>
    </w16cex:extLst>
  </w16cex:commentExtensible>
  <w16cex:commentExtensible w16cex:durableId="29132E1B" w16cex:dateUtc="2025-11-03T10:31:00Z"/>
  <w16cex:commentExtensible w16cex:durableId="49E22933" w16cex:dateUtc="2025-11-12T12:56:00Z"/>
  <w16cex:commentExtensible w16cex:durableId="7D987604" w16cex:dateUtc="2025-11-12T12:49:00Z"/>
  <w16cex:commentExtensible w16cex:durableId="0BF4A32E" w16cex:dateUtc="2025-10-28T19:12:00Z"/>
  <w16cex:commentExtensible w16cex:durableId="08E9EC07" w16cex:dateUtc="2025-10-29T04:59:00Z"/>
  <w16cex:commentExtensible w16cex:durableId="67E2F0B4" w16cex:dateUtc="2025-10-29T06:30:00Z"/>
  <w16cex:commentExtensible w16cex:durableId="1C32C292" w16cex:dateUtc="2025-10-29T14:24:00Z"/>
  <w16cex:commentExtensible w16cex:durableId="3D678FF3" w16cex:dateUtc="2025-11-03T12:11:00Z"/>
  <w16cex:commentExtensible w16cex:durableId="211CBC90" w16cex:dateUtc="2025-11-04T14:18:00Z"/>
  <w16cex:commentExtensible w16cex:durableId="719951C1" w16cex:dateUtc="2025-10-28T19:15:00Z"/>
  <w16cex:commentExtensible w16cex:durableId="518D8A48" w16cex:dateUtc="2025-10-29T04:59:00Z"/>
  <w16cex:commentExtensible w16cex:durableId="4424239E" w16cex:dateUtc="2025-10-29T06:39:00Z"/>
  <w16cex:commentExtensible w16cex:durableId="6C0F0468" w16cex:dateUtc="2025-10-29T14:11:00Z">
    <w16cex:extLst>
      <w16:ext w16:uri="{CE6994B0-6A32-4C9F-8C6B-6E91EDA988CE}">
        <cr:reactions xmlns:cr="http://schemas.microsoft.com/office/comments/2020/reactions">
          <cr:reaction reactionType="1">
            <cr:reactionInfo dateUtc="2025-11-03T09:23:39Z">
              <cr:user userId="S::sebastian.wennemers@sap.com::e80d710f-69a8-4b9b-a2ba-8ab36dea18af" userProvider="AD" userName="Wennemers, Sebastian"/>
            </cr:reactionInfo>
            <cr:reactionInfo dateUtc="2025-10-29T16:28:15Z">
              <cr:user userId="S::ra.sethi@sap.com::602e3737-308b-4395-8436-a1a29484eb2a" userProvider="AD" userName="Sethi, Raman"/>
            </cr:reactionInfo>
          </cr:reaction>
        </cr:reactions>
      </w16:ext>
    </w16cex:extLst>
  </w16cex:commentExtensible>
  <w16cex:commentExtensible w16cex:durableId="5E8B7544" w16cex:dateUtc="2025-11-04T14:21:00Z"/>
  <w16cex:commentExtensible w16cex:durableId="138E9C09" w16cex:dateUtc="2025-11-04T14:54:00Z"/>
  <w16cex:commentExtensible w16cex:durableId="4C972FCE" w16cex:dateUtc="2025-11-01T14:15:00Z"/>
  <w16cex:commentExtensible w16cex:durableId="579C7ECB" w16cex:dateUtc="2025-11-03T10:51:00Z"/>
  <w16cex:commentExtensible w16cex:durableId="3219BE4C" w16cex:dateUtc="2025-10-28T19:37:00Z"/>
  <w16cex:commentExtensible w16cex:durableId="52CD0B2D" w16cex:dateUtc="2025-10-29T06:40:00Z"/>
  <w16cex:commentExtensible w16cex:durableId="19ADA3D8" w16cex:dateUtc="2025-10-29T06:43:00Z"/>
  <w16cex:commentExtensible w16cex:durableId="3EFA019C" w16cex:dateUtc="2025-10-29T14:45:00Z">
    <w16cex:extLst>
      <w16:ext w16:uri="{CE6994B0-6A32-4C9F-8C6B-6E91EDA988CE}">
        <cr:reactions xmlns:cr="http://schemas.microsoft.com/office/comments/2020/reactions">
          <cr:reaction reactionType="1">
            <cr:reactionInfo dateUtc="2025-10-29T16:28:09Z">
              <cr:user userId="S::ra.sethi@sap.com::602e3737-308b-4395-8436-a1a29484eb2a" userProvider="AD" userName="Sethi, Raman"/>
            </cr:reactionInfo>
          </cr:reaction>
        </cr:reactions>
      </w16:ext>
    </w16cex:extLst>
  </w16cex:commentExtensible>
  <w16cex:commentExtensible w16cex:durableId="2158636A" w16cex:dateUtc="2025-11-03T12:12:00Z"/>
  <w16cex:commentExtensible w16cex:durableId="18625BF3" w16cex:dateUtc="2025-11-04T15:26:00Z">
    <w16cex:extLst>
      <w16:ext w16:uri="{CE6994B0-6A32-4C9F-8C6B-6E91EDA988CE}">
        <cr:reactions xmlns:cr="http://schemas.microsoft.com/office/comments/2020/reactions">
          <cr:reaction reactionType="1">
            <cr:reactionInfo dateUtc="2025-11-06T09:28:53Z">
              <cr:user userId="S::bastian.steinert01@sap.com::e6511a9d-e885-43d4-97aa-5964df0b2996" userProvider="AD" userName="Steinert, Bastian"/>
            </cr:reactionInfo>
          </cr:reaction>
        </cr:reactions>
      </w16:ext>
    </w16cex:extLst>
  </w16cex:commentExtensible>
  <w16cex:commentExtensible w16cex:durableId="6743560E" w16cex:dateUtc="2025-10-22T17:22:00Z"/>
  <w16cex:commentExtensible w16cex:durableId="7B53C52D" w16cex:dateUtc="2025-11-11T04:37:00Z"/>
  <w16cex:commentExtensible w16cex:durableId="5D01CC4E" w16cex:dateUtc="2025-10-24T09:26:00Z">
    <w16cex:extLst>
      <w16:ext w16:uri="{CE6994B0-6A32-4C9F-8C6B-6E91EDA988CE}">
        <cr:reactions xmlns:cr="http://schemas.microsoft.com/office/comments/2020/reactions">
          <cr:reaction reactionType="1">
            <cr:reactionInfo dateUtc="2025-10-24T14:49:42Z">
              <cr:user userId="S::ra.sethi@sap.com::602e3737-308b-4395-8436-a1a29484eb2a" userProvider="AD" userName="Sethi, Raman"/>
            </cr:reactionInfo>
          </cr:reaction>
        </cr:reactions>
      </w16:ext>
    </w16cex:extLst>
  </w16cex:commentExtensible>
  <w16cex:commentExtensible w16cex:durableId="25095326" w16cex:dateUtc="2025-10-24T14:42:00Z"/>
  <w16cex:commentExtensible w16cex:durableId="4CAD742A" w16cex:dateUtc="2025-11-11T04:38:00Z"/>
  <w16cex:commentExtensible w16cex:durableId="46117DC0" w16cex:dateUtc="2025-11-04T04:48:00Z"/>
  <w16cex:commentExtensible w16cex:durableId="5957F20D" w16cex:dateUtc="2025-10-22T14:01:00Z"/>
  <w16cex:commentExtensible w16cex:durableId="486975AE" w16cex:dateUtc="2025-11-04T16:24:00Z"/>
  <w16cex:commentExtensible w16cex:durableId="69C51D90" w16cex:dateUtc="2025-10-22T13:29:00Z"/>
  <w16cex:commentExtensible w16cex:durableId="56C34757" w16cex:dateUtc="2025-10-22T17:03:00Z">
    <w16cex:extLst>
      <w16:ext w16:uri="{CE6994B0-6A32-4C9F-8C6B-6E91EDA988CE}">
        <cr:reactions xmlns:cr="http://schemas.microsoft.com/office/comments/2020/reactions">
          <cr:reaction reactionType="1">
            <cr:reactionInfo dateUtc="2025-10-24T09:27:09Z">
              <cr:user userId="S::vadym.zhernovoi@sap.com::e23cd282-be32-4224-8bc1-5f1c1c384f35" userProvider="AD" userName="Zhernovoi, Vadym"/>
            </cr:reactionInfo>
          </cr:reaction>
        </cr:reactions>
      </w16:ext>
    </w16cex:extLst>
  </w16cex:commentExtensible>
  <w16cex:commentExtensible w16cex:durableId="47105D18" w16cex:dateUtc="2025-11-04T04:48:00Z"/>
  <w16cex:commentExtensible w16cex:durableId="551D4015" w16cex:dateUtc="2025-10-23T04:31:00Z"/>
  <w16cex:commentExtensible w16cex:durableId="0FDFCE7E" w16cex:dateUtc="2025-10-23T04:54:00Z"/>
  <w16cex:commentExtensible w16cex:durableId="43CC1A7A" w16cex:dateUtc="2025-10-23T04:55:00Z"/>
  <w16cex:commentExtensible w16cex:durableId="1CEC813E" w16cex:dateUtc="2025-10-23T05:05:00Z"/>
  <w16cex:commentExtensible w16cex:durableId="668D0475" w16cex:dateUtc="2025-10-23T09:49:00Z"/>
  <w16cex:commentExtensible w16cex:durableId="35978EFC" w16cex:dateUtc="2025-10-23T04:37:00Z"/>
  <w16cex:commentExtensible w16cex:durableId="131DBEE4" w16cex:dateUtc="2025-10-23T04:56:00Z"/>
  <w16cex:commentExtensible w16cex:durableId="6BF34B58" w16cex:dateUtc="2025-10-23T04:57:00Z"/>
  <w16cex:commentExtensible w16cex:durableId="7A7D56AB" w16cex:dateUtc="2025-10-23T04:58:00Z"/>
  <w16cex:commentExtensible w16cex:durableId="67815626" w16cex:dateUtc="2025-11-04T04:47:00Z"/>
  <w16cex:commentExtensible w16cex:durableId="5E0F9C03" w16cex:dateUtc="2025-10-23T04:39:00Z">
    <w16cex:extLst>
      <w16:ext w16:uri="{CE6994B0-6A32-4C9F-8C6B-6E91EDA988CE}">
        <cr:reactions xmlns:cr="http://schemas.microsoft.com/office/comments/2020/reactions">
          <cr:reaction reactionType="1">
            <cr:reactionInfo dateUtc="2025-10-23T05:06:31Z">
              <cr:user userId="S::ra.sethi@sap.com::602e3737-308b-4395-8436-a1a29484eb2a" userProvider="AD" userName="Sethi, Raman"/>
            </cr:reactionInfo>
          </cr:reaction>
        </cr:reactions>
      </w16:ext>
    </w16cex:extLst>
  </w16cex:commentExtensible>
  <w16cex:commentExtensible w16cex:durableId="6F9EDF26" w16cex:dateUtc="2025-10-23T05:06:00Z"/>
  <w16cex:commentExtensible w16cex:durableId="3B743FD0" w16cex:dateUtc="2025-10-24T14:38:00Z"/>
  <w16cex:commentExtensible w16cex:durableId="57991EF9" w16cex:dateUtc="2025-10-24T14:42:00Z">
    <w16cex:extLst>
      <w16:ext w16:uri="{CE6994B0-6A32-4C9F-8C6B-6E91EDA988CE}">
        <cr:reactions xmlns:cr="http://schemas.microsoft.com/office/comments/2020/reactions">
          <cr:reaction reactionType="1">
            <cr:reactionInfo dateUtc="2025-10-24T14:48:34Z">
              <cr:user userId="S::ra.sethi@sap.com::602e3737-308b-4395-8436-a1a29484eb2a" userProvider="AD" userName="Sethi, Raman"/>
            </cr:reactionInfo>
          </cr:reaction>
        </cr:reactions>
      </w16:ext>
    </w16cex:extLst>
  </w16cex:commentExtensible>
  <w16cex:commentExtensible w16cex:durableId="0291B29D" w16cex:dateUtc="2025-10-24T14:48:00Z">
    <w16cex:extLst>
      <w16:ext w16:uri="{CE6994B0-6A32-4C9F-8C6B-6E91EDA988CE}">
        <cr:reactions xmlns:cr="http://schemas.microsoft.com/office/comments/2020/reactions">
          <cr:reaction reactionType="1">
            <cr:reactionInfo dateUtc="2025-10-24T15:23:15Z">
              <cr:user userId="S::jean-luc.terree@sap.com::87c8e01f-c9bc-4d4e-9c08-fffb073aac5d" userProvider="AD" userName="TERREE, Jean-Luc"/>
            </cr:reactionInfo>
          </cr:reaction>
        </cr:reactions>
      </w16:ext>
    </w16cex:extLst>
  </w16cex:commentExtensible>
  <w16cex:commentExtensible w16cex:durableId="5E8B198A" w16cex:dateUtc="2025-10-24T15:23:00Z"/>
  <w16cex:commentExtensible w16cex:durableId="3A67CFC7" w16cex:dateUtc="2025-11-04T04:51:00Z"/>
  <w16cex:commentExtensible w16cex:durableId="231D491A" w16cex:dateUtc="2025-11-12T13:05:00Z"/>
  <w16cex:commentExtensible w16cex:durableId="7F99DAE7" w16cex:dateUtc="2025-11-09T19:08:00Z">
    <w16cex:extLst>
      <w16:ext w16:uri="{CE6994B0-6A32-4C9F-8C6B-6E91EDA988CE}">
        <cr:reactions xmlns:cr="http://schemas.microsoft.com/office/comments/2020/reactions">
          <cr:reaction reactionType="1">
            <cr:reactionInfo dateUtc="2025-11-10T08:44:39Z">
              <cr:user userId="S::pvn.pavankumar@sap.com::fea6f2c7-9d7f-49be-a7ef-c5b58409b66c" userProvider="AD" userName="PavanKumar, PVN"/>
            </cr:reactionInfo>
          </cr:reaction>
        </cr:reactions>
      </w16:ext>
    </w16cex:extLst>
  </w16cex:commentExtensible>
  <w16cex:commentExtensible w16cex:durableId="77C3D7D0" w16cex:dateUtc="2025-10-29T14:38:00Z"/>
  <w16cex:commentExtensible w16cex:durableId="3B3FDA52" w16cex:dateUtc="2025-10-29T14:40:00Z"/>
  <w16cex:commentExtensible w16cex:durableId="3BE1B135" w16cex:dateUtc="2025-10-30T01:02:00Z"/>
  <w16cex:commentExtensible w16cex:durableId="736DB90E" w16cex:dateUtc="2025-11-09T19:53:00Z"/>
  <w16cex:commentExtensible w16cex:durableId="62718DC0" w16cex:dateUtc="2025-11-09T23:21:00Z"/>
  <w16cex:commentExtensible w16cex:durableId="50986F94" w16cex:dateUtc="2025-11-15T09:16:00Z"/>
  <w16cex:commentExtensible w16cex:durableId="07C04895" w16cex:dateUtc="2025-11-01T14:24:00Z"/>
  <w16cex:commentExtensible w16cex:durableId="46F27933" w16cex:dateUtc="2025-11-03T10:55:00Z"/>
  <w16cex:commentExtensible w16cex:durableId="455CBE10" w16cex:dateUtc="2025-11-09T20:14:00Z"/>
  <w16cex:commentExtensible w16cex:durableId="65118E29" w16cex:dateUtc="2025-11-09T23:25:00Z"/>
  <w16cex:commentExtensible w16cex:durableId="196F508E" w16cex:dateUtc="2025-11-10T09:10:00Z"/>
  <w16cex:commentExtensible w16cex:durableId="03F14898" w16cex:dateUtc="2025-11-10T09:18:00Z">
    <w16cex:extLst>
      <w16:ext w16:uri="{CE6994B0-6A32-4C9F-8C6B-6E91EDA988CE}">
        <cr:reactions xmlns:cr="http://schemas.microsoft.com/office/comments/2020/reactions">
          <cr:reaction reactionType="1">
            <cr:reactionInfo dateUtc="2025-11-13T12:33:23Z">
              <cr:user userId="S::florian.kunzke@sap.com::838ae40c-eff1-4498-856c-79376866902b" userProvider="AD" userName="Kunzke, Florian"/>
            </cr:reactionInfo>
          </cr:reaction>
        </cr:reactions>
      </w16:ext>
    </w16cex:extLst>
  </w16cex:commentExtensible>
  <w16cex:commentExtensible w16cex:durableId="78770F41" w16cex:dateUtc="2025-10-27T09:34:00Z"/>
  <w16cex:commentExtensible w16cex:durableId="4D3CFEA0" w16cex:dateUtc="2025-10-27T11:06:00Z"/>
  <w16cex:commentExtensible w16cex:durableId="6F9D9BEB" w16cex:dateUtc="2025-11-03T09:30:00Z">
    <w16cex:extLst>
      <w16:ext w16:uri="{CE6994B0-6A32-4C9F-8C6B-6E91EDA988CE}">
        <cr:reactions xmlns:cr="http://schemas.microsoft.com/office/comments/2020/reactions">
          <cr:reaction reactionType="1">
            <cr:reactionInfo dateUtc="2025-11-03T18:26:35Z">
              <cr:user userId="S::simon.heimler@sap.com::d4f4bf6e-3bf0-4572-8a2e-454cc7c6b2f7" userProvider="AD" userName="Heimler, Simon"/>
            </cr:reactionInfo>
            <cr:reactionInfo dateUtc="2025-11-04T05:03:41Z">
              <cr:user userId="S::priyanka.porwal@sap.com::65d1ab74-27c1-459e-ab9f-eb495a28289e" userProvider="AD" userName="Porwal, Priyanka"/>
            </cr:reactionInfo>
          </cr:reaction>
        </cr:reactions>
      </w16:ext>
    </w16cex:extLst>
  </w16cex:commentExtensible>
  <w16cex:commentExtensible w16cex:durableId="3B599101" w16cex:dateUtc="2025-11-04T07:01:00Z"/>
  <w16cex:commentExtensible w16cex:durableId="3C1375D6" w16cex:dateUtc="2025-11-04T08:56:00Z"/>
  <w16cex:commentExtensible w16cex:durableId="0A0D1C83" w16cex:dateUtc="2025-11-04T10:19:00Z"/>
  <w16cex:commentExtensible w16cex:durableId="6473B683" w16cex:dateUtc="2025-11-04T11:19:00Z"/>
  <w16cex:commentExtensible w16cex:durableId="17ED8F65" w16cex:dateUtc="2025-11-04T14:23:00Z"/>
  <w16cex:commentExtensible w16cex:durableId="4DF3A149" w16cex:dateUtc="2025-11-04T16:13:00Z"/>
  <w16cex:commentExtensible w16cex:durableId="5FA6AAB7" w16cex:dateUtc="2025-11-05T08:30:00Z"/>
  <w16cex:commentExtensible w16cex:durableId="46A93D3B" w16cex:dateUtc="2025-10-29T14:52:00Z"/>
  <w16cex:commentExtensible w16cex:durableId="371ECF00" w16cex:dateUtc="2025-10-30T01:03:00Z"/>
  <w16cex:commentExtensible w16cex:durableId="3D98CE6C" w16cex:dateUtc="2025-11-01T14:35:00Z"/>
  <w16cex:commentExtensible w16cex:durableId="66976684" w16cex:dateUtc="2025-11-03T11:04:00Z"/>
  <w16cex:commentExtensible w16cex:durableId="3FDC0133" w16cex:dateUtc="2025-11-11T04:41:00Z"/>
  <w16cex:commentExtensible w16cex:durableId="7E8D7B9A" w16cex:dateUtc="2025-11-11T07:27:00Z"/>
  <w16cex:commentExtensible w16cex:durableId="216ADC4D" w16cex:dateUtc="2025-11-11T07:28:00Z"/>
  <w16cex:commentExtensible w16cex:durableId="517E235A" w16cex:dateUtc="2025-11-11T07:31:00Z"/>
  <w16cex:commentExtensible w16cex:durableId="6FC4AC33" w16cex:dateUtc="2025-10-29T15:19:00Z"/>
  <w16cex:commentExtensible w16cex:durableId="4946CEF2" w16cex:dateUtc="2025-10-30T01:03:00Z"/>
  <w16cex:commentExtensible w16cex:durableId="00FBDB27" w16cex:dateUtc="2025-11-03T09:35:00Z"/>
  <w16cex:commentExtensible w16cex:durableId="621C229B" w16cex:dateUtc="2025-11-03T09:57:00Z"/>
  <w16cex:commentExtensible w16cex:durableId="5391DF2C" w16cex:dateUtc="2025-10-29T15:22:00Z"/>
  <w16cex:commentExtensible w16cex:durableId="3B0F739E" w16cex:dateUtc="2025-10-30T01:01:00Z"/>
  <w16cex:commentExtensible w16cex:durableId="3F6B247B" w16cex:dateUtc="2025-11-10T03:32:00Z"/>
  <w16cex:commentExtensible w16cex:durableId="04AE0D4F" w16cex:dateUtc="2025-11-10T05:50:00Z"/>
  <w16cex:commentExtensible w16cex:durableId="77DE338A" w16cex:dateUtc="2025-11-06T10:40:00Z"/>
  <w16cex:commentExtensible w16cex:durableId="77407079" w16cex:dateUtc="2025-11-06T10:45:00Z"/>
  <w16cex:commentExtensible w16cex:durableId="6366CB27" w16cex:dateUtc="2025-11-10T14:57:00Z">
    <w16cex:extLst>
      <w16:ext w16:uri="{CE6994B0-6A32-4C9F-8C6B-6E91EDA988CE}">
        <cr:reactions xmlns:cr="http://schemas.microsoft.com/office/comments/2020/reactions">
          <cr:reaction reactionType="1">
            <cr:reactionInfo dateUtc="2025-11-10T15:08:45Z">
              <cr:user userId="S::shashank.jain01@sap.com::9d558a62-6cd5-459f-8177-1eafad313b94" userProvider="AD" userName="Jain, Shashank Mohan"/>
            </cr:reactionInfo>
          </cr:reaction>
        </cr:reactions>
      </w16:ext>
    </w16cex:extLst>
  </w16cex:commentExtensible>
  <w16cex:commentExtensible w16cex:durableId="4ED486A8" w16cex:dateUtc="2025-11-10T15:17:00Z"/>
  <w16cex:commentExtensible w16cex:durableId="4F3E8CC9" w16cex:dateUtc="2025-11-10T18:38:00Z"/>
  <w16cex:commentExtensible w16cex:durableId="54BA61AF" w16cex:dateUtc="2025-11-17T14:54:00Z"/>
  <w16cex:commentExtensible w16cex:durableId="7D1AF710" w16cex:dateUtc="2025-11-05T10:08:00Z">
    <w16cex:extLst>
      <w16:ext w16:uri="{CE6994B0-6A32-4C9F-8C6B-6E91EDA988CE}">
        <cr:reactions xmlns:cr="http://schemas.microsoft.com/office/comments/2020/reactions">
          <cr:reaction reactionType="1">
            <cr:reactionInfo dateUtc="2025-11-07T16:35:29Z">
              <cr:user userId="S::robin.dunst@sap.com::d789bb00-92ef-43f1-86c7-ca1269265092" userProvider="AD" userName="Dunst, Robin"/>
            </cr:reactionInfo>
          </cr:reaction>
        </cr:reactions>
      </w16:ext>
    </w16cex:extLst>
  </w16cex:commentExtensible>
  <w16cex:commentExtensible w16cex:durableId="15B91391" w16cex:dateUtc="2025-11-10T07:15:00Z"/>
  <w16cex:commentExtensible w16cex:durableId="7DD353A6" w16cex:dateUtc="2025-11-17T16:27:00Z"/>
  <w16cex:commentExtensible w16cex:durableId="52499D00" w16cex:dateUtc="2025-11-17T14:37:00Z"/>
  <w16cex:commentExtensible w16cex:durableId="22134014" w16cex:dateUtc="2025-11-17T15:10:00Z"/>
  <w16cex:commentExtensible w16cex:durableId="007197CF" w16cex:dateUtc="2025-11-06T10:47:00Z"/>
  <w16cex:commentExtensible w16cex:durableId="1BF004E4" w16cex:dateUtc="2025-11-06T11:25:00Z"/>
  <w16cex:commentExtensible w16cex:durableId="400BE4D9" w16cex:dateUtc="2025-11-10T15:01:00Z"/>
  <w16cex:commentExtensible w16cex:durableId="5B3B32C5" w16cex:dateUtc="2025-11-10T15:18:00Z"/>
  <w16cex:commentExtensible w16cex:durableId="699D6635" w16cex:dateUtc="2025-11-10T18:40:00Z"/>
  <w16cex:commentExtensible w16cex:durableId="35CE4F50" w16cex:dateUtc="2025-11-06T11:03:00Z"/>
  <w16cex:commentExtensible w16cex:durableId="0F42C56A" w16cex:dateUtc="2025-11-06T12:00:00Z"/>
  <w16cex:commentExtensible w16cex:durableId="4D03C8F5" w16cex:dateUtc="2025-11-06T15:53:00Z"/>
  <w16cex:commentExtensible w16cex:durableId="2696B22E" w16cex:dateUtc="2025-11-07T00:26:00Z"/>
  <w16cex:commentExtensible w16cex:durableId="64D2B14B" w16cex:dateUtc="2025-11-10T07:16:00Z"/>
  <w16cex:commentExtensible w16cex:durableId="376085CA" w16cex:dateUtc="2025-11-10T18:50:00Z"/>
  <w16cex:commentExtensible w16cex:durableId="723DF4C2" w16cex:dateUtc="2025-11-11T01:31:00Z">
    <w16cex:extLst>
      <w16:ext w16:uri="{CE6994B0-6A32-4C9F-8C6B-6E91EDA988CE}">
        <cr:reactions xmlns:cr="http://schemas.microsoft.com/office/comments/2020/reactions">
          <cr:reaction reactionType="1">
            <cr:reactionInfo dateUtc="2025-11-19T12:49:34Z">
              <cr:user userId="S::bastian.steinert01@sap.com::e6511a9d-e885-43d4-97aa-5964df0b2996" userProvider="AD" userName="Steinert, Bastian"/>
            </cr:reactionInfo>
          </cr:reaction>
        </cr:reactions>
      </w16:ext>
    </w16cex:extLst>
  </w16cex:commentExtensible>
  <w16cex:commentExtensible w16cex:durableId="4F8F91D5" w16cex:dateUtc="2025-11-06T11:05:00Z"/>
  <w16cex:commentExtensible w16cex:durableId="661C16E1" w16cex:dateUtc="2025-11-06T11:26:00Z"/>
  <w16cex:commentExtensible w16cex:durableId="2CE6D893" w16cex:dateUtc="2025-11-10T15:03:00Z">
    <w16cex:extLst>
      <w16:ext w16:uri="{CE6994B0-6A32-4C9F-8C6B-6E91EDA988CE}">
        <cr:reactions xmlns:cr="http://schemas.microsoft.com/office/comments/2020/reactions">
          <cr:reaction reactionType="1">
            <cr:reactionInfo dateUtc="2025-11-10T15:08:30Z">
              <cr:user userId="S::shashank.jain01@sap.com::9d558a62-6cd5-459f-8177-1eafad313b94" userProvider="AD" userName="Jain, Shashank Mohan"/>
            </cr:reactionInfo>
          </cr:reaction>
        </cr:reactions>
      </w16:ext>
    </w16cex:extLst>
  </w16cex:commentExtensible>
  <w16cex:commentExtensible w16cex:durableId="1C116482" w16cex:dateUtc="2025-11-10T15:18:00Z"/>
  <w16cex:commentExtensible w16cex:durableId="5C230087" w16cex:dateUtc="2025-11-10T18:53:00Z"/>
  <w16cex:commentExtensible w16cex:durableId="0F83B3A3" w16cex:dateUtc="2025-11-11T01:49:00Z"/>
  <w16cex:commentExtensible w16cex:durableId="30D0A882" w16cex:dateUtc="2025-11-11T10:09:00Z"/>
  <w16cex:commentExtensible w16cex:durableId="2E2E4DC8" w16cex:dateUtc="2025-11-11T17:28:00Z"/>
  <w16cex:commentExtensible w16cex:durableId="37547260" w16cex:dateUtc="2025-11-05T07:39:00Z"/>
  <w16cex:commentExtensible w16cex:durableId="0B8C276C" w16cex:dateUtc="2025-11-05T08:32:00Z"/>
  <w16cex:commentExtensible w16cex:durableId="0A15EEC2" w16cex:dateUtc="2025-11-05T15:55:00Z"/>
  <w16cex:commentExtensible w16cex:durableId="5D9D285D" w16cex:dateUtc="2025-11-05T17:14:00Z"/>
  <w16cex:commentExtensible w16cex:durableId="0A1FB386" w16cex:dateUtc="2025-11-05T17:43:00Z"/>
  <w16cex:commentExtensible w16cex:durableId="3C1DA87F" w16cex:dateUtc="2025-11-05T19:08:00Z"/>
  <w16cex:commentExtensible w16cex:durableId="4C68E9C7" w16cex:dateUtc="2025-11-12T13:01:00Z"/>
  <w16cex:commentExtensible w16cex:durableId="7CC6C15E" w16cex:dateUtc="2025-11-14T09:46:00Z"/>
  <w16cex:commentExtensible w16cex:durableId="71AE448F" w16cex:dateUtc="2025-11-01T17:25:00Z"/>
  <w16cex:commentExtensible w16cex:durableId="5D40B123" w16cex:dateUtc="2025-11-01T17:25:00Z">
    <w16cex:extLst>
      <w16:ext w16:uri="{CE6994B0-6A32-4C9F-8C6B-6E91EDA988CE}">
        <cr:reactions xmlns:cr="http://schemas.microsoft.com/office/comments/2020/reactions">
          <cr:reaction reactionType="1">
            <cr:reactionInfo dateUtc="2025-11-01T18:00:53Z">
              <cr:user userId="S::tanuj.sharma@sap.com::53e29402-d57f-4512-8f9a-5f0ea96e34b5" userProvider="AD" userName="Sharma, Tanuj"/>
            </cr:reactionInfo>
            <cr:reactionInfo dateUtc="2025-11-04T05:05:54Z">
              <cr:user userId="S::priyanka.porwal@sap.com::65d1ab74-27c1-459e-ab9f-eb495a28289e" userProvider="AD" userName="Porwal, Priyanka"/>
            </cr:reactionInfo>
          </cr:reaction>
        </cr:reactions>
      </w16:ext>
    </w16cex:extLst>
  </w16cex:commentExtensible>
  <w16cex:commentExtensible w16cex:durableId="56EC0906" w16cex:dateUtc="2025-11-04T07:08:00Z"/>
  <w16cex:commentExtensible w16cex:durableId="487DD8C0" w16cex:dateUtc="2025-11-05T16:20:00Z"/>
  <w16cex:commentExtensible w16cex:durableId="02FA8E27" w16cex:dateUtc="2025-11-05T17:06:00Z"/>
  <w16cex:commentExtensible w16cex:durableId="2C6B6E92" w16cex:dateUtc="2025-11-01T15:37:00Z"/>
  <w16cex:commentExtensible w16cex:durableId="2B41286A" w16cex:dateUtc="2025-11-03T11:05:00Z"/>
  <w16cex:commentExtensible w16cex:durableId="718DC784" w16cex:dateUtc="2025-11-04T10:34:00Z"/>
  <w16cex:commentExtensible w16cex:durableId="694527A2" w16cex:dateUtc="2025-11-04T16:40:00Z"/>
  <w16cex:commentExtensible w16cex:durableId="517A24EA" w16cex:dateUtc="2025-11-01T15:41:00Z"/>
  <w16cex:commentExtensible w16cex:durableId="25B405BE" w16cex:dateUtc="2025-11-01T15:41:00Z"/>
  <w16cex:commentExtensible w16cex:durableId="50DD2C56" w16cex:dateUtc="2025-11-04T11:21:00Z"/>
  <w16cex:commentExtensible w16cex:durableId="61A74942" w16cex:dateUtc="2025-11-04T12:01:00Z"/>
  <w16cex:commentExtensible w16cex:durableId="51227786" w16cex:dateUtc="2025-11-06T12:06:00Z"/>
  <w16cex:commentExtensible w16cex:durableId="6E979FA2" w16cex:dateUtc="2025-11-07T10:51:00Z"/>
  <w16cex:commentExtensible w16cex:durableId="211248D2" w16cex:dateUtc="2025-11-07T12:26:00Z"/>
  <w16cex:commentExtensible w16cex:durableId="324C50AE" w16cex:dateUtc="2025-11-06T16:23:00Z"/>
  <w16cex:commentExtensible w16cex:durableId="01496F14" w16cex:dateUtc="2025-11-07T10:34:00Z"/>
  <w16cex:commentExtensible w16cex:durableId="7CBA9E3C" w16cex:dateUtc="2025-11-07T10:52:00Z"/>
  <w16cex:commentExtensible w16cex:durableId="22C32637" w16cex:dateUtc="2025-11-10T18:54:00Z"/>
  <w16cex:commentExtensible w16cex:durableId="35D771DE" w16cex:dateUtc="2025-11-06T16:26:00Z"/>
  <w16cex:commentExtensible w16cex:durableId="581C4EED" w16cex:dateUtc="2025-11-07T10:31:00Z"/>
  <w16cex:commentExtensible w16cex:durableId="5C792900" w16cex:dateUtc="2025-11-07T11:34:00Z"/>
  <w16cex:commentExtensible w16cex:durableId="12146B10" w16cex:dateUtc="2025-11-10T18:57:00Z"/>
  <w16cex:commentExtensible w16cex:durableId="534AAE20" w16cex:dateUtc="2025-11-06T16:30:00Z"/>
  <w16cex:commentExtensible w16cex:durableId="7979916A" w16cex:dateUtc="2025-11-07T11:06:00Z"/>
  <w16cex:commentExtensible w16cex:durableId="0618628B" w16cex:dateUtc="2025-11-07T11:35:00Z"/>
  <w16cex:commentExtensible w16cex:durableId="32B1A9BD" w16cex:dateUtc="2025-11-10T19:00:00Z"/>
  <w16cex:commentExtensible w16cex:durableId="5D7EB5ED" w16cex:dateUtc="2025-11-06T16:31:00Z">
    <w16cex:extLst>
      <w16:ext w16:uri="{CE6994B0-6A32-4C9F-8C6B-6E91EDA988CE}">
        <cr:reactions xmlns:cr="http://schemas.microsoft.com/office/comments/2020/reactions">
          <cr:reaction reactionType="1">
            <cr:reactionInfo dateUtc="2025-11-07T10:52:57Z">
              <cr:user userId="S::rui.nogueira@sap.com::e1b50b1c-332e-4842-b12a-4e1786e4dc73" userProvider="AD" userName="Nogueira, Rui"/>
            </cr:reactionInfo>
          </cr:reaction>
        </cr:reactions>
      </w16:ext>
    </w16cex:extLst>
  </w16cex:commentExtensible>
  <w16cex:commentExtensible w16cex:durableId="3A5D0E44" w16cex:dateUtc="2025-11-01T15:46:00Z"/>
  <w16cex:commentExtensible w16cex:durableId="7104E112" w16cex:dateUtc="2025-11-06T12:26:00Z"/>
  <w16cex:commentExtensible w16cex:durableId="199BB35F" w16cex:dateUtc="2025-11-07T11:01:00Z"/>
  <w16cex:commentExtensible w16cex:durableId="20904A6E" w16cex:dateUtc="2025-11-15T17:49:00Z"/>
  <w16cex:commentExtensible w16cex:durableId="01BD09E4" w16cex:dateUtc="2025-11-18T06:31:00Z"/>
  <w16cex:commentExtensible w16cex:durableId="03E84858" w16cex:dateUtc="2025-11-18T08:06:00Z"/>
  <w16cex:commentExtensible w16cex:durableId="3C535E5E" w16cex:dateUtc="2025-11-18T17:50:00Z"/>
  <w16cex:commentExtensible w16cex:durableId="009CEF4B" w16cex:dateUtc="2025-11-18T17:54:00Z"/>
  <w16cex:commentExtensible w16cex:durableId="228DCDF5" w16cex:dateUtc="2025-11-06T16:34:00Z"/>
  <w16cex:commentExtensible w16cex:durableId="2A81F6B7" w16cex:dateUtc="2025-11-07T05:47:00Z"/>
  <w16cex:commentExtensible w16cex:durableId="5E75C4A8" w16cex:dateUtc="2025-11-07T07:48:00Z"/>
  <w16cex:commentExtensible w16cex:durableId="2E6C0099" w16cex:dateUtc="2025-11-07T10:57:00Z"/>
  <w16cex:commentExtensible w16cex:durableId="28F0785C" w16cex:dateUtc="2025-11-07T10:57:00Z"/>
  <w16cex:commentExtensible w16cex:durableId="215DE612" w16cex:dateUtc="2025-11-10T19:00:00Z"/>
  <w16cex:commentExtensible w16cex:durableId="6B5FEC9D" w16cex:dateUtc="2025-11-05T08:45:00Z"/>
  <w16cex:commentExtensible w16cex:durableId="27E67859" w16cex:dateUtc="2025-11-06T16:44:00Z"/>
  <w16cex:commentExtensible w16cex:durableId="126ADE6B" w16cex:dateUtc="2025-11-07T10:57:00Z"/>
  <w16cex:commentExtensible w16cex:durableId="5B3EC2BC" w16cex:dateUtc="2025-11-18T09:12:00Z"/>
  <w16cex:commentExtensible w16cex:durableId="37708AAA" w16cex:dateUtc="2025-11-05T08:49:00Z"/>
  <w16cex:commentExtensible w16cex:durableId="236BF1CC" w16cex:dateUtc="2025-11-06T12:21:00Z"/>
  <w16cex:commentExtensible w16cex:durableId="4942195F" w16cex:dateUtc="2025-10-29T07:52:00Z"/>
  <w16cex:commentExtensible w16cex:durableId="3AD2E351" w16cex:dateUtc="2025-10-29T08:53:00Z"/>
  <w16cex:commentExtensible w16cex:durableId="0FF8745B" w16cex:dateUtc="2025-11-04T05:19:00Z"/>
  <w16cex:commentExtensible w16cex:durableId="570CAC6F" w16cex:dateUtc="2025-11-01T17:22:00Z"/>
  <w16cex:commentExtensible w16cex:durableId="7E8D39DA" w16cex:dateUtc="2025-11-01T20:14:00Z"/>
  <w16cex:commentExtensible w16cex:durableId="7B017A3D" w16cex:dateUtc="2025-11-03T11:07:00Z"/>
  <w16cex:commentExtensible w16cex:durableId="0E62F488" w16cex:dateUtc="2025-11-03T11:14:00Z"/>
  <w16cex:commentExtensible w16cex:durableId="5CD21613" w16cex:dateUtc="2025-11-04T07:15:00Z"/>
  <w16cex:commentExtensible w16cex:durableId="41BF0800" w16cex:dateUtc="2025-11-05T10:27:00Z"/>
  <w16cex:commentExtensible w16cex:durableId="47887996" w16cex:dateUtc="2025-11-12T12:57:00Z">
    <w16cex:extLst>
      <w16:ext w16:uri="{CE6994B0-6A32-4C9F-8C6B-6E91EDA988CE}">
        <cr:reactions xmlns:cr="http://schemas.microsoft.com/office/comments/2020/reactions">
          <cr:reaction reactionType="1">
            <cr:reactionInfo dateUtc="2025-11-19T15:28:07Z">
              <cr:user userId="S::priyanka.porwal@sap.com::65d1ab74-27c1-459e-ab9f-eb495a28289e" userProvider="AD" userName="Porwal, Priyanka"/>
            </cr:reactionInfo>
          </cr:reaction>
        </cr:reactions>
      </w16:ext>
    </w16cex:extLst>
  </w16cex:commentExtensible>
  <w16cex:commentExtensible w16cex:durableId="0B9AD363" w16cex:dateUtc="2025-11-01T07:44:00Z"/>
  <w16cex:commentExtensible w16cex:durableId="1E7C75C6" w16cex:dateUtc="2025-11-03T09:39:00Z"/>
  <w16cex:commentExtensible w16cex:durableId="2AB66545" w16cex:dateUtc="2025-11-07T11:46:00Z"/>
  <w16cex:commentExtensible w16cex:durableId="186CC33F" w16cex:dateUtc="2025-11-07T15:10:00Z">
    <w16cex:extLst>
      <w16:ext w16:uri="{CE6994B0-6A32-4C9F-8C6B-6E91EDA988CE}">
        <cr:reactions xmlns:cr="http://schemas.microsoft.com/office/comments/2020/reactions">
          <cr:reaction reactionType="1">
            <cr:reactionInfo dateUtc="2025-11-07T15:20:22Z">
              <cr:user userId="S::priyanka.porwal@sap.com::65d1ab74-27c1-459e-ab9f-eb495a28289e" userProvider="AD" userName="Porwal, Priyanka"/>
            </cr:reactionInfo>
          </cr:reaction>
        </cr:reactions>
      </w16:ext>
    </w16cex:extLst>
  </w16cex:commentExtensible>
  <w16cex:commentExtensible w16cex:durableId="036015B6" w16cex:dateUtc="2025-11-07T15:23:00Z"/>
  <w16cex:commentExtensible w16cex:durableId="3DD34AFE" w16cex:dateUtc="2025-11-10T09:53:00Z"/>
  <w16cex:commentExtensible w16cex:durableId="354FEEE0" w16cex:dateUtc="2025-10-28T10:20:00Z"/>
  <w16cex:commentExtensible w16cex:durableId="0655F0F4" w16cex:dateUtc="2025-10-28T10:58:00Z"/>
  <w16cex:commentExtensible w16cex:durableId="2AE43175" w16cex:dateUtc="2025-10-30T02:48:00Z"/>
  <w16cex:commentExtensible w16cex:durableId="09D98866" w16cex:dateUtc="2025-10-30T02:53:00Z"/>
  <w16cex:commentExtensible w16cex:durableId="0B3BCF34" w16cex:dateUtc="2025-11-03T16:29:00Z"/>
  <w16cex:commentExtensible w16cex:durableId="5E08A994" w16cex:dateUtc="2025-11-07T11:46:00Z">
    <w16cex:extLst>
      <w16:ext w16:uri="{CE6994B0-6A32-4C9F-8C6B-6E91EDA988CE}">
        <cr:reactions xmlns:cr="http://schemas.microsoft.com/office/comments/2020/reactions">
          <cr:reaction reactionType="1">
            <cr:reactionInfo dateUtc="2025-11-10T07:37:03Z">
              <cr:user userId="S::sundaresan.krishnamurthy@sap.com::42209f3d-4abf-4c84-af3d-b76bb28af5ba" userProvider="AD" userName="Krishnamurthy, Sundaresan"/>
            </cr:reactionInfo>
          </cr:reaction>
        </cr:reactions>
      </w16:ext>
    </w16cex:extLst>
  </w16cex:commentExtensible>
  <w16cex:commentExtensible w16cex:durableId="069BD248" w16cex:dateUtc="2025-11-07T12:12:00Z"/>
  <w16cex:commentExtensible w16cex:durableId="5927C4E4" w16cex:dateUtc="2025-11-10T07:34:00Z"/>
  <w16cex:commentExtensible w16cex:durableId="4E2D7ECA" w16cex:dateUtc="2025-11-10T07:37:00Z"/>
  <w16cex:commentExtensible w16cex:durableId="12926B71" w16cex:dateUtc="2025-11-01T17:30:00Z"/>
  <w16cex:commentExtensible w16cex:durableId="3C3C1E31" w16cex:dateUtc="2025-11-03T06:25:00Z"/>
  <w16cex:commentExtensible w16cex:durableId="57948A85" w16cex:dateUtc="2025-11-03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370F3F" w16cid:durableId="440D3B94"/>
  <w16cid:commentId w16cid:paraId="7ACF7DFE" w16cid:durableId="7344D606"/>
  <w16cid:commentId w16cid:paraId="7A6F760B" w16cid:durableId="622E74B4"/>
  <w16cid:commentId w16cid:paraId="526B0FC5" w16cid:durableId="0DC86D90"/>
  <w16cid:commentId w16cid:paraId="70B8E03C" w16cid:durableId="793D2ACA"/>
  <w16cid:commentId w16cid:paraId="56CF226B" w16cid:durableId="642204D0"/>
  <w16cid:commentId w16cid:paraId="1A3CD76C" w16cid:durableId="5FA6D752"/>
  <w16cid:commentId w16cid:paraId="7CACF495" w16cid:durableId="4272FBFB"/>
  <w16cid:commentId w16cid:paraId="703A60E9" w16cid:durableId="7A4835D0"/>
  <w16cid:commentId w16cid:paraId="2D7C4392" w16cid:durableId="4FC8C2C9"/>
  <w16cid:commentId w16cid:paraId="0ACAD886" w16cid:durableId="0A80D9DC"/>
  <w16cid:commentId w16cid:paraId="6B5F37EB" w16cid:durableId="3427515F"/>
  <w16cid:commentId w16cid:paraId="5746077F" w16cid:durableId="03B92555"/>
  <w16cid:commentId w16cid:paraId="2D9082E3" w16cid:durableId="40D26EA2"/>
  <w16cid:commentId w16cid:paraId="56E5C40E" w16cid:durableId="03ED5CA1"/>
  <w16cid:commentId w16cid:paraId="1E7C795F" w16cid:durableId="1FD8F7C0"/>
  <w16cid:commentId w16cid:paraId="43CC7060" w16cid:durableId="79F5581A"/>
  <w16cid:commentId w16cid:paraId="390C4612" w16cid:durableId="29132E1B"/>
  <w16cid:commentId w16cid:paraId="0BE36571" w16cid:durableId="49E22933"/>
  <w16cid:commentId w16cid:paraId="2193B8C4" w16cid:durableId="7D987604"/>
  <w16cid:commentId w16cid:paraId="2F06DF07" w16cid:durableId="0BF4A32E"/>
  <w16cid:commentId w16cid:paraId="023AEDCE" w16cid:durableId="08E9EC07"/>
  <w16cid:commentId w16cid:paraId="01E79FF1" w16cid:durableId="67E2F0B4"/>
  <w16cid:commentId w16cid:paraId="08F89950" w16cid:durableId="1C32C292"/>
  <w16cid:commentId w16cid:paraId="3F6376DC" w16cid:durableId="3D678FF3"/>
  <w16cid:commentId w16cid:paraId="7DC921FB" w16cid:durableId="211CBC90"/>
  <w16cid:commentId w16cid:paraId="3AF0656E" w16cid:durableId="719951C1"/>
  <w16cid:commentId w16cid:paraId="1023C0EE" w16cid:durableId="518D8A48"/>
  <w16cid:commentId w16cid:paraId="6E80F310" w16cid:durableId="4424239E"/>
  <w16cid:commentId w16cid:paraId="2211B818" w16cid:durableId="6C0F0468"/>
  <w16cid:commentId w16cid:paraId="152478F5" w16cid:durableId="5E8B7544"/>
  <w16cid:commentId w16cid:paraId="531ADAFF" w16cid:durableId="138E9C09"/>
  <w16cid:commentId w16cid:paraId="749D4871" w16cid:durableId="4C972FCE"/>
  <w16cid:commentId w16cid:paraId="4D0AB106" w16cid:durableId="579C7ECB"/>
  <w16cid:commentId w16cid:paraId="7EDBBA06" w16cid:durableId="3219BE4C"/>
  <w16cid:commentId w16cid:paraId="0E49621E" w16cid:durableId="52CD0B2D"/>
  <w16cid:commentId w16cid:paraId="3B8A2BFA" w16cid:durableId="19ADA3D8"/>
  <w16cid:commentId w16cid:paraId="422629D3" w16cid:durableId="3EFA019C"/>
  <w16cid:commentId w16cid:paraId="7914C598" w16cid:durableId="2158636A"/>
  <w16cid:commentId w16cid:paraId="13DE6E58" w16cid:durableId="18625BF3"/>
  <w16cid:commentId w16cid:paraId="0A97D8C8" w16cid:durableId="6743560E"/>
  <w16cid:commentId w16cid:paraId="78E9B533" w16cid:durableId="7B53C52D"/>
  <w16cid:commentId w16cid:paraId="126E21D1" w16cid:durableId="5D01CC4E"/>
  <w16cid:commentId w16cid:paraId="261403C1" w16cid:durableId="25095326"/>
  <w16cid:commentId w16cid:paraId="74918132" w16cid:durableId="4CAD742A"/>
  <w16cid:commentId w16cid:paraId="101CECC8" w16cid:durableId="46117DC0"/>
  <w16cid:commentId w16cid:paraId="40B46343" w16cid:durableId="5957F20D"/>
  <w16cid:commentId w16cid:paraId="26D79A3F" w16cid:durableId="486975AE"/>
  <w16cid:commentId w16cid:paraId="2FD886AD" w16cid:durableId="69C51D90"/>
  <w16cid:commentId w16cid:paraId="20B37716" w16cid:durableId="56C34757"/>
  <w16cid:commentId w16cid:paraId="1FEC5179" w16cid:durableId="47105D18"/>
  <w16cid:commentId w16cid:paraId="47FE5790" w16cid:durableId="551D4015"/>
  <w16cid:commentId w16cid:paraId="03720988" w16cid:durableId="0FDFCE7E"/>
  <w16cid:commentId w16cid:paraId="48E44E31" w16cid:durableId="43CC1A7A"/>
  <w16cid:commentId w16cid:paraId="799898F2" w16cid:durableId="1CEC813E"/>
  <w16cid:commentId w16cid:paraId="6E307260" w16cid:durableId="668D0475"/>
  <w16cid:commentId w16cid:paraId="53A0AD75" w16cid:durableId="35978EFC"/>
  <w16cid:commentId w16cid:paraId="562B4096" w16cid:durableId="131DBEE4"/>
  <w16cid:commentId w16cid:paraId="5459A796" w16cid:durableId="6BF34B58"/>
  <w16cid:commentId w16cid:paraId="0E7F1151" w16cid:durableId="7A7D56AB"/>
  <w16cid:commentId w16cid:paraId="3BC81283" w16cid:durableId="67815626"/>
  <w16cid:commentId w16cid:paraId="4D8F9AE9" w16cid:durableId="5E0F9C03"/>
  <w16cid:commentId w16cid:paraId="1936B5BD" w16cid:durableId="6F9EDF26"/>
  <w16cid:commentId w16cid:paraId="62E6C603" w16cid:durableId="3B743FD0"/>
  <w16cid:commentId w16cid:paraId="4A473D54" w16cid:durableId="57991EF9"/>
  <w16cid:commentId w16cid:paraId="2A0889FF" w16cid:durableId="0291B29D"/>
  <w16cid:commentId w16cid:paraId="24A2C43F" w16cid:durableId="5E8B198A"/>
  <w16cid:commentId w16cid:paraId="134F58BD" w16cid:durableId="3A67CFC7"/>
  <w16cid:commentId w16cid:paraId="571521A8" w16cid:durableId="231D491A"/>
  <w16cid:commentId w16cid:paraId="36659749" w16cid:durableId="7F99DAE7"/>
  <w16cid:commentId w16cid:paraId="4C382975" w16cid:durableId="77C3D7D0"/>
  <w16cid:commentId w16cid:paraId="4C17F1F1" w16cid:durableId="3B3FDA52"/>
  <w16cid:commentId w16cid:paraId="5B54A84C" w16cid:durableId="3BE1B135"/>
  <w16cid:commentId w16cid:paraId="695E1E00" w16cid:durableId="736DB90E"/>
  <w16cid:commentId w16cid:paraId="454096B6" w16cid:durableId="62718DC0"/>
  <w16cid:commentId w16cid:paraId="5F9EE6A5" w16cid:durableId="50986F94"/>
  <w16cid:commentId w16cid:paraId="60D95978" w16cid:durableId="07C04895"/>
  <w16cid:commentId w16cid:paraId="5D436112" w16cid:durableId="46F27933"/>
  <w16cid:commentId w16cid:paraId="021AA53A" w16cid:durableId="455CBE10"/>
  <w16cid:commentId w16cid:paraId="553A1C18" w16cid:durableId="65118E29"/>
  <w16cid:commentId w16cid:paraId="2280950B" w16cid:durableId="196F508E"/>
  <w16cid:commentId w16cid:paraId="68748736" w16cid:durableId="03F14898"/>
  <w16cid:commentId w16cid:paraId="6A60CE1E" w16cid:durableId="78770F41"/>
  <w16cid:commentId w16cid:paraId="1ED04D29" w16cid:durableId="4D3CFEA0"/>
  <w16cid:commentId w16cid:paraId="3251BF92" w16cid:durableId="6F9D9BEB"/>
  <w16cid:commentId w16cid:paraId="17D67067" w16cid:durableId="3B599101"/>
  <w16cid:commentId w16cid:paraId="408B5B6D" w16cid:durableId="3C1375D6"/>
  <w16cid:commentId w16cid:paraId="2044869E" w16cid:durableId="0A0D1C83"/>
  <w16cid:commentId w16cid:paraId="7BC1B757" w16cid:durableId="6473B683"/>
  <w16cid:commentId w16cid:paraId="666EA2E7" w16cid:durableId="17ED8F65"/>
  <w16cid:commentId w16cid:paraId="40DC2A0A" w16cid:durableId="4DF3A149"/>
  <w16cid:commentId w16cid:paraId="2E7673AF" w16cid:durableId="5FA6AAB7"/>
  <w16cid:commentId w16cid:paraId="5F329B0B" w16cid:durableId="46A93D3B"/>
  <w16cid:commentId w16cid:paraId="3372CEE9" w16cid:durableId="371ECF00"/>
  <w16cid:commentId w16cid:paraId="5F49F827" w16cid:durableId="3D98CE6C"/>
  <w16cid:commentId w16cid:paraId="05F1F9E7" w16cid:durableId="66976684"/>
  <w16cid:commentId w16cid:paraId="1505FCC6" w16cid:durableId="3FDC0133"/>
  <w16cid:commentId w16cid:paraId="7D6D1D46" w16cid:durableId="7E8D7B9A"/>
  <w16cid:commentId w16cid:paraId="30022258" w16cid:durableId="216ADC4D"/>
  <w16cid:commentId w16cid:paraId="71B5B428" w16cid:durableId="517E235A"/>
  <w16cid:commentId w16cid:paraId="2632FDB9" w16cid:durableId="6FC4AC33"/>
  <w16cid:commentId w16cid:paraId="2CFC0DAA" w16cid:durableId="4946CEF2"/>
  <w16cid:commentId w16cid:paraId="2DFC9869" w16cid:durableId="00FBDB27"/>
  <w16cid:commentId w16cid:paraId="1483DE87" w16cid:durableId="621C229B"/>
  <w16cid:commentId w16cid:paraId="798DEC49" w16cid:durableId="5391DF2C"/>
  <w16cid:commentId w16cid:paraId="38976515" w16cid:durableId="3B0F739E"/>
  <w16cid:commentId w16cid:paraId="0E96F310" w16cid:durableId="3F6B247B"/>
  <w16cid:commentId w16cid:paraId="0A425A04" w16cid:durableId="04AE0D4F"/>
  <w16cid:commentId w16cid:paraId="36B9FB54" w16cid:durableId="77DE338A"/>
  <w16cid:commentId w16cid:paraId="36408DAB" w16cid:durableId="77407079"/>
  <w16cid:commentId w16cid:paraId="7BFA8245" w16cid:durableId="6366CB27"/>
  <w16cid:commentId w16cid:paraId="330E4E92" w16cid:durableId="4ED486A8"/>
  <w16cid:commentId w16cid:paraId="7AA7BC87" w16cid:durableId="4F3E8CC9"/>
  <w16cid:commentId w16cid:paraId="5AAB8611" w16cid:durableId="54BA61AF"/>
  <w16cid:commentId w16cid:paraId="458FD390" w16cid:durableId="7D1AF710"/>
  <w16cid:commentId w16cid:paraId="7DFC474C" w16cid:durableId="15B91391"/>
  <w16cid:commentId w16cid:paraId="2EEF06C8" w16cid:durableId="7DD353A6"/>
  <w16cid:commentId w16cid:paraId="1E2C7F81" w16cid:durableId="52499D00"/>
  <w16cid:commentId w16cid:paraId="5D99E9D7" w16cid:durableId="22134014"/>
  <w16cid:commentId w16cid:paraId="4AAEA78A" w16cid:durableId="007197CF"/>
  <w16cid:commentId w16cid:paraId="4A6C634F" w16cid:durableId="1BF004E4"/>
  <w16cid:commentId w16cid:paraId="77A16A50" w16cid:durableId="400BE4D9"/>
  <w16cid:commentId w16cid:paraId="1D7CF33D" w16cid:durableId="5B3B32C5"/>
  <w16cid:commentId w16cid:paraId="17B5E391" w16cid:durableId="699D6635"/>
  <w16cid:commentId w16cid:paraId="21C27F19" w16cid:durableId="35CE4F50"/>
  <w16cid:commentId w16cid:paraId="4246B7BA" w16cid:durableId="0F42C56A"/>
  <w16cid:commentId w16cid:paraId="48412E0F" w16cid:durableId="4D03C8F5"/>
  <w16cid:commentId w16cid:paraId="7B8F374D" w16cid:durableId="2696B22E"/>
  <w16cid:commentId w16cid:paraId="3D72B2BD" w16cid:durableId="64D2B14B"/>
  <w16cid:commentId w16cid:paraId="6EB1C442" w16cid:durableId="376085CA"/>
  <w16cid:commentId w16cid:paraId="79B7BBF9" w16cid:durableId="723DF4C2"/>
  <w16cid:commentId w16cid:paraId="4675E7CF" w16cid:durableId="4F8F91D5"/>
  <w16cid:commentId w16cid:paraId="17A7DC08" w16cid:durableId="661C16E1"/>
  <w16cid:commentId w16cid:paraId="36F9C7AD" w16cid:durableId="2CE6D893"/>
  <w16cid:commentId w16cid:paraId="172E115B" w16cid:durableId="1C116482"/>
  <w16cid:commentId w16cid:paraId="1AAE98F3" w16cid:durableId="5C230087"/>
  <w16cid:commentId w16cid:paraId="23A6FE87" w16cid:durableId="0F83B3A3"/>
  <w16cid:commentId w16cid:paraId="512F6B49" w16cid:durableId="30D0A882"/>
  <w16cid:commentId w16cid:paraId="0323C52C" w16cid:durableId="2E2E4DC8"/>
  <w16cid:commentId w16cid:paraId="3FBF92EB" w16cid:durableId="37547260"/>
  <w16cid:commentId w16cid:paraId="2201F667" w16cid:durableId="0B8C276C"/>
  <w16cid:commentId w16cid:paraId="38DFB83C" w16cid:durableId="0A15EEC2"/>
  <w16cid:commentId w16cid:paraId="52F70E85" w16cid:durableId="5D9D285D"/>
  <w16cid:commentId w16cid:paraId="69B41D23" w16cid:durableId="0A1FB386"/>
  <w16cid:commentId w16cid:paraId="5B2F9726" w16cid:durableId="3C1DA87F"/>
  <w16cid:commentId w16cid:paraId="3D0BC391" w16cid:durableId="4C68E9C7"/>
  <w16cid:commentId w16cid:paraId="41CF92D6" w16cid:durableId="7CC6C15E"/>
  <w16cid:commentId w16cid:paraId="668DBC40" w16cid:durableId="71AE448F"/>
  <w16cid:commentId w16cid:paraId="279876EC" w16cid:durableId="5D40B123"/>
  <w16cid:commentId w16cid:paraId="18C26C45" w16cid:durableId="56EC0906"/>
  <w16cid:commentId w16cid:paraId="777470E7" w16cid:durableId="487DD8C0"/>
  <w16cid:commentId w16cid:paraId="25E8C59C" w16cid:durableId="02FA8E27"/>
  <w16cid:commentId w16cid:paraId="7B6CC17C" w16cid:durableId="2C6B6E92"/>
  <w16cid:commentId w16cid:paraId="1AA3BB1E" w16cid:durableId="2B41286A"/>
  <w16cid:commentId w16cid:paraId="3CC9D94B" w16cid:durableId="718DC784"/>
  <w16cid:commentId w16cid:paraId="67628A70" w16cid:durableId="694527A2"/>
  <w16cid:commentId w16cid:paraId="1CCFDAA8" w16cid:durableId="517A24EA"/>
  <w16cid:commentId w16cid:paraId="40E9185B" w16cid:durableId="25B405BE"/>
  <w16cid:commentId w16cid:paraId="6E830DC1" w16cid:durableId="50DD2C56"/>
  <w16cid:commentId w16cid:paraId="14EAA215" w16cid:durableId="61A74942"/>
  <w16cid:commentId w16cid:paraId="717F137C" w16cid:durableId="51227786"/>
  <w16cid:commentId w16cid:paraId="32C72EEF" w16cid:durableId="6E979FA2"/>
  <w16cid:commentId w16cid:paraId="4220A1E0" w16cid:durableId="211248D2"/>
  <w16cid:commentId w16cid:paraId="7483A14B" w16cid:durableId="324C50AE"/>
  <w16cid:commentId w16cid:paraId="09432577" w16cid:durableId="01496F14"/>
  <w16cid:commentId w16cid:paraId="76E6E673" w16cid:durableId="7CBA9E3C"/>
  <w16cid:commentId w16cid:paraId="1260914B" w16cid:durableId="22C32637"/>
  <w16cid:commentId w16cid:paraId="144BFEC9" w16cid:durableId="35D771DE"/>
  <w16cid:commentId w16cid:paraId="52ADB795" w16cid:durableId="581C4EED"/>
  <w16cid:commentId w16cid:paraId="1FC12C04" w16cid:durableId="5C792900"/>
  <w16cid:commentId w16cid:paraId="0217F552" w16cid:durableId="12146B10"/>
  <w16cid:commentId w16cid:paraId="2A6CB046" w16cid:durableId="534AAE20"/>
  <w16cid:commentId w16cid:paraId="691BBE2A" w16cid:durableId="7979916A"/>
  <w16cid:commentId w16cid:paraId="7A34EBDB" w16cid:durableId="0618628B"/>
  <w16cid:commentId w16cid:paraId="3A429D02" w16cid:durableId="32B1A9BD"/>
  <w16cid:commentId w16cid:paraId="7BB6293D" w16cid:durableId="5D7EB5ED"/>
  <w16cid:commentId w16cid:paraId="169AA8E2" w16cid:durableId="3A5D0E44"/>
  <w16cid:commentId w16cid:paraId="7BDC652D" w16cid:durableId="7104E112"/>
  <w16cid:commentId w16cid:paraId="1CE88105" w16cid:durableId="199BB35F"/>
  <w16cid:commentId w16cid:paraId="616C6C3A" w16cid:durableId="20904A6E"/>
  <w16cid:commentId w16cid:paraId="6CA10139" w16cid:durableId="01BD09E4"/>
  <w16cid:commentId w16cid:paraId="00692998" w16cid:durableId="03E84858"/>
  <w16cid:commentId w16cid:paraId="4ABEE0FA" w16cid:durableId="3C535E5E"/>
  <w16cid:commentId w16cid:paraId="466ECA77" w16cid:durableId="009CEF4B"/>
  <w16cid:commentId w16cid:paraId="1BCCB9BE" w16cid:durableId="228DCDF5"/>
  <w16cid:commentId w16cid:paraId="6830214F" w16cid:durableId="2A81F6B7"/>
  <w16cid:commentId w16cid:paraId="22E0BD81" w16cid:durableId="5E75C4A8"/>
  <w16cid:commentId w16cid:paraId="1DD63209" w16cid:durableId="2E6C0099"/>
  <w16cid:commentId w16cid:paraId="7A7D30F7" w16cid:durableId="28F0785C"/>
  <w16cid:commentId w16cid:paraId="307472FF" w16cid:durableId="215DE612"/>
  <w16cid:commentId w16cid:paraId="3D249574" w16cid:durableId="6B5FEC9D"/>
  <w16cid:commentId w16cid:paraId="3CB2951C" w16cid:durableId="27E67859"/>
  <w16cid:commentId w16cid:paraId="30583C3A" w16cid:durableId="126ADE6B"/>
  <w16cid:commentId w16cid:paraId="43E1DB35" w16cid:durableId="5B3EC2BC"/>
  <w16cid:commentId w16cid:paraId="144FCFC6" w16cid:durableId="37708AAA"/>
  <w16cid:commentId w16cid:paraId="54E28B23" w16cid:durableId="236BF1CC"/>
  <w16cid:commentId w16cid:paraId="58A596A2" w16cid:durableId="4942195F"/>
  <w16cid:commentId w16cid:paraId="3F44310A" w16cid:durableId="3AD2E351"/>
  <w16cid:commentId w16cid:paraId="361A2FEA" w16cid:durableId="0FF8745B"/>
  <w16cid:commentId w16cid:paraId="7F98F9CE" w16cid:durableId="570CAC6F"/>
  <w16cid:commentId w16cid:paraId="50B9339B" w16cid:durableId="7E8D39DA"/>
  <w16cid:commentId w16cid:paraId="698C3001" w16cid:durableId="7B017A3D"/>
  <w16cid:commentId w16cid:paraId="6D1BD977" w16cid:durableId="0E62F488"/>
  <w16cid:commentId w16cid:paraId="1DCADC98" w16cid:durableId="5CD21613"/>
  <w16cid:commentId w16cid:paraId="5D4FB053" w16cid:durableId="41BF0800"/>
  <w16cid:commentId w16cid:paraId="61147426" w16cid:durableId="47887996"/>
  <w16cid:commentId w16cid:paraId="4B8B3725" w16cid:durableId="0B9AD363"/>
  <w16cid:commentId w16cid:paraId="3506385A" w16cid:durableId="1E7C75C6"/>
  <w16cid:commentId w16cid:paraId="3F8A11BD" w16cid:durableId="2AB66545"/>
  <w16cid:commentId w16cid:paraId="5730A854" w16cid:durableId="186CC33F"/>
  <w16cid:commentId w16cid:paraId="59E40098" w16cid:durableId="036015B6"/>
  <w16cid:commentId w16cid:paraId="0A6B789B" w16cid:durableId="3DD34AFE"/>
  <w16cid:commentId w16cid:paraId="2841C587" w16cid:durableId="354FEEE0"/>
  <w16cid:commentId w16cid:paraId="2454F571" w16cid:durableId="0655F0F4"/>
  <w16cid:commentId w16cid:paraId="6DB0D9B2" w16cid:durableId="2AE43175"/>
  <w16cid:commentId w16cid:paraId="244D2D20" w16cid:durableId="09D98866"/>
  <w16cid:commentId w16cid:paraId="2BB47457" w16cid:durableId="0B3BCF34"/>
  <w16cid:commentId w16cid:paraId="54EAAEEB" w16cid:durableId="5E08A994"/>
  <w16cid:commentId w16cid:paraId="3E8B6D66" w16cid:durableId="069BD248"/>
  <w16cid:commentId w16cid:paraId="62963354" w16cid:durableId="5927C4E4"/>
  <w16cid:commentId w16cid:paraId="607B1D0E" w16cid:durableId="4E2D7ECA"/>
  <w16cid:commentId w16cid:paraId="51294DB1" w16cid:durableId="12926B71"/>
  <w16cid:commentId w16cid:paraId="07E03285" w16cid:durableId="3C3C1E31"/>
  <w16cid:commentId w16cid:paraId="07715168" w16cid:durableId="57948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3BE84" w14:textId="77777777" w:rsidR="0090214A" w:rsidRDefault="0090214A" w:rsidP="008E07FB">
      <w:pPr>
        <w:spacing w:before="0" w:line="240" w:lineRule="auto"/>
      </w:pPr>
      <w:r>
        <w:separator/>
      </w:r>
    </w:p>
  </w:endnote>
  <w:endnote w:type="continuationSeparator" w:id="0">
    <w:p w14:paraId="70811B2B" w14:textId="77777777" w:rsidR="0090214A" w:rsidRDefault="0090214A" w:rsidP="008E07FB">
      <w:pPr>
        <w:spacing w:before="0" w:line="240" w:lineRule="auto"/>
      </w:pPr>
      <w:r>
        <w:continuationSeparator/>
      </w:r>
    </w:p>
  </w:endnote>
  <w:endnote w:type="continuationNotice" w:id="1">
    <w:p w14:paraId="1CD18D1D" w14:textId="77777777" w:rsidR="0090214A" w:rsidRDefault="0090214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72 Brand&quot;, sans-serif">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Times New Roman (Textkörper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webkit-standard">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72">
    <w:panose1 w:val="020B0503030000000003"/>
    <w:charset w:val="00"/>
    <w:family w:val="swiss"/>
    <w:pitch w:val="variable"/>
    <w:sig w:usb0="A00002EF" w:usb1="5000205B" w:usb2="00000008" w:usb3="00000000" w:csb0="0000009F" w:csb1="00000000"/>
  </w:font>
  <w:font w:name="72 Brand">
    <w:panose1 w:val="020B0504030603020204"/>
    <w:charset w:val="00"/>
    <w:family w:val="swiss"/>
    <w:notTrueType/>
    <w:pitch w:val="variable"/>
    <w:sig w:usb0="A00002FF" w:usb1="5000A0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7569110"/>
      <w:docPartObj>
        <w:docPartGallery w:val="Page Numbers (Bottom of Page)"/>
        <w:docPartUnique/>
      </w:docPartObj>
    </w:sdtPr>
    <w:sdtEndPr>
      <w:rPr>
        <w:rStyle w:val="PageNumber"/>
      </w:rPr>
    </w:sdtEndPr>
    <w:sdtContent>
      <w:p w14:paraId="21A95E2E" w14:textId="78CBF370" w:rsidR="005A0839" w:rsidRDefault="005A08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A5290B" w14:textId="77777777" w:rsidR="007773B9" w:rsidRDefault="00777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D5B94" w14:textId="77777777" w:rsidR="005B720E" w:rsidRPr="00284970" w:rsidRDefault="005B720E">
    <w:pPr>
      <w:pStyle w:val="Footer"/>
      <w:jc w:val="right"/>
      <w:rPr>
        <w:rFonts w:ascii="Aptos" w:hAnsi="Aptos"/>
      </w:rPr>
    </w:pPr>
    <w:r w:rsidRPr="00284970">
      <w:rPr>
        <w:rFonts w:ascii="Aptos" w:hAnsi="Aptos"/>
        <w:color w:val="156082" w:themeColor="accent1"/>
        <w:szCs w:val="20"/>
      </w:rPr>
      <w:t xml:space="preserve">pg. </w:t>
    </w:r>
    <w:r w:rsidRPr="00284970">
      <w:rPr>
        <w:rFonts w:ascii="Aptos" w:hAnsi="Aptos"/>
        <w:color w:val="156082" w:themeColor="accent1"/>
        <w:szCs w:val="20"/>
      </w:rPr>
      <w:fldChar w:fldCharType="begin"/>
    </w:r>
    <w:r w:rsidRPr="00284970">
      <w:rPr>
        <w:rFonts w:ascii="Aptos" w:hAnsi="Aptos"/>
        <w:color w:val="156082" w:themeColor="accent1"/>
        <w:szCs w:val="20"/>
      </w:rPr>
      <w:instrText xml:space="preserve"> PAGE  \* Arabic </w:instrText>
    </w:r>
    <w:r w:rsidRPr="00284970">
      <w:rPr>
        <w:rFonts w:ascii="Aptos" w:hAnsi="Aptos"/>
        <w:color w:val="156082" w:themeColor="accent1"/>
        <w:szCs w:val="20"/>
      </w:rPr>
      <w:fldChar w:fldCharType="separate"/>
    </w:r>
    <w:r w:rsidRPr="00284970">
      <w:rPr>
        <w:rFonts w:ascii="Aptos" w:hAnsi="Aptos"/>
        <w:color w:val="156082" w:themeColor="accent1"/>
        <w:szCs w:val="20"/>
      </w:rPr>
      <w:t>1</w:t>
    </w:r>
    <w:r w:rsidRPr="00284970">
      <w:rPr>
        <w:rFonts w:ascii="Aptos" w:hAnsi="Aptos"/>
        <w:color w:val="156082" w:themeColor="accent1"/>
        <w:szCs w:val="20"/>
      </w:rPr>
      <w:fldChar w:fldCharType="end"/>
    </w:r>
  </w:p>
  <w:p w14:paraId="13CFFC55" w14:textId="41309349" w:rsidR="007773B9" w:rsidRDefault="007773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68E19" w14:textId="77777777" w:rsidR="0090214A" w:rsidRDefault="0090214A" w:rsidP="008E07FB">
      <w:pPr>
        <w:spacing w:before="0" w:line="240" w:lineRule="auto"/>
      </w:pPr>
      <w:r>
        <w:separator/>
      </w:r>
    </w:p>
  </w:footnote>
  <w:footnote w:type="continuationSeparator" w:id="0">
    <w:p w14:paraId="244EE145" w14:textId="77777777" w:rsidR="0090214A" w:rsidRDefault="0090214A" w:rsidP="008E07FB">
      <w:pPr>
        <w:spacing w:before="0" w:line="240" w:lineRule="auto"/>
      </w:pPr>
      <w:r>
        <w:continuationSeparator/>
      </w:r>
    </w:p>
  </w:footnote>
  <w:footnote w:type="continuationNotice" w:id="1">
    <w:p w14:paraId="7E384C70" w14:textId="77777777" w:rsidR="0090214A" w:rsidRDefault="0090214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6A0" w:firstRow="1" w:lastRow="0" w:firstColumn="1" w:lastColumn="0" w:noHBand="1" w:noVBand="1"/>
    </w:tblPr>
    <w:tblGrid>
      <w:gridCol w:w="3005"/>
      <w:gridCol w:w="3005"/>
      <w:gridCol w:w="3005"/>
    </w:tblGrid>
    <w:tr w:rsidR="004B273D" w14:paraId="254EC2D2" w14:textId="77777777" w:rsidTr="3DDB06EA">
      <w:trPr>
        <w:trHeight w:val="300"/>
      </w:trPr>
      <w:tc>
        <w:tcPr>
          <w:tcW w:w="3005" w:type="dxa"/>
        </w:tcPr>
        <w:p w14:paraId="46916984" w14:textId="48EC8956" w:rsidR="3DDB06EA" w:rsidRDefault="3DDB06EA" w:rsidP="3DDB06EA">
          <w:pPr>
            <w:pStyle w:val="Header"/>
            <w:ind w:left="-115"/>
          </w:pPr>
        </w:p>
      </w:tc>
      <w:tc>
        <w:tcPr>
          <w:tcW w:w="3005" w:type="dxa"/>
        </w:tcPr>
        <w:p w14:paraId="23E96BEE" w14:textId="1532B057" w:rsidR="3DDB06EA" w:rsidRDefault="3DDB06EA" w:rsidP="3DDB06EA">
          <w:pPr>
            <w:pStyle w:val="Header"/>
            <w:jc w:val="center"/>
          </w:pPr>
        </w:p>
      </w:tc>
      <w:tc>
        <w:tcPr>
          <w:tcW w:w="3005" w:type="dxa"/>
        </w:tcPr>
        <w:p w14:paraId="1995F9E5" w14:textId="2F535991" w:rsidR="3DDB06EA" w:rsidRDefault="3DDB06EA" w:rsidP="3DDB06EA">
          <w:pPr>
            <w:pStyle w:val="Header"/>
            <w:ind w:right="-115"/>
            <w:jc w:val="right"/>
          </w:pPr>
        </w:p>
      </w:tc>
    </w:tr>
  </w:tbl>
  <w:p w14:paraId="4A997016" w14:textId="07186447" w:rsidR="00665C5F" w:rsidRDefault="00665C5F">
    <w:pPr>
      <w:pStyle w:val="Header"/>
    </w:pPr>
  </w:p>
</w:hdr>
</file>

<file path=word/intelligence2.xml><?xml version="1.0" encoding="utf-8"?>
<int2:intelligence xmlns:int2="http://schemas.microsoft.com/office/intelligence/2020/intelligence" xmlns:oel="http://schemas.microsoft.com/office/2019/extlst">
  <int2:observations>
    <int2:textHash int2:hashCode="ek39m4CIolce2E" int2:id="7M9zs3Ve">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BE34"/>
    <w:multiLevelType w:val="hybridMultilevel"/>
    <w:tmpl w:val="FFFFFFFF"/>
    <w:lvl w:ilvl="0" w:tplc="A398888E">
      <w:start w:val="1"/>
      <w:numFmt w:val="bullet"/>
      <w:lvlText w:val="§"/>
      <w:lvlJc w:val="left"/>
      <w:pPr>
        <w:ind w:left="720" w:hanging="360"/>
      </w:pPr>
      <w:rPr>
        <w:rFonts w:ascii="Symbol" w:hAnsi="Symbol" w:hint="default"/>
      </w:rPr>
    </w:lvl>
    <w:lvl w:ilvl="1" w:tplc="2DF8C706">
      <w:start w:val="1"/>
      <w:numFmt w:val="bullet"/>
      <w:lvlText w:val="o"/>
      <w:lvlJc w:val="left"/>
      <w:pPr>
        <w:ind w:left="1440" w:hanging="360"/>
      </w:pPr>
      <w:rPr>
        <w:rFonts w:ascii="Courier New" w:hAnsi="Courier New" w:hint="default"/>
      </w:rPr>
    </w:lvl>
    <w:lvl w:ilvl="2" w:tplc="D22670F8">
      <w:start w:val="1"/>
      <w:numFmt w:val="bullet"/>
      <w:lvlText w:val=""/>
      <w:lvlJc w:val="left"/>
      <w:pPr>
        <w:ind w:left="2160" w:hanging="360"/>
      </w:pPr>
      <w:rPr>
        <w:rFonts w:ascii="Wingdings" w:hAnsi="Wingdings" w:hint="default"/>
      </w:rPr>
    </w:lvl>
    <w:lvl w:ilvl="3" w:tplc="61126D50">
      <w:start w:val="1"/>
      <w:numFmt w:val="bullet"/>
      <w:lvlText w:val=""/>
      <w:lvlJc w:val="left"/>
      <w:pPr>
        <w:ind w:left="2880" w:hanging="360"/>
      </w:pPr>
      <w:rPr>
        <w:rFonts w:ascii="Symbol" w:hAnsi="Symbol" w:hint="default"/>
      </w:rPr>
    </w:lvl>
    <w:lvl w:ilvl="4" w:tplc="18A606E4">
      <w:start w:val="1"/>
      <w:numFmt w:val="bullet"/>
      <w:lvlText w:val="o"/>
      <w:lvlJc w:val="left"/>
      <w:pPr>
        <w:ind w:left="3600" w:hanging="360"/>
      </w:pPr>
      <w:rPr>
        <w:rFonts w:ascii="Courier New" w:hAnsi="Courier New" w:hint="default"/>
      </w:rPr>
    </w:lvl>
    <w:lvl w:ilvl="5" w:tplc="967232D0">
      <w:start w:val="1"/>
      <w:numFmt w:val="bullet"/>
      <w:lvlText w:val=""/>
      <w:lvlJc w:val="left"/>
      <w:pPr>
        <w:ind w:left="4320" w:hanging="360"/>
      </w:pPr>
      <w:rPr>
        <w:rFonts w:ascii="Wingdings" w:hAnsi="Wingdings" w:hint="default"/>
      </w:rPr>
    </w:lvl>
    <w:lvl w:ilvl="6" w:tplc="CBD8932E">
      <w:start w:val="1"/>
      <w:numFmt w:val="bullet"/>
      <w:lvlText w:val=""/>
      <w:lvlJc w:val="left"/>
      <w:pPr>
        <w:ind w:left="5040" w:hanging="360"/>
      </w:pPr>
      <w:rPr>
        <w:rFonts w:ascii="Symbol" w:hAnsi="Symbol" w:hint="default"/>
      </w:rPr>
    </w:lvl>
    <w:lvl w:ilvl="7" w:tplc="C558639A">
      <w:start w:val="1"/>
      <w:numFmt w:val="bullet"/>
      <w:lvlText w:val="o"/>
      <w:lvlJc w:val="left"/>
      <w:pPr>
        <w:ind w:left="5760" w:hanging="360"/>
      </w:pPr>
      <w:rPr>
        <w:rFonts w:ascii="Courier New" w:hAnsi="Courier New" w:hint="default"/>
      </w:rPr>
    </w:lvl>
    <w:lvl w:ilvl="8" w:tplc="9AA2CAAC">
      <w:start w:val="1"/>
      <w:numFmt w:val="bullet"/>
      <w:lvlText w:val=""/>
      <w:lvlJc w:val="left"/>
      <w:pPr>
        <w:ind w:left="6480" w:hanging="360"/>
      </w:pPr>
      <w:rPr>
        <w:rFonts w:ascii="Wingdings" w:hAnsi="Wingdings" w:hint="default"/>
      </w:rPr>
    </w:lvl>
  </w:abstractNum>
  <w:abstractNum w:abstractNumId="1" w15:restartNumberingAfterBreak="0">
    <w:nsid w:val="040A1D20"/>
    <w:multiLevelType w:val="hybridMultilevel"/>
    <w:tmpl w:val="2B3CF51C"/>
    <w:lvl w:ilvl="0" w:tplc="EAC67426">
      <w:start w:val="1"/>
      <w:numFmt w:val="bullet"/>
      <w:lvlText w:val="o"/>
      <w:lvlJc w:val="left"/>
      <w:pPr>
        <w:tabs>
          <w:tab w:val="num" w:pos="720"/>
        </w:tabs>
        <w:ind w:left="720" w:hanging="360"/>
      </w:pPr>
      <w:rPr>
        <w:rFonts w:ascii="Courier New" w:hAnsi="Courier New" w:hint="default"/>
      </w:rPr>
    </w:lvl>
    <w:lvl w:ilvl="1" w:tplc="5590D358">
      <w:numFmt w:val="bullet"/>
      <w:lvlText w:val="o"/>
      <w:lvlJc w:val="left"/>
      <w:pPr>
        <w:tabs>
          <w:tab w:val="num" w:pos="1440"/>
        </w:tabs>
        <w:ind w:left="1440" w:hanging="360"/>
      </w:pPr>
      <w:rPr>
        <w:rFonts w:ascii="Courier New" w:hAnsi="Courier New" w:hint="default"/>
      </w:rPr>
    </w:lvl>
    <w:lvl w:ilvl="2" w:tplc="8280C792" w:tentative="1">
      <w:start w:val="1"/>
      <w:numFmt w:val="bullet"/>
      <w:lvlText w:val="o"/>
      <w:lvlJc w:val="left"/>
      <w:pPr>
        <w:tabs>
          <w:tab w:val="num" w:pos="2160"/>
        </w:tabs>
        <w:ind w:left="2160" w:hanging="360"/>
      </w:pPr>
      <w:rPr>
        <w:rFonts w:ascii="Courier New" w:hAnsi="Courier New" w:hint="default"/>
      </w:rPr>
    </w:lvl>
    <w:lvl w:ilvl="3" w:tplc="D5A265C2" w:tentative="1">
      <w:start w:val="1"/>
      <w:numFmt w:val="bullet"/>
      <w:lvlText w:val="o"/>
      <w:lvlJc w:val="left"/>
      <w:pPr>
        <w:tabs>
          <w:tab w:val="num" w:pos="2880"/>
        </w:tabs>
        <w:ind w:left="2880" w:hanging="360"/>
      </w:pPr>
      <w:rPr>
        <w:rFonts w:ascii="Courier New" w:hAnsi="Courier New" w:hint="default"/>
      </w:rPr>
    </w:lvl>
    <w:lvl w:ilvl="4" w:tplc="5342A07E" w:tentative="1">
      <w:start w:val="1"/>
      <w:numFmt w:val="bullet"/>
      <w:lvlText w:val="o"/>
      <w:lvlJc w:val="left"/>
      <w:pPr>
        <w:tabs>
          <w:tab w:val="num" w:pos="3600"/>
        </w:tabs>
        <w:ind w:left="3600" w:hanging="360"/>
      </w:pPr>
      <w:rPr>
        <w:rFonts w:ascii="Courier New" w:hAnsi="Courier New" w:hint="default"/>
      </w:rPr>
    </w:lvl>
    <w:lvl w:ilvl="5" w:tplc="AC302030" w:tentative="1">
      <w:start w:val="1"/>
      <w:numFmt w:val="bullet"/>
      <w:lvlText w:val="o"/>
      <w:lvlJc w:val="left"/>
      <w:pPr>
        <w:tabs>
          <w:tab w:val="num" w:pos="4320"/>
        </w:tabs>
        <w:ind w:left="4320" w:hanging="360"/>
      </w:pPr>
      <w:rPr>
        <w:rFonts w:ascii="Courier New" w:hAnsi="Courier New" w:hint="default"/>
      </w:rPr>
    </w:lvl>
    <w:lvl w:ilvl="6" w:tplc="1188F368" w:tentative="1">
      <w:start w:val="1"/>
      <w:numFmt w:val="bullet"/>
      <w:lvlText w:val="o"/>
      <w:lvlJc w:val="left"/>
      <w:pPr>
        <w:tabs>
          <w:tab w:val="num" w:pos="5040"/>
        </w:tabs>
        <w:ind w:left="5040" w:hanging="360"/>
      </w:pPr>
      <w:rPr>
        <w:rFonts w:ascii="Courier New" w:hAnsi="Courier New" w:hint="default"/>
      </w:rPr>
    </w:lvl>
    <w:lvl w:ilvl="7" w:tplc="73866B12" w:tentative="1">
      <w:start w:val="1"/>
      <w:numFmt w:val="bullet"/>
      <w:lvlText w:val="o"/>
      <w:lvlJc w:val="left"/>
      <w:pPr>
        <w:tabs>
          <w:tab w:val="num" w:pos="5760"/>
        </w:tabs>
        <w:ind w:left="5760" w:hanging="360"/>
      </w:pPr>
      <w:rPr>
        <w:rFonts w:ascii="Courier New" w:hAnsi="Courier New" w:hint="default"/>
      </w:rPr>
    </w:lvl>
    <w:lvl w:ilvl="8" w:tplc="179C37D8"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042B27F1"/>
    <w:multiLevelType w:val="multilevel"/>
    <w:tmpl w:val="087833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4FB9E"/>
    <w:multiLevelType w:val="hybridMultilevel"/>
    <w:tmpl w:val="C31ED072"/>
    <w:lvl w:ilvl="0" w:tplc="65607572">
      <w:start w:val="1"/>
      <w:numFmt w:val="bullet"/>
      <w:lvlText w:val=""/>
      <w:lvlJc w:val="left"/>
      <w:pPr>
        <w:ind w:left="720" w:hanging="360"/>
      </w:pPr>
      <w:rPr>
        <w:rFonts w:ascii="Symbol" w:hAnsi="Symbol" w:hint="default"/>
      </w:rPr>
    </w:lvl>
    <w:lvl w:ilvl="1" w:tplc="0D76E7E8">
      <w:start w:val="1"/>
      <w:numFmt w:val="bullet"/>
      <w:lvlText w:val="o"/>
      <w:lvlJc w:val="left"/>
      <w:pPr>
        <w:ind w:left="1440" w:hanging="360"/>
      </w:pPr>
      <w:rPr>
        <w:rFonts w:ascii="Courier New" w:hAnsi="Courier New" w:hint="default"/>
      </w:rPr>
    </w:lvl>
    <w:lvl w:ilvl="2" w:tplc="62141B2A">
      <w:start w:val="1"/>
      <w:numFmt w:val="bullet"/>
      <w:lvlText w:val=""/>
      <w:lvlJc w:val="left"/>
      <w:pPr>
        <w:ind w:left="2160" w:hanging="360"/>
      </w:pPr>
      <w:rPr>
        <w:rFonts w:ascii="Wingdings" w:hAnsi="Wingdings" w:hint="default"/>
      </w:rPr>
    </w:lvl>
    <w:lvl w:ilvl="3" w:tplc="970C36EA">
      <w:start w:val="1"/>
      <w:numFmt w:val="bullet"/>
      <w:lvlText w:val=""/>
      <w:lvlJc w:val="left"/>
      <w:pPr>
        <w:ind w:left="2880" w:hanging="360"/>
      </w:pPr>
      <w:rPr>
        <w:rFonts w:ascii="Symbol" w:hAnsi="Symbol" w:hint="default"/>
      </w:rPr>
    </w:lvl>
    <w:lvl w:ilvl="4" w:tplc="3EDCD658">
      <w:start w:val="1"/>
      <w:numFmt w:val="bullet"/>
      <w:lvlText w:val="o"/>
      <w:lvlJc w:val="left"/>
      <w:pPr>
        <w:ind w:left="3600" w:hanging="360"/>
      </w:pPr>
      <w:rPr>
        <w:rFonts w:ascii="Courier New" w:hAnsi="Courier New" w:hint="default"/>
      </w:rPr>
    </w:lvl>
    <w:lvl w:ilvl="5" w:tplc="A8E62EAA">
      <w:start w:val="1"/>
      <w:numFmt w:val="bullet"/>
      <w:lvlText w:val=""/>
      <w:lvlJc w:val="left"/>
      <w:pPr>
        <w:ind w:left="4320" w:hanging="360"/>
      </w:pPr>
      <w:rPr>
        <w:rFonts w:ascii="Wingdings" w:hAnsi="Wingdings" w:hint="default"/>
      </w:rPr>
    </w:lvl>
    <w:lvl w:ilvl="6" w:tplc="8408A928">
      <w:start w:val="1"/>
      <w:numFmt w:val="bullet"/>
      <w:lvlText w:val=""/>
      <w:lvlJc w:val="left"/>
      <w:pPr>
        <w:ind w:left="5040" w:hanging="360"/>
      </w:pPr>
      <w:rPr>
        <w:rFonts w:ascii="Symbol" w:hAnsi="Symbol" w:hint="default"/>
      </w:rPr>
    </w:lvl>
    <w:lvl w:ilvl="7" w:tplc="D1B45BCA">
      <w:start w:val="1"/>
      <w:numFmt w:val="bullet"/>
      <w:lvlText w:val="o"/>
      <w:lvlJc w:val="left"/>
      <w:pPr>
        <w:ind w:left="5760" w:hanging="360"/>
      </w:pPr>
      <w:rPr>
        <w:rFonts w:ascii="Courier New" w:hAnsi="Courier New" w:hint="default"/>
      </w:rPr>
    </w:lvl>
    <w:lvl w:ilvl="8" w:tplc="DE864D78">
      <w:start w:val="1"/>
      <w:numFmt w:val="bullet"/>
      <w:lvlText w:val=""/>
      <w:lvlJc w:val="left"/>
      <w:pPr>
        <w:ind w:left="6480" w:hanging="360"/>
      </w:pPr>
      <w:rPr>
        <w:rFonts w:ascii="Wingdings" w:hAnsi="Wingdings" w:hint="default"/>
      </w:rPr>
    </w:lvl>
  </w:abstractNum>
  <w:abstractNum w:abstractNumId="4" w15:restartNumberingAfterBreak="0">
    <w:nsid w:val="069E4962"/>
    <w:multiLevelType w:val="hybridMultilevel"/>
    <w:tmpl w:val="FFFFFFFF"/>
    <w:lvl w:ilvl="0" w:tplc="CDB41EDA">
      <w:start w:val="1"/>
      <w:numFmt w:val="bullet"/>
      <w:lvlText w:val=""/>
      <w:lvlJc w:val="left"/>
      <w:pPr>
        <w:ind w:left="720" w:hanging="360"/>
      </w:pPr>
      <w:rPr>
        <w:rFonts w:ascii="Symbol" w:hAnsi="Symbol" w:hint="default"/>
      </w:rPr>
    </w:lvl>
    <w:lvl w:ilvl="1" w:tplc="FCF8485C">
      <w:start w:val="1"/>
      <w:numFmt w:val="bullet"/>
      <w:lvlText w:val="o"/>
      <w:lvlJc w:val="left"/>
      <w:pPr>
        <w:ind w:left="1440" w:hanging="360"/>
      </w:pPr>
      <w:rPr>
        <w:rFonts w:ascii="Courier New" w:hAnsi="Courier New" w:hint="default"/>
      </w:rPr>
    </w:lvl>
    <w:lvl w:ilvl="2" w:tplc="5D5AD8A2">
      <w:start w:val="1"/>
      <w:numFmt w:val="bullet"/>
      <w:lvlText w:val=""/>
      <w:lvlJc w:val="left"/>
      <w:pPr>
        <w:ind w:left="2160" w:hanging="360"/>
      </w:pPr>
      <w:rPr>
        <w:rFonts w:ascii="Wingdings" w:hAnsi="Wingdings" w:hint="default"/>
      </w:rPr>
    </w:lvl>
    <w:lvl w:ilvl="3" w:tplc="3B467B06">
      <w:start w:val="1"/>
      <w:numFmt w:val="bullet"/>
      <w:lvlText w:val=""/>
      <w:lvlJc w:val="left"/>
      <w:pPr>
        <w:ind w:left="2880" w:hanging="360"/>
      </w:pPr>
      <w:rPr>
        <w:rFonts w:ascii="Symbol" w:hAnsi="Symbol" w:hint="default"/>
      </w:rPr>
    </w:lvl>
    <w:lvl w:ilvl="4" w:tplc="2676FCD2">
      <w:start w:val="1"/>
      <w:numFmt w:val="bullet"/>
      <w:lvlText w:val="o"/>
      <w:lvlJc w:val="left"/>
      <w:pPr>
        <w:ind w:left="3600" w:hanging="360"/>
      </w:pPr>
      <w:rPr>
        <w:rFonts w:ascii="Courier New" w:hAnsi="Courier New" w:hint="default"/>
      </w:rPr>
    </w:lvl>
    <w:lvl w:ilvl="5" w:tplc="99248838">
      <w:start w:val="1"/>
      <w:numFmt w:val="bullet"/>
      <w:lvlText w:val=""/>
      <w:lvlJc w:val="left"/>
      <w:pPr>
        <w:ind w:left="4320" w:hanging="360"/>
      </w:pPr>
      <w:rPr>
        <w:rFonts w:ascii="Wingdings" w:hAnsi="Wingdings" w:hint="default"/>
      </w:rPr>
    </w:lvl>
    <w:lvl w:ilvl="6" w:tplc="4678E03C">
      <w:start w:val="1"/>
      <w:numFmt w:val="bullet"/>
      <w:lvlText w:val=""/>
      <w:lvlJc w:val="left"/>
      <w:pPr>
        <w:ind w:left="5040" w:hanging="360"/>
      </w:pPr>
      <w:rPr>
        <w:rFonts w:ascii="Symbol" w:hAnsi="Symbol" w:hint="default"/>
      </w:rPr>
    </w:lvl>
    <w:lvl w:ilvl="7" w:tplc="0A688108">
      <w:start w:val="1"/>
      <w:numFmt w:val="bullet"/>
      <w:lvlText w:val="o"/>
      <w:lvlJc w:val="left"/>
      <w:pPr>
        <w:ind w:left="5760" w:hanging="360"/>
      </w:pPr>
      <w:rPr>
        <w:rFonts w:ascii="Courier New" w:hAnsi="Courier New" w:hint="default"/>
      </w:rPr>
    </w:lvl>
    <w:lvl w:ilvl="8" w:tplc="8DAA3C32">
      <w:start w:val="1"/>
      <w:numFmt w:val="bullet"/>
      <w:lvlText w:val=""/>
      <w:lvlJc w:val="left"/>
      <w:pPr>
        <w:ind w:left="6480" w:hanging="360"/>
      </w:pPr>
      <w:rPr>
        <w:rFonts w:ascii="Wingdings" w:hAnsi="Wingdings" w:hint="default"/>
      </w:rPr>
    </w:lvl>
  </w:abstractNum>
  <w:abstractNum w:abstractNumId="5" w15:restartNumberingAfterBreak="0">
    <w:nsid w:val="08652E45"/>
    <w:multiLevelType w:val="hybridMultilevel"/>
    <w:tmpl w:val="FFFFFFFF"/>
    <w:lvl w:ilvl="0" w:tplc="2EAE2404">
      <w:start w:val="1"/>
      <w:numFmt w:val="bullet"/>
      <w:lvlText w:val=""/>
      <w:lvlJc w:val="left"/>
      <w:pPr>
        <w:ind w:left="720" w:hanging="360"/>
      </w:pPr>
      <w:rPr>
        <w:rFonts w:ascii="Symbol" w:hAnsi="Symbol" w:hint="default"/>
      </w:rPr>
    </w:lvl>
    <w:lvl w:ilvl="1" w:tplc="FEA80186">
      <w:start w:val="1"/>
      <w:numFmt w:val="bullet"/>
      <w:lvlText w:val="o"/>
      <w:lvlJc w:val="left"/>
      <w:pPr>
        <w:ind w:left="1440" w:hanging="360"/>
      </w:pPr>
      <w:rPr>
        <w:rFonts w:ascii="Courier New" w:hAnsi="Courier New" w:hint="default"/>
      </w:rPr>
    </w:lvl>
    <w:lvl w:ilvl="2" w:tplc="B308C26C">
      <w:start w:val="1"/>
      <w:numFmt w:val="bullet"/>
      <w:lvlText w:val=""/>
      <w:lvlJc w:val="left"/>
      <w:pPr>
        <w:ind w:left="2160" w:hanging="360"/>
      </w:pPr>
      <w:rPr>
        <w:rFonts w:ascii="Wingdings" w:hAnsi="Wingdings" w:hint="default"/>
      </w:rPr>
    </w:lvl>
    <w:lvl w:ilvl="3" w:tplc="1EAC2282">
      <w:start w:val="1"/>
      <w:numFmt w:val="bullet"/>
      <w:lvlText w:val=""/>
      <w:lvlJc w:val="left"/>
      <w:pPr>
        <w:ind w:left="2880" w:hanging="360"/>
      </w:pPr>
      <w:rPr>
        <w:rFonts w:ascii="Symbol" w:hAnsi="Symbol" w:hint="default"/>
      </w:rPr>
    </w:lvl>
    <w:lvl w:ilvl="4" w:tplc="3DA42392">
      <w:start w:val="1"/>
      <w:numFmt w:val="bullet"/>
      <w:lvlText w:val="o"/>
      <w:lvlJc w:val="left"/>
      <w:pPr>
        <w:ind w:left="3600" w:hanging="360"/>
      </w:pPr>
      <w:rPr>
        <w:rFonts w:ascii="Courier New" w:hAnsi="Courier New" w:hint="default"/>
      </w:rPr>
    </w:lvl>
    <w:lvl w:ilvl="5" w:tplc="192E6160">
      <w:start w:val="1"/>
      <w:numFmt w:val="bullet"/>
      <w:lvlText w:val=""/>
      <w:lvlJc w:val="left"/>
      <w:pPr>
        <w:ind w:left="4320" w:hanging="360"/>
      </w:pPr>
      <w:rPr>
        <w:rFonts w:ascii="Wingdings" w:hAnsi="Wingdings" w:hint="default"/>
      </w:rPr>
    </w:lvl>
    <w:lvl w:ilvl="6" w:tplc="1DEC6BDC">
      <w:start w:val="1"/>
      <w:numFmt w:val="bullet"/>
      <w:lvlText w:val=""/>
      <w:lvlJc w:val="left"/>
      <w:pPr>
        <w:ind w:left="5040" w:hanging="360"/>
      </w:pPr>
      <w:rPr>
        <w:rFonts w:ascii="Symbol" w:hAnsi="Symbol" w:hint="default"/>
      </w:rPr>
    </w:lvl>
    <w:lvl w:ilvl="7" w:tplc="34DC4D68">
      <w:start w:val="1"/>
      <w:numFmt w:val="bullet"/>
      <w:lvlText w:val="o"/>
      <w:lvlJc w:val="left"/>
      <w:pPr>
        <w:ind w:left="5760" w:hanging="360"/>
      </w:pPr>
      <w:rPr>
        <w:rFonts w:ascii="Courier New" w:hAnsi="Courier New" w:hint="default"/>
      </w:rPr>
    </w:lvl>
    <w:lvl w:ilvl="8" w:tplc="EF369D02">
      <w:start w:val="1"/>
      <w:numFmt w:val="bullet"/>
      <w:lvlText w:val=""/>
      <w:lvlJc w:val="left"/>
      <w:pPr>
        <w:ind w:left="6480" w:hanging="360"/>
      </w:pPr>
      <w:rPr>
        <w:rFonts w:ascii="Wingdings" w:hAnsi="Wingdings" w:hint="default"/>
      </w:rPr>
    </w:lvl>
  </w:abstractNum>
  <w:abstractNum w:abstractNumId="6" w15:restartNumberingAfterBreak="0">
    <w:nsid w:val="090D5272"/>
    <w:multiLevelType w:val="hybridMultilevel"/>
    <w:tmpl w:val="FFFFFFFF"/>
    <w:lvl w:ilvl="0" w:tplc="753CDC3E">
      <w:start w:val="1"/>
      <w:numFmt w:val="bullet"/>
      <w:lvlText w:val=""/>
      <w:lvlJc w:val="left"/>
      <w:pPr>
        <w:ind w:left="720" w:hanging="360"/>
      </w:pPr>
      <w:rPr>
        <w:rFonts w:ascii="Symbol" w:hAnsi="Symbol" w:hint="default"/>
      </w:rPr>
    </w:lvl>
    <w:lvl w:ilvl="1" w:tplc="B6C09348">
      <w:start w:val="1"/>
      <w:numFmt w:val="bullet"/>
      <w:lvlText w:val="o"/>
      <w:lvlJc w:val="left"/>
      <w:pPr>
        <w:ind w:left="1440" w:hanging="360"/>
      </w:pPr>
      <w:rPr>
        <w:rFonts w:ascii="Courier New" w:hAnsi="Courier New" w:hint="default"/>
      </w:rPr>
    </w:lvl>
    <w:lvl w:ilvl="2" w:tplc="B4F0EEE4">
      <w:start w:val="1"/>
      <w:numFmt w:val="bullet"/>
      <w:lvlText w:val=""/>
      <w:lvlJc w:val="left"/>
      <w:pPr>
        <w:ind w:left="2160" w:hanging="360"/>
      </w:pPr>
      <w:rPr>
        <w:rFonts w:ascii="Wingdings" w:hAnsi="Wingdings" w:hint="default"/>
      </w:rPr>
    </w:lvl>
    <w:lvl w:ilvl="3" w:tplc="284EB220">
      <w:start w:val="1"/>
      <w:numFmt w:val="bullet"/>
      <w:lvlText w:val=""/>
      <w:lvlJc w:val="left"/>
      <w:pPr>
        <w:ind w:left="2880" w:hanging="360"/>
      </w:pPr>
      <w:rPr>
        <w:rFonts w:ascii="Symbol" w:hAnsi="Symbol" w:hint="default"/>
      </w:rPr>
    </w:lvl>
    <w:lvl w:ilvl="4" w:tplc="F8465ACA">
      <w:start w:val="1"/>
      <w:numFmt w:val="bullet"/>
      <w:lvlText w:val="o"/>
      <w:lvlJc w:val="left"/>
      <w:pPr>
        <w:ind w:left="3600" w:hanging="360"/>
      </w:pPr>
      <w:rPr>
        <w:rFonts w:ascii="Courier New" w:hAnsi="Courier New" w:hint="default"/>
      </w:rPr>
    </w:lvl>
    <w:lvl w:ilvl="5" w:tplc="6430E638">
      <w:start w:val="1"/>
      <w:numFmt w:val="bullet"/>
      <w:lvlText w:val=""/>
      <w:lvlJc w:val="left"/>
      <w:pPr>
        <w:ind w:left="4320" w:hanging="360"/>
      </w:pPr>
      <w:rPr>
        <w:rFonts w:ascii="Wingdings" w:hAnsi="Wingdings" w:hint="default"/>
      </w:rPr>
    </w:lvl>
    <w:lvl w:ilvl="6" w:tplc="9A40FDE4">
      <w:start w:val="1"/>
      <w:numFmt w:val="bullet"/>
      <w:lvlText w:val=""/>
      <w:lvlJc w:val="left"/>
      <w:pPr>
        <w:ind w:left="5040" w:hanging="360"/>
      </w:pPr>
      <w:rPr>
        <w:rFonts w:ascii="Symbol" w:hAnsi="Symbol" w:hint="default"/>
      </w:rPr>
    </w:lvl>
    <w:lvl w:ilvl="7" w:tplc="C728024C">
      <w:start w:val="1"/>
      <w:numFmt w:val="bullet"/>
      <w:lvlText w:val="o"/>
      <w:lvlJc w:val="left"/>
      <w:pPr>
        <w:ind w:left="5760" w:hanging="360"/>
      </w:pPr>
      <w:rPr>
        <w:rFonts w:ascii="Courier New" w:hAnsi="Courier New" w:hint="default"/>
      </w:rPr>
    </w:lvl>
    <w:lvl w:ilvl="8" w:tplc="92A08140">
      <w:start w:val="1"/>
      <w:numFmt w:val="bullet"/>
      <w:lvlText w:val=""/>
      <w:lvlJc w:val="left"/>
      <w:pPr>
        <w:ind w:left="6480" w:hanging="360"/>
      </w:pPr>
      <w:rPr>
        <w:rFonts w:ascii="Wingdings" w:hAnsi="Wingdings" w:hint="default"/>
      </w:rPr>
    </w:lvl>
  </w:abstractNum>
  <w:abstractNum w:abstractNumId="7" w15:restartNumberingAfterBreak="0">
    <w:nsid w:val="0EBF1F2B"/>
    <w:multiLevelType w:val="hybridMultilevel"/>
    <w:tmpl w:val="FFFFFFFF"/>
    <w:lvl w:ilvl="0" w:tplc="103086F8">
      <w:start w:val="1"/>
      <w:numFmt w:val="bullet"/>
      <w:lvlText w:val=""/>
      <w:lvlJc w:val="left"/>
      <w:pPr>
        <w:ind w:left="720" w:hanging="360"/>
      </w:pPr>
      <w:rPr>
        <w:rFonts w:ascii="Symbol" w:hAnsi="Symbol" w:hint="default"/>
      </w:rPr>
    </w:lvl>
    <w:lvl w:ilvl="1" w:tplc="54468B4C">
      <w:start w:val="1"/>
      <w:numFmt w:val="bullet"/>
      <w:lvlText w:val="o"/>
      <w:lvlJc w:val="left"/>
      <w:pPr>
        <w:ind w:left="1440" w:hanging="360"/>
      </w:pPr>
      <w:rPr>
        <w:rFonts w:ascii="Courier New" w:hAnsi="Courier New" w:hint="default"/>
      </w:rPr>
    </w:lvl>
    <w:lvl w:ilvl="2" w:tplc="86109904">
      <w:start w:val="1"/>
      <w:numFmt w:val="bullet"/>
      <w:lvlText w:val=""/>
      <w:lvlJc w:val="left"/>
      <w:pPr>
        <w:ind w:left="2160" w:hanging="360"/>
      </w:pPr>
      <w:rPr>
        <w:rFonts w:ascii="Wingdings" w:hAnsi="Wingdings" w:hint="default"/>
      </w:rPr>
    </w:lvl>
    <w:lvl w:ilvl="3" w:tplc="9A66E050">
      <w:start w:val="1"/>
      <w:numFmt w:val="bullet"/>
      <w:lvlText w:val=""/>
      <w:lvlJc w:val="left"/>
      <w:pPr>
        <w:ind w:left="2880" w:hanging="360"/>
      </w:pPr>
      <w:rPr>
        <w:rFonts w:ascii="Symbol" w:hAnsi="Symbol" w:hint="default"/>
      </w:rPr>
    </w:lvl>
    <w:lvl w:ilvl="4" w:tplc="DA520280">
      <w:start w:val="1"/>
      <w:numFmt w:val="bullet"/>
      <w:lvlText w:val="o"/>
      <w:lvlJc w:val="left"/>
      <w:pPr>
        <w:ind w:left="3600" w:hanging="360"/>
      </w:pPr>
      <w:rPr>
        <w:rFonts w:ascii="Courier New" w:hAnsi="Courier New" w:hint="default"/>
      </w:rPr>
    </w:lvl>
    <w:lvl w:ilvl="5" w:tplc="498AA8B6">
      <w:start w:val="1"/>
      <w:numFmt w:val="bullet"/>
      <w:lvlText w:val=""/>
      <w:lvlJc w:val="left"/>
      <w:pPr>
        <w:ind w:left="4320" w:hanging="360"/>
      </w:pPr>
      <w:rPr>
        <w:rFonts w:ascii="Wingdings" w:hAnsi="Wingdings" w:hint="default"/>
      </w:rPr>
    </w:lvl>
    <w:lvl w:ilvl="6" w:tplc="001697E8">
      <w:start w:val="1"/>
      <w:numFmt w:val="bullet"/>
      <w:lvlText w:val=""/>
      <w:lvlJc w:val="left"/>
      <w:pPr>
        <w:ind w:left="5040" w:hanging="360"/>
      </w:pPr>
      <w:rPr>
        <w:rFonts w:ascii="Symbol" w:hAnsi="Symbol" w:hint="default"/>
      </w:rPr>
    </w:lvl>
    <w:lvl w:ilvl="7" w:tplc="2454F27C">
      <w:start w:val="1"/>
      <w:numFmt w:val="bullet"/>
      <w:lvlText w:val="o"/>
      <w:lvlJc w:val="left"/>
      <w:pPr>
        <w:ind w:left="5760" w:hanging="360"/>
      </w:pPr>
      <w:rPr>
        <w:rFonts w:ascii="Courier New" w:hAnsi="Courier New" w:hint="default"/>
      </w:rPr>
    </w:lvl>
    <w:lvl w:ilvl="8" w:tplc="2E782D4E">
      <w:start w:val="1"/>
      <w:numFmt w:val="bullet"/>
      <w:lvlText w:val=""/>
      <w:lvlJc w:val="left"/>
      <w:pPr>
        <w:ind w:left="6480" w:hanging="360"/>
      </w:pPr>
      <w:rPr>
        <w:rFonts w:ascii="Wingdings" w:hAnsi="Wingdings" w:hint="default"/>
      </w:rPr>
    </w:lvl>
  </w:abstractNum>
  <w:abstractNum w:abstractNumId="8" w15:restartNumberingAfterBreak="0">
    <w:nsid w:val="101AB5BA"/>
    <w:multiLevelType w:val="hybridMultilevel"/>
    <w:tmpl w:val="FFFFFFFF"/>
    <w:lvl w:ilvl="0" w:tplc="C27C9F3E">
      <w:start w:val="1"/>
      <w:numFmt w:val="bullet"/>
      <w:lvlText w:val="§"/>
      <w:lvlJc w:val="left"/>
      <w:pPr>
        <w:ind w:left="720" w:hanging="360"/>
      </w:pPr>
      <w:rPr>
        <w:rFonts w:ascii="Symbol" w:hAnsi="Symbol" w:hint="default"/>
      </w:rPr>
    </w:lvl>
    <w:lvl w:ilvl="1" w:tplc="B0E61888">
      <w:start w:val="1"/>
      <w:numFmt w:val="bullet"/>
      <w:lvlText w:val="o"/>
      <w:lvlJc w:val="left"/>
      <w:pPr>
        <w:ind w:left="1440" w:hanging="360"/>
      </w:pPr>
      <w:rPr>
        <w:rFonts w:ascii="Courier New" w:hAnsi="Courier New" w:hint="default"/>
      </w:rPr>
    </w:lvl>
    <w:lvl w:ilvl="2" w:tplc="575A6930">
      <w:start w:val="1"/>
      <w:numFmt w:val="bullet"/>
      <w:lvlText w:val=""/>
      <w:lvlJc w:val="left"/>
      <w:pPr>
        <w:ind w:left="2160" w:hanging="360"/>
      </w:pPr>
      <w:rPr>
        <w:rFonts w:ascii="Wingdings" w:hAnsi="Wingdings" w:hint="default"/>
      </w:rPr>
    </w:lvl>
    <w:lvl w:ilvl="3" w:tplc="BA5CFA6C">
      <w:start w:val="1"/>
      <w:numFmt w:val="bullet"/>
      <w:lvlText w:val=""/>
      <w:lvlJc w:val="left"/>
      <w:pPr>
        <w:ind w:left="2880" w:hanging="360"/>
      </w:pPr>
      <w:rPr>
        <w:rFonts w:ascii="Symbol" w:hAnsi="Symbol" w:hint="default"/>
      </w:rPr>
    </w:lvl>
    <w:lvl w:ilvl="4" w:tplc="AD841B58">
      <w:start w:val="1"/>
      <w:numFmt w:val="bullet"/>
      <w:lvlText w:val="o"/>
      <w:lvlJc w:val="left"/>
      <w:pPr>
        <w:ind w:left="3600" w:hanging="360"/>
      </w:pPr>
      <w:rPr>
        <w:rFonts w:ascii="Courier New" w:hAnsi="Courier New" w:hint="default"/>
      </w:rPr>
    </w:lvl>
    <w:lvl w:ilvl="5" w:tplc="7DA0C3D8">
      <w:start w:val="1"/>
      <w:numFmt w:val="bullet"/>
      <w:lvlText w:val=""/>
      <w:lvlJc w:val="left"/>
      <w:pPr>
        <w:ind w:left="4320" w:hanging="360"/>
      </w:pPr>
      <w:rPr>
        <w:rFonts w:ascii="Wingdings" w:hAnsi="Wingdings" w:hint="default"/>
      </w:rPr>
    </w:lvl>
    <w:lvl w:ilvl="6" w:tplc="DB9EC21C">
      <w:start w:val="1"/>
      <w:numFmt w:val="bullet"/>
      <w:lvlText w:val=""/>
      <w:lvlJc w:val="left"/>
      <w:pPr>
        <w:ind w:left="5040" w:hanging="360"/>
      </w:pPr>
      <w:rPr>
        <w:rFonts w:ascii="Symbol" w:hAnsi="Symbol" w:hint="default"/>
      </w:rPr>
    </w:lvl>
    <w:lvl w:ilvl="7" w:tplc="5334828C">
      <w:start w:val="1"/>
      <w:numFmt w:val="bullet"/>
      <w:lvlText w:val="o"/>
      <w:lvlJc w:val="left"/>
      <w:pPr>
        <w:ind w:left="5760" w:hanging="360"/>
      </w:pPr>
      <w:rPr>
        <w:rFonts w:ascii="Courier New" w:hAnsi="Courier New" w:hint="default"/>
      </w:rPr>
    </w:lvl>
    <w:lvl w:ilvl="8" w:tplc="A95CC9F8">
      <w:start w:val="1"/>
      <w:numFmt w:val="bullet"/>
      <w:lvlText w:val=""/>
      <w:lvlJc w:val="left"/>
      <w:pPr>
        <w:ind w:left="6480" w:hanging="360"/>
      </w:pPr>
      <w:rPr>
        <w:rFonts w:ascii="Wingdings" w:hAnsi="Wingdings" w:hint="default"/>
      </w:rPr>
    </w:lvl>
  </w:abstractNum>
  <w:abstractNum w:abstractNumId="9" w15:restartNumberingAfterBreak="0">
    <w:nsid w:val="1334CBB5"/>
    <w:multiLevelType w:val="hybridMultilevel"/>
    <w:tmpl w:val="FFFFFFFF"/>
    <w:lvl w:ilvl="0" w:tplc="4170CDF4">
      <w:start w:val="1"/>
      <w:numFmt w:val="bullet"/>
      <w:lvlText w:val=""/>
      <w:lvlJc w:val="left"/>
      <w:pPr>
        <w:ind w:left="720" w:hanging="360"/>
      </w:pPr>
      <w:rPr>
        <w:rFonts w:ascii="Symbol" w:hAnsi="Symbol" w:hint="default"/>
      </w:rPr>
    </w:lvl>
    <w:lvl w:ilvl="1" w:tplc="A25C3B9A">
      <w:start w:val="1"/>
      <w:numFmt w:val="bullet"/>
      <w:lvlText w:val="o"/>
      <w:lvlJc w:val="left"/>
      <w:pPr>
        <w:ind w:left="1440" w:hanging="360"/>
      </w:pPr>
      <w:rPr>
        <w:rFonts w:ascii="Courier New" w:hAnsi="Courier New" w:hint="default"/>
      </w:rPr>
    </w:lvl>
    <w:lvl w:ilvl="2" w:tplc="CF7EA7E6">
      <w:start w:val="1"/>
      <w:numFmt w:val="bullet"/>
      <w:lvlText w:val=""/>
      <w:lvlJc w:val="left"/>
      <w:pPr>
        <w:ind w:left="2160" w:hanging="360"/>
      </w:pPr>
      <w:rPr>
        <w:rFonts w:ascii="Wingdings" w:hAnsi="Wingdings" w:hint="default"/>
      </w:rPr>
    </w:lvl>
    <w:lvl w:ilvl="3" w:tplc="D436BDAA">
      <w:start w:val="1"/>
      <w:numFmt w:val="bullet"/>
      <w:lvlText w:val=""/>
      <w:lvlJc w:val="left"/>
      <w:pPr>
        <w:ind w:left="2880" w:hanging="360"/>
      </w:pPr>
      <w:rPr>
        <w:rFonts w:ascii="Symbol" w:hAnsi="Symbol" w:hint="default"/>
      </w:rPr>
    </w:lvl>
    <w:lvl w:ilvl="4" w:tplc="B46C2760">
      <w:start w:val="1"/>
      <w:numFmt w:val="bullet"/>
      <w:lvlText w:val="o"/>
      <w:lvlJc w:val="left"/>
      <w:pPr>
        <w:ind w:left="3600" w:hanging="360"/>
      </w:pPr>
      <w:rPr>
        <w:rFonts w:ascii="Courier New" w:hAnsi="Courier New" w:hint="default"/>
      </w:rPr>
    </w:lvl>
    <w:lvl w:ilvl="5" w:tplc="D3E0B750">
      <w:start w:val="1"/>
      <w:numFmt w:val="bullet"/>
      <w:lvlText w:val=""/>
      <w:lvlJc w:val="left"/>
      <w:pPr>
        <w:ind w:left="4320" w:hanging="360"/>
      </w:pPr>
      <w:rPr>
        <w:rFonts w:ascii="Wingdings" w:hAnsi="Wingdings" w:hint="default"/>
      </w:rPr>
    </w:lvl>
    <w:lvl w:ilvl="6" w:tplc="307EAC70">
      <w:start w:val="1"/>
      <w:numFmt w:val="bullet"/>
      <w:lvlText w:val=""/>
      <w:lvlJc w:val="left"/>
      <w:pPr>
        <w:ind w:left="5040" w:hanging="360"/>
      </w:pPr>
      <w:rPr>
        <w:rFonts w:ascii="Symbol" w:hAnsi="Symbol" w:hint="default"/>
      </w:rPr>
    </w:lvl>
    <w:lvl w:ilvl="7" w:tplc="F66883F0">
      <w:start w:val="1"/>
      <w:numFmt w:val="bullet"/>
      <w:lvlText w:val="o"/>
      <w:lvlJc w:val="left"/>
      <w:pPr>
        <w:ind w:left="5760" w:hanging="360"/>
      </w:pPr>
      <w:rPr>
        <w:rFonts w:ascii="Courier New" w:hAnsi="Courier New" w:hint="default"/>
      </w:rPr>
    </w:lvl>
    <w:lvl w:ilvl="8" w:tplc="00C01EC2">
      <w:start w:val="1"/>
      <w:numFmt w:val="bullet"/>
      <w:lvlText w:val=""/>
      <w:lvlJc w:val="left"/>
      <w:pPr>
        <w:ind w:left="6480" w:hanging="360"/>
      </w:pPr>
      <w:rPr>
        <w:rFonts w:ascii="Wingdings" w:hAnsi="Wingdings" w:hint="default"/>
      </w:rPr>
    </w:lvl>
  </w:abstractNum>
  <w:abstractNum w:abstractNumId="10" w15:restartNumberingAfterBreak="0">
    <w:nsid w:val="13420CD8"/>
    <w:multiLevelType w:val="hybridMultilevel"/>
    <w:tmpl w:val="20A81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88BFA5"/>
    <w:multiLevelType w:val="hybridMultilevel"/>
    <w:tmpl w:val="FFFFFFFF"/>
    <w:lvl w:ilvl="0" w:tplc="89063580">
      <w:start w:val="1"/>
      <w:numFmt w:val="bullet"/>
      <w:lvlText w:val=""/>
      <w:lvlJc w:val="left"/>
      <w:pPr>
        <w:ind w:left="720" w:hanging="360"/>
      </w:pPr>
      <w:rPr>
        <w:rFonts w:ascii="Symbol" w:hAnsi="Symbol" w:hint="default"/>
      </w:rPr>
    </w:lvl>
    <w:lvl w:ilvl="1" w:tplc="D168FDC2">
      <w:start w:val="1"/>
      <w:numFmt w:val="bullet"/>
      <w:lvlText w:val="o"/>
      <w:lvlJc w:val="left"/>
      <w:pPr>
        <w:ind w:left="1440" w:hanging="360"/>
      </w:pPr>
      <w:rPr>
        <w:rFonts w:ascii="Courier New" w:hAnsi="Courier New" w:hint="default"/>
      </w:rPr>
    </w:lvl>
    <w:lvl w:ilvl="2" w:tplc="A7282050">
      <w:start w:val="1"/>
      <w:numFmt w:val="bullet"/>
      <w:lvlText w:val=""/>
      <w:lvlJc w:val="left"/>
      <w:pPr>
        <w:ind w:left="2160" w:hanging="360"/>
      </w:pPr>
      <w:rPr>
        <w:rFonts w:ascii="Wingdings" w:hAnsi="Wingdings" w:hint="default"/>
      </w:rPr>
    </w:lvl>
    <w:lvl w:ilvl="3" w:tplc="10CA820C">
      <w:start w:val="1"/>
      <w:numFmt w:val="bullet"/>
      <w:lvlText w:val=""/>
      <w:lvlJc w:val="left"/>
      <w:pPr>
        <w:ind w:left="2880" w:hanging="360"/>
      </w:pPr>
      <w:rPr>
        <w:rFonts w:ascii="Symbol" w:hAnsi="Symbol" w:hint="default"/>
      </w:rPr>
    </w:lvl>
    <w:lvl w:ilvl="4" w:tplc="A4BE7630">
      <w:start w:val="1"/>
      <w:numFmt w:val="bullet"/>
      <w:lvlText w:val="o"/>
      <w:lvlJc w:val="left"/>
      <w:pPr>
        <w:ind w:left="3600" w:hanging="360"/>
      </w:pPr>
      <w:rPr>
        <w:rFonts w:ascii="Courier New" w:hAnsi="Courier New" w:hint="default"/>
      </w:rPr>
    </w:lvl>
    <w:lvl w:ilvl="5" w:tplc="A5B6ADF6">
      <w:start w:val="1"/>
      <w:numFmt w:val="bullet"/>
      <w:lvlText w:val=""/>
      <w:lvlJc w:val="left"/>
      <w:pPr>
        <w:ind w:left="4320" w:hanging="360"/>
      </w:pPr>
      <w:rPr>
        <w:rFonts w:ascii="Wingdings" w:hAnsi="Wingdings" w:hint="default"/>
      </w:rPr>
    </w:lvl>
    <w:lvl w:ilvl="6" w:tplc="4E986CCE">
      <w:start w:val="1"/>
      <w:numFmt w:val="bullet"/>
      <w:lvlText w:val=""/>
      <w:lvlJc w:val="left"/>
      <w:pPr>
        <w:ind w:left="5040" w:hanging="360"/>
      </w:pPr>
      <w:rPr>
        <w:rFonts w:ascii="Symbol" w:hAnsi="Symbol" w:hint="default"/>
      </w:rPr>
    </w:lvl>
    <w:lvl w:ilvl="7" w:tplc="BD5CF37A">
      <w:start w:val="1"/>
      <w:numFmt w:val="bullet"/>
      <w:lvlText w:val="o"/>
      <w:lvlJc w:val="left"/>
      <w:pPr>
        <w:ind w:left="5760" w:hanging="360"/>
      </w:pPr>
      <w:rPr>
        <w:rFonts w:ascii="Courier New" w:hAnsi="Courier New" w:hint="default"/>
      </w:rPr>
    </w:lvl>
    <w:lvl w:ilvl="8" w:tplc="209C8C1C">
      <w:start w:val="1"/>
      <w:numFmt w:val="bullet"/>
      <w:lvlText w:val=""/>
      <w:lvlJc w:val="left"/>
      <w:pPr>
        <w:ind w:left="6480" w:hanging="360"/>
      </w:pPr>
      <w:rPr>
        <w:rFonts w:ascii="Wingdings" w:hAnsi="Wingdings" w:hint="default"/>
      </w:rPr>
    </w:lvl>
  </w:abstractNum>
  <w:abstractNum w:abstractNumId="12" w15:restartNumberingAfterBreak="0">
    <w:nsid w:val="16A97824"/>
    <w:multiLevelType w:val="hybridMultilevel"/>
    <w:tmpl w:val="8F121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09D6C"/>
    <w:multiLevelType w:val="hybridMultilevel"/>
    <w:tmpl w:val="FFFFFFFF"/>
    <w:lvl w:ilvl="0" w:tplc="71625536">
      <w:start w:val="1"/>
      <w:numFmt w:val="bullet"/>
      <w:lvlText w:val=""/>
      <w:lvlJc w:val="left"/>
      <w:pPr>
        <w:ind w:left="720" w:hanging="360"/>
      </w:pPr>
      <w:rPr>
        <w:rFonts w:ascii="Symbol" w:hAnsi="Symbol" w:hint="default"/>
      </w:rPr>
    </w:lvl>
    <w:lvl w:ilvl="1" w:tplc="4A2250C4">
      <w:start w:val="1"/>
      <w:numFmt w:val="bullet"/>
      <w:lvlText w:val=""/>
      <w:lvlJc w:val="left"/>
      <w:pPr>
        <w:ind w:left="1440" w:hanging="360"/>
      </w:pPr>
      <w:rPr>
        <w:rFonts w:ascii="Symbol" w:hAnsi="Symbol" w:hint="default"/>
      </w:rPr>
    </w:lvl>
    <w:lvl w:ilvl="2" w:tplc="CB260A3E">
      <w:start w:val="1"/>
      <w:numFmt w:val="bullet"/>
      <w:lvlText w:val=""/>
      <w:lvlJc w:val="left"/>
      <w:pPr>
        <w:ind w:left="2160" w:hanging="360"/>
      </w:pPr>
      <w:rPr>
        <w:rFonts w:ascii="Wingdings" w:hAnsi="Wingdings" w:hint="default"/>
      </w:rPr>
    </w:lvl>
    <w:lvl w:ilvl="3" w:tplc="4B6E240A">
      <w:start w:val="1"/>
      <w:numFmt w:val="bullet"/>
      <w:lvlText w:val=""/>
      <w:lvlJc w:val="left"/>
      <w:pPr>
        <w:ind w:left="2880" w:hanging="360"/>
      </w:pPr>
      <w:rPr>
        <w:rFonts w:ascii="Symbol" w:hAnsi="Symbol" w:hint="default"/>
      </w:rPr>
    </w:lvl>
    <w:lvl w:ilvl="4" w:tplc="DA6CD9EA">
      <w:start w:val="1"/>
      <w:numFmt w:val="bullet"/>
      <w:lvlText w:val="o"/>
      <w:lvlJc w:val="left"/>
      <w:pPr>
        <w:ind w:left="3600" w:hanging="360"/>
      </w:pPr>
      <w:rPr>
        <w:rFonts w:ascii="Courier New" w:hAnsi="Courier New" w:hint="default"/>
      </w:rPr>
    </w:lvl>
    <w:lvl w:ilvl="5" w:tplc="A3708CFE">
      <w:start w:val="1"/>
      <w:numFmt w:val="bullet"/>
      <w:lvlText w:val=""/>
      <w:lvlJc w:val="left"/>
      <w:pPr>
        <w:ind w:left="4320" w:hanging="360"/>
      </w:pPr>
      <w:rPr>
        <w:rFonts w:ascii="Wingdings" w:hAnsi="Wingdings" w:hint="default"/>
      </w:rPr>
    </w:lvl>
    <w:lvl w:ilvl="6" w:tplc="6C101C9C">
      <w:start w:val="1"/>
      <w:numFmt w:val="bullet"/>
      <w:lvlText w:val=""/>
      <w:lvlJc w:val="left"/>
      <w:pPr>
        <w:ind w:left="5040" w:hanging="360"/>
      </w:pPr>
      <w:rPr>
        <w:rFonts w:ascii="Symbol" w:hAnsi="Symbol" w:hint="default"/>
      </w:rPr>
    </w:lvl>
    <w:lvl w:ilvl="7" w:tplc="F128194A">
      <w:start w:val="1"/>
      <w:numFmt w:val="bullet"/>
      <w:lvlText w:val="o"/>
      <w:lvlJc w:val="left"/>
      <w:pPr>
        <w:ind w:left="5760" w:hanging="360"/>
      </w:pPr>
      <w:rPr>
        <w:rFonts w:ascii="Courier New" w:hAnsi="Courier New" w:hint="default"/>
      </w:rPr>
    </w:lvl>
    <w:lvl w:ilvl="8" w:tplc="7798A848">
      <w:start w:val="1"/>
      <w:numFmt w:val="bullet"/>
      <w:lvlText w:val=""/>
      <w:lvlJc w:val="left"/>
      <w:pPr>
        <w:ind w:left="6480" w:hanging="360"/>
      </w:pPr>
      <w:rPr>
        <w:rFonts w:ascii="Wingdings" w:hAnsi="Wingdings" w:hint="default"/>
      </w:rPr>
    </w:lvl>
  </w:abstractNum>
  <w:abstractNum w:abstractNumId="14" w15:restartNumberingAfterBreak="0">
    <w:nsid w:val="1904566D"/>
    <w:multiLevelType w:val="hybridMultilevel"/>
    <w:tmpl w:val="FFFFFFFF"/>
    <w:lvl w:ilvl="0" w:tplc="4B7E7352">
      <w:start w:val="1"/>
      <w:numFmt w:val="bullet"/>
      <w:lvlText w:val="§"/>
      <w:lvlJc w:val="left"/>
      <w:pPr>
        <w:ind w:left="720" w:hanging="360"/>
      </w:pPr>
      <w:rPr>
        <w:rFonts w:ascii="Symbol" w:hAnsi="Symbol" w:hint="default"/>
      </w:rPr>
    </w:lvl>
    <w:lvl w:ilvl="1" w:tplc="91DC40DA">
      <w:start w:val="1"/>
      <w:numFmt w:val="bullet"/>
      <w:lvlText w:val="o"/>
      <w:lvlJc w:val="left"/>
      <w:pPr>
        <w:ind w:left="1440" w:hanging="360"/>
      </w:pPr>
      <w:rPr>
        <w:rFonts w:ascii="Courier New" w:hAnsi="Courier New" w:hint="default"/>
      </w:rPr>
    </w:lvl>
    <w:lvl w:ilvl="2" w:tplc="718C727A">
      <w:start w:val="1"/>
      <w:numFmt w:val="bullet"/>
      <w:lvlText w:val=""/>
      <w:lvlJc w:val="left"/>
      <w:pPr>
        <w:ind w:left="2160" w:hanging="360"/>
      </w:pPr>
      <w:rPr>
        <w:rFonts w:ascii="Wingdings" w:hAnsi="Wingdings" w:hint="default"/>
      </w:rPr>
    </w:lvl>
    <w:lvl w:ilvl="3" w:tplc="3F4E0458">
      <w:start w:val="1"/>
      <w:numFmt w:val="bullet"/>
      <w:lvlText w:val=""/>
      <w:lvlJc w:val="left"/>
      <w:pPr>
        <w:ind w:left="2880" w:hanging="360"/>
      </w:pPr>
      <w:rPr>
        <w:rFonts w:ascii="Symbol" w:hAnsi="Symbol" w:hint="default"/>
      </w:rPr>
    </w:lvl>
    <w:lvl w:ilvl="4" w:tplc="F65CA812">
      <w:start w:val="1"/>
      <w:numFmt w:val="bullet"/>
      <w:lvlText w:val="o"/>
      <w:lvlJc w:val="left"/>
      <w:pPr>
        <w:ind w:left="3600" w:hanging="360"/>
      </w:pPr>
      <w:rPr>
        <w:rFonts w:ascii="Courier New" w:hAnsi="Courier New" w:hint="default"/>
      </w:rPr>
    </w:lvl>
    <w:lvl w:ilvl="5" w:tplc="28C8EFB6">
      <w:start w:val="1"/>
      <w:numFmt w:val="bullet"/>
      <w:lvlText w:val=""/>
      <w:lvlJc w:val="left"/>
      <w:pPr>
        <w:ind w:left="4320" w:hanging="360"/>
      </w:pPr>
      <w:rPr>
        <w:rFonts w:ascii="Wingdings" w:hAnsi="Wingdings" w:hint="default"/>
      </w:rPr>
    </w:lvl>
    <w:lvl w:ilvl="6" w:tplc="B53096DC">
      <w:start w:val="1"/>
      <w:numFmt w:val="bullet"/>
      <w:lvlText w:val=""/>
      <w:lvlJc w:val="left"/>
      <w:pPr>
        <w:ind w:left="5040" w:hanging="360"/>
      </w:pPr>
      <w:rPr>
        <w:rFonts w:ascii="Symbol" w:hAnsi="Symbol" w:hint="default"/>
      </w:rPr>
    </w:lvl>
    <w:lvl w:ilvl="7" w:tplc="075A8CB2">
      <w:start w:val="1"/>
      <w:numFmt w:val="bullet"/>
      <w:lvlText w:val="o"/>
      <w:lvlJc w:val="left"/>
      <w:pPr>
        <w:ind w:left="5760" w:hanging="360"/>
      </w:pPr>
      <w:rPr>
        <w:rFonts w:ascii="Courier New" w:hAnsi="Courier New" w:hint="default"/>
      </w:rPr>
    </w:lvl>
    <w:lvl w:ilvl="8" w:tplc="FE42C83C">
      <w:start w:val="1"/>
      <w:numFmt w:val="bullet"/>
      <w:lvlText w:val=""/>
      <w:lvlJc w:val="left"/>
      <w:pPr>
        <w:ind w:left="6480" w:hanging="360"/>
      </w:pPr>
      <w:rPr>
        <w:rFonts w:ascii="Wingdings" w:hAnsi="Wingdings" w:hint="default"/>
      </w:rPr>
    </w:lvl>
  </w:abstractNum>
  <w:abstractNum w:abstractNumId="15" w15:restartNumberingAfterBreak="0">
    <w:nsid w:val="1C127047"/>
    <w:multiLevelType w:val="hybridMultilevel"/>
    <w:tmpl w:val="FFFFFFFF"/>
    <w:lvl w:ilvl="0" w:tplc="61A2EC9C">
      <w:start w:val="1"/>
      <w:numFmt w:val="bullet"/>
      <w:lvlText w:val=""/>
      <w:lvlJc w:val="left"/>
      <w:pPr>
        <w:ind w:left="720" w:hanging="360"/>
      </w:pPr>
      <w:rPr>
        <w:rFonts w:ascii="Symbol" w:hAnsi="Symbol" w:hint="default"/>
      </w:rPr>
    </w:lvl>
    <w:lvl w:ilvl="1" w:tplc="B7827884">
      <w:start w:val="1"/>
      <w:numFmt w:val="bullet"/>
      <w:lvlText w:val="o"/>
      <w:lvlJc w:val="left"/>
      <w:pPr>
        <w:ind w:left="1440" w:hanging="360"/>
      </w:pPr>
      <w:rPr>
        <w:rFonts w:ascii="Courier New" w:hAnsi="Courier New" w:hint="default"/>
      </w:rPr>
    </w:lvl>
    <w:lvl w:ilvl="2" w:tplc="BF8CF59E">
      <w:start w:val="1"/>
      <w:numFmt w:val="bullet"/>
      <w:lvlText w:val=""/>
      <w:lvlJc w:val="left"/>
      <w:pPr>
        <w:ind w:left="2160" w:hanging="360"/>
      </w:pPr>
      <w:rPr>
        <w:rFonts w:ascii="Wingdings" w:hAnsi="Wingdings" w:hint="default"/>
      </w:rPr>
    </w:lvl>
    <w:lvl w:ilvl="3" w:tplc="6D0A8FEE">
      <w:start w:val="1"/>
      <w:numFmt w:val="bullet"/>
      <w:lvlText w:val=""/>
      <w:lvlJc w:val="left"/>
      <w:pPr>
        <w:ind w:left="2880" w:hanging="360"/>
      </w:pPr>
      <w:rPr>
        <w:rFonts w:ascii="Symbol" w:hAnsi="Symbol" w:hint="default"/>
      </w:rPr>
    </w:lvl>
    <w:lvl w:ilvl="4" w:tplc="110439E2">
      <w:start w:val="1"/>
      <w:numFmt w:val="bullet"/>
      <w:lvlText w:val="o"/>
      <w:lvlJc w:val="left"/>
      <w:pPr>
        <w:ind w:left="3600" w:hanging="360"/>
      </w:pPr>
      <w:rPr>
        <w:rFonts w:ascii="Courier New" w:hAnsi="Courier New" w:hint="default"/>
      </w:rPr>
    </w:lvl>
    <w:lvl w:ilvl="5" w:tplc="23A82E72">
      <w:start w:val="1"/>
      <w:numFmt w:val="bullet"/>
      <w:lvlText w:val=""/>
      <w:lvlJc w:val="left"/>
      <w:pPr>
        <w:ind w:left="4320" w:hanging="360"/>
      </w:pPr>
      <w:rPr>
        <w:rFonts w:ascii="Wingdings" w:hAnsi="Wingdings" w:hint="default"/>
      </w:rPr>
    </w:lvl>
    <w:lvl w:ilvl="6" w:tplc="4AF0524A">
      <w:start w:val="1"/>
      <w:numFmt w:val="bullet"/>
      <w:lvlText w:val=""/>
      <w:lvlJc w:val="left"/>
      <w:pPr>
        <w:ind w:left="5040" w:hanging="360"/>
      </w:pPr>
      <w:rPr>
        <w:rFonts w:ascii="Symbol" w:hAnsi="Symbol" w:hint="default"/>
      </w:rPr>
    </w:lvl>
    <w:lvl w:ilvl="7" w:tplc="300A7EFA">
      <w:start w:val="1"/>
      <w:numFmt w:val="bullet"/>
      <w:lvlText w:val="o"/>
      <w:lvlJc w:val="left"/>
      <w:pPr>
        <w:ind w:left="5760" w:hanging="360"/>
      </w:pPr>
      <w:rPr>
        <w:rFonts w:ascii="Courier New" w:hAnsi="Courier New" w:hint="default"/>
      </w:rPr>
    </w:lvl>
    <w:lvl w:ilvl="8" w:tplc="CFFEEA7E">
      <w:start w:val="1"/>
      <w:numFmt w:val="bullet"/>
      <w:lvlText w:val=""/>
      <w:lvlJc w:val="left"/>
      <w:pPr>
        <w:ind w:left="6480" w:hanging="360"/>
      </w:pPr>
      <w:rPr>
        <w:rFonts w:ascii="Wingdings" w:hAnsi="Wingdings" w:hint="default"/>
      </w:rPr>
    </w:lvl>
  </w:abstractNum>
  <w:abstractNum w:abstractNumId="16" w15:restartNumberingAfterBreak="0">
    <w:nsid w:val="222017A5"/>
    <w:multiLevelType w:val="hybridMultilevel"/>
    <w:tmpl w:val="FFFFFFFF"/>
    <w:lvl w:ilvl="0" w:tplc="2DDA4DFC">
      <w:start w:val="1"/>
      <w:numFmt w:val="bullet"/>
      <w:lvlText w:val="§"/>
      <w:lvlJc w:val="left"/>
      <w:pPr>
        <w:ind w:left="720" w:hanging="360"/>
      </w:pPr>
      <w:rPr>
        <w:rFonts w:ascii="Symbol" w:hAnsi="Symbol" w:hint="default"/>
      </w:rPr>
    </w:lvl>
    <w:lvl w:ilvl="1" w:tplc="37FC31A0">
      <w:start w:val="1"/>
      <w:numFmt w:val="bullet"/>
      <w:lvlText w:val="o"/>
      <w:lvlJc w:val="left"/>
      <w:pPr>
        <w:ind w:left="1440" w:hanging="360"/>
      </w:pPr>
      <w:rPr>
        <w:rFonts w:ascii="Courier New" w:hAnsi="Courier New" w:hint="default"/>
      </w:rPr>
    </w:lvl>
    <w:lvl w:ilvl="2" w:tplc="42DC5A1C">
      <w:start w:val="1"/>
      <w:numFmt w:val="bullet"/>
      <w:lvlText w:val=""/>
      <w:lvlJc w:val="left"/>
      <w:pPr>
        <w:ind w:left="2160" w:hanging="360"/>
      </w:pPr>
      <w:rPr>
        <w:rFonts w:ascii="Wingdings" w:hAnsi="Wingdings" w:hint="default"/>
      </w:rPr>
    </w:lvl>
    <w:lvl w:ilvl="3" w:tplc="7F24F6C6">
      <w:start w:val="1"/>
      <w:numFmt w:val="bullet"/>
      <w:lvlText w:val=""/>
      <w:lvlJc w:val="left"/>
      <w:pPr>
        <w:ind w:left="2880" w:hanging="360"/>
      </w:pPr>
      <w:rPr>
        <w:rFonts w:ascii="Symbol" w:hAnsi="Symbol" w:hint="default"/>
      </w:rPr>
    </w:lvl>
    <w:lvl w:ilvl="4" w:tplc="AA983A7E">
      <w:start w:val="1"/>
      <w:numFmt w:val="bullet"/>
      <w:lvlText w:val="o"/>
      <w:lvlJc w:val="left"/>
      <w:pPr>
        <w:ind w:left="3600" w:hanging="360"/>
      </w:pPr>
      <w:rPr>
        <w:rFonts w:ascii="Courier New" w:hAnsi="Courier New" w:hint="default"/>
      </w:rPr>
    </w:lvl>
    <w:lvl w:ilvl="5" w:tplc="47E80A0C">
      <w:start w:val="1"/>
      <w:numFmt w:val="bullet"/>
      <w:lvlText w:val=""/>
      <w:lvlJc w:val="left"/>
      <w:pPr>
        <w:ind w:left="4320" w:hanging="360"/>
      </w:pPr>
      <w:rPr>
        <w:rFonts w:ascii="Wingdings" w:hAnsi="Wingdings" w:hint="default"/>
      </w:rPr>
    </w:lvl>
    <w:lvl w:ilvl="6" w:tplc="EEA61FC8">
      <w:start w:val="1"/>
      <w:numFmt w:val="bullet"/>
      <w:lvlText w:val=""/>
      <w:lvlJc w:val="left"/>
      <w:pPr>
        <w:ind w:left="5040" w:hanging="360"/>
      </w:pPr>
      <w:rPr>
        <w:rFonts w:ascii="Symbol" w:hAnsi="Symbol" w:hint="default"/>
      </w:rPr>
    </w:lvl>
    <w:lvl w:ilvl="7" w:tplc="A1663E92">
      <w:start w:val="1"/>
      <w:numFmt w:val="bullet"/>
      <w:lvlText w:val="o"/>
      <w:lvlJc w:val="left"/>
      <w:pPr>
        <w:ind w:left="5760" w:hanging="360"/>
      </w:pPr>
      <w:rPr>
        <w:rFonts w:ascii="Courier New" w:hAnsi="Courier New" w:hint="default"/>
      </w:rPr>
    </w:lvl>
    <w:lvl w:ilvl="8" w:tplc="E9CCF960">
      <w:start w:val="1"/>
      <w:numFmt w:val="bullet"/>
      <w:lvlText w:val=""/>
      <w:lvlJc w:val="left"/>
      <w:pPr>
        <w:ind w:left="6480" w:hanging="360"/>
      </w:pPr>
      <w:rPr>
        <w:rFonts w:ascii="Wingdings" w:hAnsi="Wingdings" w:hint="default"/>
      </w:rPr>
    </w:lvl>
  </w:abstractNum>
  <w:abstractNum w:abstractNumId="17" w15:restartNumberingAfterBreak="0">
    <w:nsid w:val="22AE5D63"/>
    <w:multiLevelType w:val="hybridMultilevel"/>
    <w:tmpl w:val="FFFFFFFF"/>
    <w:lvl w:ilvl="0" w:tplc="962A56A4">
      <w:start w:val="1"/>
      <w:numFmt w:val="bullet"/>
      <w:lvlText w:val=""/>
      <w:lvlJc w:val="left"/>
      <w:pPr>
        <w:ind w:left="720" w:hanging="360"/>
      </w:pPr>
      <w:rPr>
        <w:rFonts w:ascii="Symbol" w:hAnsi="Symbol" w:hint="default"/>
      </w:rPr>
    </w:lvl>
    <w:lvl w:ilvl="1" w:tplc="3CAAA9FA">
      <w:start w:val="1"/>
      <w:numFmt w:val="bullet"/>
      <w:lvlText w:val="o"/>
      <w:lvlJc w:val="left"/>
      <w:pPr>
        <w:ind w:left="1440" w:hanging="360"/>
      </w:pPr>
      <w:rPr>
        <w:rFonts w:ascii="Courier New" w:hAnsi="Courier New" w:hint="default"/>
      </w:rPr>
    </w:lvl>
    <w:lvl w:ilvl="2" w:tplc="8500E4FA">
      <w:start w:val="1"/>
      <w:numFmt w:val="bullet"/>
      <w:lvlText w:val=""/>
      <w:lvlJc w:val="left"/>
      <w:pPr>
        <w:ind w:left="2160" w:hanging="360"/>
      </w:pPr>
      <w:rPr>
        <w:rFonts w:ascii="Wingdings" w:hAnsi="Wingdings" w:hint="default"/>
      </w:rPr>
    </w:lvl>
    <w:lvl w:ilvl="3" w:tplc="CAF46CD8">
      <w:start w:val="1"/>
      <w:numFmt w:val="bullet"/>
      <w:lvlText w:val=""/>
      <w:lvlJc w:val="left"/>
      <w:pPr>
        <w:ind w:left="2880" w:hanging="360"/>
      </w:pPr>
      <w:rPr>
        <w:rFonts w:ascii="Symbol" w:hAnsi="Symbol" w:hint="default"/>
      </w:rPr>
    </w:lvl>
    <w:lvl w:ilvl="4" w:tplc="0456D600">
      <w:start w:val="1"/>
      <w:numFmt w:val="bullet"/>
      <w:lvlText w:val="o"/>
      <w:lvlJc w:val="left"/>
      <w:pPr>
        <w:ind w:left="3600" w:hanging="360"/>
      </w:pPr>
      <w:rPr>
        <w:rFonts w:ascii="Courier New" w:hAnsi="Courier New" w:hint="default"/>
      </w:rPr>
    </w:lvl>
    <w:lvl w:ilvl="5" w:tplc="4CF82AC8">
      <w:start w:val="1"/>
      <w:numFmt w:val="bullet"/>
      <w:lvlText w:val=""/>
      <w:lvlJc w:val="left"/>
      <w:pPr>
        <w:ind w:left="4320" w:hanging="360"/>
      </w:pPr>
      <w:rPr>
        <w:rFonts w:ascii="Wingdings" w:hAnsi="Wingdings" w:hint="default"/>
      </w:rPr>
    </w:lvl>
    <w:lvl w:ilvl="6" w:tplc="B0AE8AFE">
      <w:start w:val="1"/>
      <w:numFmt w:val="bullet"/>
      <w:lvlText w:val=""/>
      <w:lvlJc w:val="left"/>
      <w:pPr>
        <w:ind w:left="5040" w:hanging="360"/>
      </w:pPr>
      <w:rPr>
        <w:rFonts w:ascii="Symbol" w:hAnsi="Symbol" w:hint="default"/>
      </w:rPr>
    </w:lvl>
    <w:lvl w:ilvl="7" w:tplc="CC9E3EEE">
      <w:start w:val="1"/>
      <w:numFmt w:val="bullet"/>
      <w:lvlText w:val="o"/>
      <w:lvlJc w:val="left"/>
      <w:pPr>
        <w:ind w:left="5760" w:hanging="360"/>
      </w:pPr>
      <w:rPr>
        <w:rFonts w:ascii="Courier New" w:hAnsi="Courier New" w:hint="default"/>
      </w:rPr>
    </w:lvl>
    <w:lvl w:ilvl="8" w:tplc="7EBA38BE">
      <w:start w:val="1"/>
      <w:numFmt w:val="bullet"/>
      <w:lvlText w:val=""/>
      <w:lvlJc w:val="left"/>
      <w:pPr>
        <w:ind w:left="6480" w:hanging="360"/>
      </w:pPr>
      <w:rPr>
        <w:rFonts w:ascii="Wingdings" w:hAnsi="Wingdings" w:hint="default"/>
      </w:rPr>
    </w:lvl>
  </w:abstractNum>
  <w:abstractNum w:abstractNumId="18" w15:restartNumberingAfterBreak="0">
    <w:nsid w:val="24C28546"/>
    <w:multiLevelType w:val="hybridMultilevel"/>
    <w:tmpl w:val="FFFFFFFF"/>
    <w:lvl w:ilvl="0" w:tplc="14F206E4">
      <w:start w:val="1"/>
      <w:numFmt w:val="bullet"/>
      <w:lvlText w:val="§"/>
      <w:lvlJc w:val="left"/>
      <w:pPr>
        <w:ind w:left="720" w:hanging="360"/>
      </w:pPr>
      <w:rPr>
        <w:rFonts w:ascii="Symbol" w:hAnsi="Symbol" w:hint="default"/>
      </w:rPr>
    </w:lvl>
    <w:lvl w:ilvl="1" w:tplc="D4FA16C8">
      <w:start w:val="1"/>
      <w:numFmt w:val="bullet"/>
      <w:lvlText w:val="o"/>
      <w:lvlJc w:val="left"/>
      <w:pPr>
        <w:ind w:left="1440" w:hanging="360"/>
      </w:pPr>
      <w:rPr>
        <w:rFonts w:ascii="Symbol" w:hAnsi="Symbol" w:hint="default"/>
      </w:rPr>
    </w:lvl>
    <w:lvl w:ilvl="2" w:tplc="56C09AFC">
      <w:start w:val="1"/>
      <w:numFmt w:val="bullet"/>
      <w:lvlText w:val="§"/>
      <w:lvlJc w:val="left"/>
      <w:pPr>
        <w:ind w:left="2160" w:hanging="360"/>
      </w:pPr>
      <w:rPr>
        <w:rFonts w:ascii="Symbol" w:hAnsi="Symbol" w:hint="default"/>
      </w:rPr>
    </w:lvl>
    <w:lvl w:ilvl="3" w:tplc="5B1CAB7C">
      <w:start w:val="1"/>
      <w:numFmt w:val="bullet"/>
      <w:lvlText w:val=""/>
      <w:lvlJc w:val="left"/>
      <w:pPr>
        <w:ind w:left="2880" w:hanging="360"/>
      </w:pPr>
      <w:rPr>
        <w:rFonts w:ascii="Symbol" w:hAnsi="Symbol" w:hint="default"/>
      </w:rPr>
    </w:lvl>
    <w:lvl w:ilvl="4" w:tplc="69BCB0E6">
      <w:start w:val="1"/>
      <w:numFmt w:val="bullet"/>
      <w:lvlText w:val="o"/>
      <w:lvlJc w:val="left"/>
      <w:pPr>
        <w:ind w:left="3600" w:hanging="360"/>
      </w:pPr>
      <w:rPr>
        <w:rFonts w:ascii="Courier New" w:hAnsi="Courier New" w:hint="default"/>
      </w:rPr>
    </w:lvl>
    <w:lvl w:ilvl="5" w:tplc="F9B078C4">
      <w:start w:val="1"/>
      <w:numFmt w:val="bullet"/>
      <w:lvlText w:val=""/>
      <w:lvlJc w:val="left"/>
      <w:pPr>
        <w:ind w:left="4320" w:hanging="360"/>
      </w:pPr>
      <w:rPr>
        <w:rFonts w:ascii="Wingdings" w:hAnsi="Wingdings" w:hint="default"/>
      </w:rPr>
    </w:lvl>
    <w:lvl w:ilvl="6" w:tplc="9A367436">
      <w:start w:val="1"/>
      <w:numFmt w:val="bullet"/>
      <w:lvlText w:val=""/>
      <w:lvlJc w:val="left"/>
      <w:pPr>
        <w:ind w:left="5040" w:hanging="360"/>
      </w:pPr>
      <w:rPr>
        <w:rFonts w:ascii="Symbol" w:hAnsi="Symbol" w:hint="default"/>
      </w:rPr>
    </w:lvl>
    <w:lvl w:ilvl="7" w:tplc="C2D297B0">
      <w:start w:val="1"/>
      <w:numFmt w:val="bullet"/>
      <w:lvlText w:val="o"/>
      <w:lvlJc w:val="left"/>
      <w:pPr>
        <w:ind w:left="5760" w:hanging="360"/>
      </w:pPr>
      <w:rPr>
        <w:rFonts w:ascii="Courier New" w:hAnsi="Courier New" w:hint="default"/>
      </w:rPr>
    </w:lvl>
    <w:lvl w:ilvl="8" w:tplc="D4E60EA6">
      <w:start w:val="1"/>
      <w:numFmt w:val="bullet"/>
      <w:lvlText w:val=""/>
      <w:lvlJc w:val="left"/>
      <w:pPr>
        <w:ind w:left="6480" w:hanging="360"/>
      </w:pPr>
      <w:rPr>
        <w:rFonts w:ascii="Wingdings" w:hAnsi="Wingdings" w:hint="default"/>
      </w:rPr>
    </w:lvl>
  </w:abstractNum>
  <w:abstractNum w:abstractNumId="19" w15:restartNumberingAfterBreak="0">
    <w:nsid w:val="289D89E6"/>
    <w:multiLevelType w:val="hybridMultilevel"/>
    <w:tmpl w:val="FFFFFFFF"/>
    <w:lvl w:ilvl="0" w:tplc="A754C288">
      <w:start w:val="1"/>
      <w:numFmt w:val="bullet"/>
      <w:lvlText w:val=""/>
      <w:lvlJc w:val="left"/>
      <w:pPr>
        <w:ind w:left="720" w:hanging="360"/>
      </w:pPr>
      <w:rPr>
        <w:rFonts w:ascii="Symbol" w:hAnsi="Symbol" w:hint="default"/>
      </w:rPr>
    </w:lvl>
    <w:lvl w:ilvl="1" w:tplc="6FF46040">
      <w:start w:val="1"/>
      <w:numFmt w:val="bullet"/>
      <w:lvlText w:val="o"/>
      <w:lvlJc w:val="left"/>
      <w:pPr>
        <w:ind w:left="1440" w:hanging="360"/>
      </w:pPr>
      <w:rPr>
        <w:rFonts w:ascii="Courier New" w:hAnsi="Courier New" w:hint="default"/>
      </w:rPr>
    </w:lvl>
    <w:lvl w:ilvl="2" w:tplc="014E5F8E">
      <w:start w:val="1"/>
      <w:numFmt w:val="bullet"/>
      <w:lvlText w:val=""/>
      <w:lvlJc w:val="left"/>
      <w:pPr>
        <w:ind w:left="2160" w:hanging="360"/>
      </w:pPr>
      <w:rPr>
        <w:rFonts w:ascii="Wingdings" w:hAnsi="Wingdings" w:hint="default"/>
      </w:rPr>
    </w:lvl>
    <w:lvl w:ilvl="3" w:tplc="3ECC9012">
      <w:start w:val="1"/>
      <w:numFmt w:val="bullet"/>
      <w:lvlText w:val=""/>
      <w:lvlJc w:val="left"/>
      <w:pPr>
        <w:ind w:left="2880" w:hanging="360"/>
      </w:pPr>
      <w:rPr>
        <w:rFonts w:ascii="Symbol" w:hAnsi="Symbol" w:hint="default"/>
      </w:rPr>
    </w:lvl>
    <w:lvl w:ilvl="4" w:tplc="699E5014">
      <w:start w:val="1"/>
      <w:numFmt w:val="bullet"/>
      <w:lvlText w:val="o"/>
      <w:lvlJc w:val="left"/>
      <w:pPr>
        <w:ind w:left="3600" w:hanging="360"/>
      </w:pPr>
      <w:rPr>
        <w:rFonts w:ascii="Courier New" w:hAnsi="Courier New" w:hint="default"/>
      </w:rPr>
    </w:lvl>
    <w:lvl w:ilvl="5" w:tplc="792C233C">
      <w:start w:val="1"/>
      <w:numFmt w:val="bullet"/>
      <w:lvlText w:val=""/>
      <w:lvlJc w:val="left"/>
      <w:pPr>
        <w:ind w:left="4320" w:hanging="360"/>
      </w:pPr>
      <w:rPr>
        <w:rFonts w:ascii="Wingdings" w:hAnsi="Wingdings" w:hint="default"/>
      </w:rPr>
    </w:lvl>
    <w:lvl w:ilvl="6" w:tplc="2E06F13A">
      <w:start w:val="1"/>
      <w:numFmt w:val="bullet"/>
      <w:lvlText w:val=""/>
      <w:lvlJc w:val="left"/>
      <w:pPr>
        <w:ind w:left="5040" w:hanging="360"/>
      </w:pPr>
      <w:rPr>
        <w:rFonts w:ascii="Symbol" w:hAnsi="Symbol" w:hint="default"/>
      </w:rPr>
    </w:lvl>
    <w:lvl w:ilvl="7" w:tplc="E0B645FC">
      <w:start w:val="1"/>
      <w:numFmt w:val="bullet"/>
      <w:lvlText w:val="o"/>
      <w:lvlJc w:val="left"/>
      <w:pPr>
        <w:ind w:left="5760" w:hanging="360"/>
      </w:pPr>
      <w:rPr>
        <w:rFonts w:ascii="Courier New" w:hAnsi="Courier New" w:hint="default"/>
      </w:rPr>
    </w:lvl>
    <w:lvl w:ilvl="8" w:tplc="55E6D35E">
      <w:start w:val="1"/>
      <w:numFmt w:val="bullet"/>
      <w:lvlText w:val=""/>
      <w:lvlJc w:val="left"/>
      <w:pPr>
        <w:ind w:left="6480" w:hanging="360"/>
      </w:pPr>
      <w:rPr>
        <w:rFonts w:ascii="Wingdings" w:hAnsi="Wingdings" w:hint="default"/>
      </w:rPr>
    </w:lvl>
  </w:abstractNum>
  <w:abstractNum w:abstractNumId="20" w15:restartNumberingAfterBreak="0">
    <w:nsid w:val="29321157"/>
    <w:multiLevelType w:val="multilevel"/>
    <w:tmpl w:val="421447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9EC93A"/>
    <w:multiLevelType w:val="hybridMultilevel"/>
    <w:tmpl w:val="FFFFFFFF"/>
    <w:lvl w:ilvl="0" w:tplc="E46CA00C">
      <w:start w:val="1"/>
      <w:numFmt w:val="bullet"/>
      <w:lvlText w:val="§"/>
      <w:lvlJc w:val="left"/>
      <w:pPr>
        <w:ind w:left="720" w:hanging="360"/>
      </w:pPr>
      <w:rPr>
        <w:rFonts w:ascii="Symbol" w:hAnsi="Symbol" w:hint="default"/>
      </w:rPr>
    </w:lvl>
    <w:lvl w:ilvl="1" w:tplc="8D021670">
      <w:start w:val="1"/>
      <w:numFmt w:val="bullet"/>
      <w:lvlText w:val="o"/>
      <w:lvlJc w:val="left"/>
      <w:pPr>
        <w:ind w:left="1440" w:hanging="360"/>
      </w:pPr>
      <w:rPr>
        <w:rFonts w:ascii="Symbol" w:hAnsi="Symbol" w:hint="default"/>
      </w:rPr>
    </w:lvl>
    <w:lvl w:ilvl="2" w:tplc="45B240CA">
      <w:start w:val="1"/>
      <w:numFmt w:val="bullet"/>
      <w:lvlText w:val=""/>
      <w:lvlJc w:val="left"/>
      <w:pPr>
        <w:ind w:left="2160" w:hanging="360"/>
      </w:pPr>
      <w:rPr>
        <w:rFonts w:ascii="Wingdings" w:hAnsi="Wingdings" w:hint="default"/>
      </w:rPr>
    </w:lvl>
    <w:lvl w:ilvl="3" w:tplc="131463AC">
      <w:start w:val="1"/>
      <w:numFmt w:val="bullet"/>
      <w:lvlText w:val=""/>
      <w:lvlJc w:val="left"/>
      <w:pPr>
        <w:ind w:left="2880" w:hanging="360"/>
      </w:pPr>
      <w:rPr>
        <w:rFonts w:ascii="Symbol" w:hAnsi="Symbol" w:hint="default"/>
      </w:rPr>
    </w:lvl>
    <w:lvl w:ilvl="4" w:tplc="4BC08EE0">
      <w:start w:val="1"/>
      <w:numFmt w:val="bullet"/>
      <w:lvlText w:val="o"/>
      <w:lvlJc w:val="left"/>
      <w:pPr>
        <w:ind w:left="3600" w:hanging="360"/>
      </w:pPr>
      <w:rPr>
        <w:rFonts w:ascii="Courier New" w:hAnsi="Courier New" w:hint="default"/>
      </w:rPr>
    </w:lvl>
    <w:lvl w:ilvl="5" w:tplc="8CB2FFA8">
      <w:start w:val="1"/>
      <w:numFmt w:val="bullet"/>
      <w:lvlText w:val=""/>
      <w:lvlJc w:val="left"/>
      <w:pPr>
        <w:ind w:left="4320" w:hanging="360"/>
      </w:pPr>
      <w:rPr>
        <w:rFonts w:ascii="Wingdings" w:hAnsi="Wingdings" w:hint="default"/>
      </w:rPr>
    </w:lvl>
    <w:lvl w:ilvl="6" w:tplc="8B6AC75C">
      <w:start w:val="1"/>
      <w:numFmt w:val="bullet"/>
      <w:lvlText w:val=""/>
      <w:lvlJc w:val="left"/>
      <w:pPr>
        <w:ind w:left="5040" w:hanging="360"/>
      </w:pPr>
      <w:rPr>
        <w:rFonts w:ascii="Symbol" w:hAnsi="Symbol" w:hint="default"/>
      </w:rPr>
    </w:lvl>
    <w:lvl w:ilvl="7" w:tplc="AEEE5586">
      <w:start w:val="1"/>
      <w:numFmt w:val="bullet"/>
      <w:lvlText w:val="o"/>
      <w:lvlJc w:val="left"/>
      <w:pPr>
        <w:ind w:left="5760" w:hanging="360"/>
      </w:pPr>
      <w:rPr>
        <w:rFonts w:ascii="Courier New" w:hAnsi="Courier New" w:hint="default"/>
      </w:rPr>
    </w:lvl>
    <w:lvl w:ilvl="8" w:tplc="7E9A7F8C">
      <w:start w:val="1"/>
      <w:numFmt w:val="bullet"/>
      <w:lvlText w:val=""/>
      <w:lvlJc w:val="left"/>
      <w:pPr>
        <w:ind w:left="6480" w:hanging="360"/>
      </w:pPr>
      <w:rPr>
        <w:rFonts w:ascii="Wingdings" w:hAnsi="Wingdings" w:hint="default"/>
      </w:rPr>
    </w:lvl>
  </w:abstractNum>
  <w:abstractNum w:abstractNumId="22" w15:restartNumberingAfterBreak="0">
    <w:nsid w:val="30E8A7F5"/>
    <w:multiLevelType w:val="hybridMultilevel"/>
    <w:tmpl w:val="FFFFFFFF"/>
    <w:lvl w:ilvl="0" w:tplc="6276AE1A">
      <w:start w:val="1"/>
      <w:numFmt w:val="bullet"/>
      <w:lvlText w:val=""/>
      <w:lvlJc w:val="left"/>
      <w:pPr>
        <w:ind w:left="720" w:hanging="360"/>
      </w:pPr>
      <w:rPr>
        <w:rFonts w:ascii="Symbol" w:hAnsi="Symbol" w:hint="default"/>
      </w:rPr>
    </w:lvl>
    <w:lvl w:ilvl="1" w:tplc="CBCA8BA8">
      <w:start w:val="1"/>
      <w:numFmt w:val="bullet"/>
      <w:lvlText w:val="o"/>
      <w:lvlJc w:val="left"/>
      <w:pPr>
        <w:ind w:left="1440" w:hanging="360"/>
      </w:pPr>
      <w:rPr>
        <w:rFonts w:ascii="Courier New" w:hAnsi="Courier New" w:hint="default"/>
      </w:rPr>
    </w:lvl>
    <w:lvl w:ilvl="2" w:tplc="4C9ECC4A">
      <w:start w:val="1"/>
      <w:numFmt w:val="bullet"/>
      <w:lvlText w:val=""/>
      <w:lvlJc w:val="left"/>
      <w:pPr>
        <w:ind w:left="2160" w:hanging="360"/>
      </w:pPr>
      <w:rPr>
        <w:rFonts w:ascii="Wingdings" w:hAnsi="Wingdings" w:hint="default"/>
      </w:rPr>
    </w:lvl>
    <w:lvl w:ilvl="3" w:tplc="E15C40A0">
      <w:start w:val="1"/>
      <w:numFmt w:val="bullet"/>
      <w:lvlText w:val=""/>
      <w:lvlJc w:val="left"/>
      <w:pPr>
        <w:ind w:left="2880" w:hanging="360"/>
      </w:pPr>
      <w:rPr>
        <w:rFonts w:ascii="Symbol" w:hAnsi="Symbol" w:hint="default"/>
      </w:rPr>
    </w:lvl>
    <w:lvl w:ilvl="4" w:tplc="83D02DC8">
      <w:start w:val="1"/>
      <w:numFmt w:val="bullet"/>
      <w:lvlText w:val="o"/>
      <w:lvlJc w:val="left"/>
      <w:pPr>
        <w:ind w:left="3600" w:hanging="360"/>
      </w:pPr>
      <w:rPr>
        <w:rFonts w:ascii="Courier New" w:hAnsi="Courier New" w:hint="default"/>
      </w:rPr>
    </w:lvl>
    <w:lvl w:ilvl="5" w:tplc="C8C83558">
      <w:start w:val="1"/>
      <w:numFmt w:val="bullet"/>
      <w:lvlText w:val=""/>
      <w:lvlJc w:val="left"/>
      <w:pPr>
        <w:ind w:left="4320" w:hanging="360"/>
      </w:pPr>
      <w:rPr>
        <w:rFonts w:ascii="Wingdings" w:hAnsi="Wingdings" w:hint="default"/>
      </w:rPr>
    </w:lvl>
    <w:lvl w:ilvl="6" w:tplc="BC3E36F8">
      <w:start w:val="1"/>
      <w:numFmt w:val="bullet"/>
      <w:lvlText w:val=""/>
      <w:lvlJc w:val="left"/>
      <w:pPr>
        <w:ind w:left="5040" w:hanging="360"/>
      </w:pPr>
      <w:rPr>
        <w:rFonts w:ascii="Symbol" w:hAnsi="Symbol" w:hint="default"/>
      </w:rPr>
    </w:lvl>
    <w:lvl w:ilvl="7" w:tplc="3984E54E">
      <w:start w:val="1"/>
      <w:numFmt w:val="bullet"/>
      <w:lvlText w:val="o"/>
      <w:lvlJc w:val="left"/>
      <w:pPr>
        <w:ind w:left="5760" w:hanging="360"/>
      </w:pPr>
      <w:rPr>
        <w:rFonts w:ascii="Courier New" w:hAnsi="Courier New" w:hint="default"/>
      </w:rPr>
    </w:lvl>
    <w:lvl w:ilvl="8" w:tplc="9DAEBB1C">
      <w:start w:val="1"/>
      <w:numFmt w:val="bullet"/>
      <w:lvlText w:val=""/>
      <w:lvlJc w:val="left"/>
      <w:pPr>
        <w:ind w:left="6480" w:hanging="360"/>
      </w:pPr>
      <w:rPr>
        <w:rFonts w:ascii="Wingdings" w:hAnsi="Wingdings" w:hint="default"/>
      </w:rPr>
    </w:lvl>
  </w:abstractNum>
  <w:abstractNum w:abstractNumId="23" w15:restartNumberingAfterBreak="0">
    <w:nsid w:val="35D1DFB0"/>
    <w:multiLevelType w:val="hybridMultilevel"/>
    <w:tmpl w:val="FFFFFFFF"/>
    <w:lvl w:ilvl="0" w:tplc="44DAAC10">
      <w:start w:val="1"/>
      <w:numFmt w:val="bullet"/>
      <w:lvlText w:val=""/>
      <w:lvlJc w:val="left"/>
      <w:pPr>
        <w:ind w:left="720" w:hanging="360"/>
      </w:pPr>
      <w:rPr>
        <w:rFonts w:ascii="Symbol" w:hAnsi="Symbol" w:hint="default"/>
      </w:rPr>
    </w:lvl>
    <w:lvl w:ilvl="1" w:tplc="4D18ED7E">
      <w:start w:val="1"/>
      <w:numFmt w:val="bullet"/>
      <w:lvlText w:val="o"/>
      <w:lvlJc w:val="left"/>
      <w:pPr>
        <w:ind w:left="1440" w:hanging="360"/>
      </w:pPr>
      <w:rPr>
        <w:rFonts w:ascii="Courier New" w:hAnsi="Courier New" w:hint="default"/>
      </w:rPr>
    </w:lvl>
    <w:lvl w:ilvl="2" w:tplc="B09E3C32">
      <w:start w:val="1"/>
      <w:numFmt w:val="bullet"/>
      <w:lvlText w:val=""/>
      <w:lvlJc w:val="left"/>
      <w:pPr>
        <w:ind w:left="2160" w:hanging="360"/>
      </w:pPr>
      <w:rPr>
        <w:rFonts w:ascii="Wingdings" w:hAnsi="Wingdings" w:hint="default"/>
      </w:rPr>
    </w:lvl>
    <w:lvl w:ilvl="3" w:tplc="CDA23408">
      <w:start w:val="1"/>
      <w:numFmt w:val="bullet"/>
      <w:lvlText w:val=""/>
      <w:lvlJc w:val="left"/>
      <w:pPr>
        <w:ind w:left="2880" w:hanging="360"/>
      </w:pPr>
      <w:rPr>
        <w:rFonts w:ascii="Symbol" w:hAnsi="Symbol" w:hint="default"/>
      </w:rPr>
    </w:lvl>
    <w:lvl w:ilvl="4" w:tplc="64C43B5C">
      <w:start w:val="1"/>
      <w:numFmt w:val="bullet"/>
      <w:lvlText w:val="o"/>
      <w:lvlJc w:val="left"/>
      <w:pPr>
        <w:ind w:left="3600" w:hanging="360"/>
      </w:pPr>
      <w:rPr>
        <w:rFonts w:ascii="Courier New" w:hAnsi="Courier New" w:hint="default"/>
      </w:rPr>
    </w:lvl>
    <w:lvl w:ilvl="5" w:tplc="8C74D8CA">
      <w:start w:val="1"/>
      <w:numFmt w:val="bullet"/>
      <w:lvlText w:val=""/>
      <w:lvlJc w:val="left"/>
      <w:pPr>
        <w:ind w:left="4320" w:hanging="360"/>
      </w:pPr>
      <w:rPr>
        <w:rFonts w:ascii="Wingdings" w:hAnsi="Wingdings" w:hint="default"/>
      </w:rPr>
    </w:lvl>
    <w:lvl w:ilvl="6" w:tplc="4E9C4CEA">
      <w:start w:val="1"/>
      <w:numFmt w:val="bullet"/>
      <w:lvlText w:val=""/>
      <w:lvlJc w:val="left"/>
      <w:pPr>
        <w:ind w:left="5040" w:hanging="360"/>
      </w:pPr>
      <w:rPr>
        <w:rFonts w:ascii="Symbol" w:hAnsi="Symbol" w:hint="default"/>
      </w:rPr>
    </w:lvl>
    <w:lvl w:ilvl="7" w:tplc="FB524600">
      <w:start w:val="1"/>
      <w:numFmt w:val="bullet"/>
      <w:lvlText w:val="o"/>
      <w:lvlJc w:val="left"/>
      <w:pPr>
        <w:ind w:left="5760" w:hanging="360"/>
      </w:pPr>
      <w:rPr>
        <w:rFonts w:ascii="Courier New" w:hAnsi="Courier New" w:hint="default"/>
      </w:rPr>
    </w:lvl>
    <w:lvl w:ilvl="8" w:tplc="EF3444F0">
      <w:start w:val="1"/>
      <w:numFmt w:val="bullet"/>
      <w:lvlText w:val=""/>
      <w:lvlJc w:val="left"/>
      <w:pPr>
        <w:ind w:left="6480" w:hanging="360"/>
      </w:pPr>
      <w:rPr>
        <w:rFonts w:ascii="Wingdings" w:hAnsi="Wingdings" w:hint="default"/>
      </w:rPr>
    </w:lvl>
  </w:abstractNum>
  <w:abstractNum w:abstractNumId="24" w15:restartNumberingAfterBreak="0">
    <w:nsid w:val="3628B744"/>
    <w:multiLevelType w:val="hybridMultilevel"/>
    <w:tmpl w:val="FFFFFFFF"/>
    <w:lvl w:ilvl="0" w:tplc="453EEE78">
      <w:start w:val="1"/>
      <w:numFmt w:val="bullet"/>
      <w:lvlText w:val=""/>
      <w:lvlJc w:val="left"/>
      <w:pPr>
        <w:ind w:left="720" w:hanging="360"/>
      </w:pPr>
      <w:rPr>
        <w:rFonts w:ascii="Symbol" w:hAnsi="Symbol" w:hint="default"/>
      </w:rPr>
    </w:lvl>
    <w:lvl w:ilvl="1" w:tplc="0F161FF4">
      <w:start w:val="1"/>
      <w:numFmt w:val="bullet"/>
      <w:lvlText w:val="o"/>
      <w:lvlJc w:val="left"/>
      <w:pPr>
        <w:ind w:left="1440" w:hanging="360"/>
      </w:pPr>
      <w:rPr>
        <w:rFonts w:ascii="Courier New" w:hAnsi="Courier New" w:hint="default"/>
      </w:rPr>
    </w:lvl>
    <w:lvl w:ilvl="2" w:tplc="2C7022D6">
      <w:start w:val="1"/>
      <w:numFmt w:val="bullet"/>
      <w:lvlText w:val=""/>
      <w:lvlJc w:val="left"/>
      <w:pPr>
        <w:ind w:left="2160" w:hanging="360"/>
      </w:pPr>
      <w:rPr>
        <w:rFonts w:ascii="Wingdings" w:hAnsi="Wingdings" w:hint="default"/>
      </w:rPr>
    </w:lvl>
    <w:lvl w:ilvl="3" w:tplc="D6E815C2">
      <w:start w:val="1"/>
      <w:numFmt w:val="bullet"/>
      <w:lvlText w:val=""/>
      <w:lvlJc w:val="left"/>
      <w:pPr>
        <w:ind w:left="2880" w:hanging="360"/>
      </w:pPr>
      <w:rPr>
        <w:rFonts w:ascii="Symbol" w:hAnsi="Symbol" w:hint="default"/>
      </w:rPr>
    </w:lvl>
    <w:lvl w:ilvl="4" w:tplc="0A5843E8">
      <w:start w:val="1"/>
      <w:numFmt w:val="bullet"/>
      <w:lvlText w:val="o"/>
      <w:lvlJc w:val="left"/>
      <w:pPr>
        <w:ind w:left="3600" w:hanging="360"/>
      </w:pPr>
      <w:rPr>
        <w:rFonts w:ascii="Courier New" w:hAnsi="Courier New" w:hint="default"/>
      </w:rPr>
    </w:lvl>
    <w:lvl w:ilvl="5" w:tplc="99AE150A">
      <w:start w:val="1"/>
      <w:numFmt w:val="bullet"/>
      <w:lvlText w:val=""/>
      <w:lvlJc w:val="left"/>
      <w:pPr>
        <w:ind w:left="4320" w:hanging="360"/>
      </w:pPr>
      <w:rPr>
        <w:rFonts w:ascii="Wingdings" w:hAnsi="Wingdings" w:hint="default"/>
      </w:rPr>
    </w:lvl>
    <w:lvl w:ilvl="6" w:tplc="6B8896F0">
      <w:start w:val="1"/>
      <w:numFmt w:val="bullet"/>
      <w:lvlText w:val=""/>
      <w:lvlJc w:val="left"/>
      <w:pPr>
        <w:ind w:left="5040" w:hanging="360"/>
      </w:pPr>
      <w:rPr>
        <w:rFonts w:ascii="Symbol" w:hAnsi="Symbol" w:hint="default"/>
      </w:rPr>
    </w:lvl>
    <w:lvl w:ilvl="7" w:tplc="0DC6BAEE">
      <w:start w:val="1"/>
      <w:numFmt w:val="bullet"/>
      <w:lvlText w:val="o"/>
      <w:lvlJc w:val="left"/>
      <w:pPr>
        <w:ind w:left="5760" w:hanging="360"/>
      </w:pPr>
      <w:rPr>
        <w:rFonts w:ascii="Courier New" w:hAnsi="Courier New" w:hint="default"/>
      </w:rPr>
    </w:lvl>
    <w:lvl w:ilvl="8" w:tplc="ABF6A24C">
      <w:start w:val="1"/>
      <w:numFmt w:val="bullet"/>
      <w:lvlText w:val=""/>
      <w:lvlJc w:val="left"/>
      <w:pPr>
        <w:ind w:left="6480" w:hanging="360"/>
      </w:pPr>
      <w:rPr>
        <w:rFonts w:ascii="Wingdings" w:hAnsi="Wingdings" w:hint="default"/>
      </w:rPr>
    </w:lvl>
  </w:abstractNum>
  <w:abstractNum w:abstractNumId="25" w15:restartNumberingAfterBreak="0">
    <w:nsid w:val="3732D01A"/>
    <w:multiLevelType w:val="hybridMultilevel"/>
    <w:tmpl w:val="FFFFFFFF"/>
    <w:lvl w:ilvl="0" w:tplc="3A5C3042">
      <w:start w:val="1"/>
      <w:numFmt w:val="bullet"/>
      <w:lvlText w:val=""/>
      <w:lvlJc w:val="left"/>
      <w:pPr>
        <w:ind w:left="720" w:hanging="360"/>
      </w:pPr>
      <w:rPr>
        <w:rFonts w:ascii="Symbol" w:hAnsi="Symbol" w:hint="default"/>
      </w:rPr>
    </w:lvl>
    <w:lvl w:ilvl="1" w:tplc="CA0CB97A">
      <w:start w:val="1"/>
      <w:numFmt w:val="bullet"/>
      <w:lvlText w:val="o"/>
      <w:lvlJc w:val="left"/>
      <w:pPr>
        <w:ind w:left="1440" w:hanging="360"/>
      </w:pPr>
      <w:rPr>
        <w:rFonts w:ascii="Courier New" w:hAnsi="Courier New" w:hint="default"/>
      </w:rPr>
    </w:lvl>
    <w:lvl w:ilvl="2" w:tplc="F698D3D0">
      <w:start w:val="1"/>
      <w:numFmt w:val="bullet"/>
      <w:lvlText w:val=""/>
      <w:lvlJc w:val="left"/>
      <w:pPr>
        <w:ind w:left="2160" w:hanging="360"/>
      </w:pPr>
      <w:rPr>
        <w:rFonts w:ascii="Wingdings" w:hAnsi="Wingdings" w:hint="default"/>
      </w:rPr>
    </w:lvl>
    <w:lvl w:ilvl="3" w:tplc="6262D1B6">
      <w:start w:val="1"/>
      <w:numFmt w:val="bullet"/>
      <w:lvlText w:val=""/>
      <w:lvlJc w:val="left"/>
      <w:pPr>
        <w:ind w:left="2880" w:hanging="360"/>
      </w:pPr>
      <w:rPr>
        <w:rFonts w:ascii="Symbol" w:hAnsi="Symbol" w:hint="default"/>
      </w:rPr>
    </w:lvl>
    <w:lvl w:ilvl="4" w:tplc="D7846486">
      <w:start w:val="1"/>
      <w:numFmt w:val="bullet"/>
      <w:lvlText w:val="o"/>
      <w:lvlJc w:val="left"/>
      <w:pPr>
        <w:ind w:left="3600" w:hanging="360"/>
      </w:pPr>
      <w:rPr>
        <w:rFonts w:ascii="Courier New" w:hAnsi="Courier New" w:hint="default"/>
      </w:rPr>
    </w:lvl>
    <w:lvl w:ilvl="5" w:tplc="F058E5B8">
      <w:start w:val="1"/>
      <w:numFmt w:val="bullet"/>
      <w:lvlText w:val=""/>
      <w:lvlJc w:val="left"/>
      <w:pPr>
        <w:ind w:left="4320" w:hanging="360"/>
      </w:pPr>
      <w:rPr>
        <w:rFonts w:ascii="Wingdings" w:hAnsi="Wingdings" w:hint="default"/>
      </w:rPr>
    </w:lvl>
    <w:lvl w:ilvl="6" w:tplc="414A18E0">
      <w:start w:val="1"/>
      <w:numFmt w:val="bullet"/>
      <w:lvlText w:val=""/>
      <w:lvlJc w:val="left"/>
      <w:pPr>
        <w:ind w:left="5040" w:hanging="360"/>
      </w:pPr>
      <w:rPr>
        <w:rFonts w:ascii="Symbol" w:hAnsi="Symbol" w:hint="default"/>
      </w:rPr>
    </w:lvl>
    <w:lvl w:ilvl="7" w:tplc="BA782C2C">
      <w:start w:val="1"/>
      <w:numFmt w:val="bullet"/>
      <w:lvlText w:val="o"/>
      <w:lvlJc w:val="left"/>
      <w:pPr>
        <w:ind w:left="5760" w:hanging="360"/>
      </w:pPr>
      <w:rPr>
        <w:rFonts w:ascii="Courier New" w:hAnsi="Courier New" w:hint="default"/>
      </w:rPr>
    </w:lvl>
    <w:lvl w:ilvl="8" w:tplc="E8884E2C">
      <w:start w:val="1"/>
      <w:numFmt w:val="bullet"/>
      <w:lvlText w:val=""/>
      <w:lvlJc w:val="left"/>
      <w:pPr>
        <w:ind w:left="6480" w:hanging="360"/>
      </w:pPr>
      <w:rPr>
        <w:rFonts w:ascii="Wingdings" w:hAnsi="Wingdings" w:hint="default"/>
      </w:rPr>
    </w:lvl>
  </w:abstractNum>
  <w:abstractNum w:abstractNumId="26" w15:restartNumberingAfterBreak="0">
    <w:nsid w:val="3A8D4BE7"/>
    <w:multiLevelType w:val="hybridMultilevel"/>
    <w:tmpl w:val="FFFFFFFF"/>
    <w:lvl w:ilvl="0" w:tplc="B4FE1FFA">
      <w:start w:val="1"/>
      <w:numFmt w:val="bullet"/>
      <w:lvlText w:val=""/>
      <w:lvlJc w:val="left"/>
      <w:pPr>
        <w:ind w:left="720" w:hanging="360"/>
      </w:pPr>
      <w:rPr>
        <w:rFonts w:ascii="Symbol" w:hAnsi="Symbol" w:hint="default"/>
      </w:rPr>
    </w:lvl>
    <w:lvl w:ilvl="1" w:tplc="3A4A74A6">
      <w:start w:val="1"/>
      <w:numFmt w:val="bullet"/>
      <w:lvlText w:val="o"/>
      <w:lvlJc w:val="left"/>
      <w:pPr>
        <w:ind w:left="1440" w:hanging="360"/>
      </w:pPr>
      <w:rPr>
        <w:rFonts w:ascii="Courier New" w:hAnsi="Courier New" w:hint="default"/>
      </w:rPr>
    </w:lvl>
    <w:lvl w:ilvl="2" w:tplc="740670BC">
      <w:start w:val="1"/>
      <w:numFmt w:val="bullet"/>
      <w:lvlText w:val=""/>
      <w:lvlJc w:val="left"/>
      <w:pPr>
        <w:ind w:left="2160" w:hanging="360"/>
      </w:pPr>
      <w:rPr>
        <w:rFonts w:ascii="Wingdings" w:hAnsi="Wingdings" w:hint="default"/>
      </w:rPr>
    </w:lvl>
    <w:lvl w:ilvl="3" w:tplc="8048BB2C">
      <w:start w:val="1"/>
      <w:numFmt w:val="bullet"/>
      <w:lvlText w:val=""/>
      <w:lvlJc w:val="left"/>
      <w:pPr>
        <w:ind w:left="2880" w:hanging="360"/>
      </w:pPr>
      <w:rPr>
        <w:rFonts w:ascii="Symbol" w:hAnsi="Symbol" w:hint="default"/>
      </w:rPr>
    </w:lvl>
    <w:lvl w:ilvl="4" w:tplc="0CC05EC2">
      <w:start w:val="1"/>
      <w:numFmt w:val="bullet"/>
      <w:lvlText w:val="o"/>
      <w:lvlJc w:val="left"/>
      <w:pPr>
        <w:ind w:left="3600" w:hanging="360"/>
      </w:pPr>
      <w:rPr>
        <w:rFonts w:ascii="Courier New" w:hAnsi="Courier New" w:hint="default"/>
      </w:rPr>
    </w:lvl>
    <w:lvl w:ilvl="5" w:tplc="C39607C2">
      <w:start w:val="1"/>
      <w:numFmt w:val="bullet"/>
      <w:lvlText w:val=""/>
      <w:lvlJc w:val="left"/>
      <w:pPr>
        <w:ind w:left="4320" w:hanging="360"/>
      </w:pPr>
      <w:rPr>
        <w:rFonts w:ascii="Wingdings" w:hAnsi="Wingdings" w:hint="default"/>
      </w:rPr>
    </w:lvl>
    <w:lvl w:ilvl="6" w:tplc="FDBEF508">
      <w:start w:val="1"/>
      <w:numFmt w:val="bullet"/>
      <w:lvlText w:val=""/>
      <w:lvlJc w:val="left"/>
      <w:pPr>
        <w:ind w:left="5040" w:hanging="360"/>
      </w:pPr>
      <w:rPr>
        <w:rFonts w:ascii="Symbol" w:hAnsi="Symbol" w:hint="default"/>
      </w:rPr>
    </w:lvl>
    <w:lvl w:ilvl="7" w:tplc="D952E0B8">
      <w:start w:val="1"/>
      <w:numFmt w:val="bullet"/>
      <w:lvlText w:val="o"/>
      <w:lvlJc w:val="left"/>
      <w:pPr>
        <w:ind w:left="5760" w:hanging="360"/>
      </w:pPr>
      <w:rPr>
        <w:rFonts w:ascii="Courier New" w:hAnsi="Courier New" w:hint="default"/>
      </w:rPr>
    </w:lvl>
    <w:lvl w:ilvl="8" w:tplc="87CAC8DE">
      <w:start w:val="1"/>
      <w:numFmt w:val="bullet"/>
      <w:lvlText w:val=""/>
      <w:lvlJc w:val="left"/>
      <w:pPr>
        <w:ind w:left="6480" w:hanging="360"/>
      </w:pPr>
      <w:rPr>
        <w:rFonts w:ascii="Wingdings" w:hAnsi="Wingdings" w:hint="default"/>
      </w:rPr>
    </w:lvl>
  </w:abstractNum>
  <w:abstractNum w:abstractNumId="27" w15:restartNumberingAfterBreak="0">
    <w:nsid w:val="46920AF7"/>
    <w:multiLevelType w:val="hybridMultilevel"/>
    <w:tmpl w:val="D3920E08"/>
    <w:lvl w:ilvl="0" w:tplc="C56AF662">
      <w:start w:val="1"/>
      <w:numFmt w:val="decimal"/>
      <w:lvlText w:val="%1."/>
      <w:lvlJc w:val="left"/>
      <w:pPr>
        <w:ind w:left="1020" w:hanging="360"/>
      </w:pPr>
    </w:lvl>
    <w:lvl w:ilvl="1" w:tplc="D0EEB03A">
      <w:start w:val="1"/>
      <w:numFmt w:val="decimal"/>
      <w:lvlText w:val="%2."/>
      <w:lvlJc w:val="left"/>
      <w:pPr>
        <w:ind w:left="1020" w:hanging="360"/>
      </w:pPr>
    </w:lvl>
    <w:lvl w:ilvl="2" w:tplc="0FD00A96">
      <w:start w:val="1"/>
      <w:numFmt w:val="decimal"/>
      <w:lvlText w:val="%3."/>
      <w:lvlJc w:val="left"/>
      <w:pPr>
        <w:ind w:left="1020" w:hanging="360"/>
      </w:pPr>
    </w:lvl>
    <w:lvl w:ilvl="3" w:tplc="571AFEC8">
      <w:start w:val="1"/>
      <w:numFmt w:val="decimal"/>
      <w:lvlText w:val="%4."/>
      <w:lvlJc w:val="left"/>
      <w:pPr>
        <w:ind w:left="1020" w:hanging="360"/>
      </w:pPr>
    </w:lvl>
    <w:lvl w:ilvl="4" w:tplc="0B6464F2">
      <w:start w:val="1"/>
      <w:numFmt w:val="decimal"/>
      <w:lvlText w:val="%5."/>
      <w:lvlJc w:val="left"/>
      <w:pPr>
        <w:ind w:left="1020" w:hanging="360"/>
      </w:pPr>
    </w:lvl>
    <w:lvl w:ilvl="5" w:tplc="274C0916">
      <w:start w:val="1"/>
      <w:numFmt w:val="decimal"/>
      <w:lvlText w:val="%6."/>
      <w:lvlJc w:val="left"/>
      <w:pPr>
        <w:ind w:left="1020" w:hanging="360"/>
      </w:pPr>
    </w:lvl>
    <w:lvl w:ilvl="6" w:tplc="EF6208E8">
      <w:start w:val="1"/>
      <w:numFmt w:val="decimal"/>
      <w:lvlText w:val="%7."/>
      <w:lvlJc w:val="left"/>
      <w:pPr>
        <w:ind w:left="1020" w:hanging="360"/>
      </w:pPr>
    </w:lvl>
    <w:lvl w:ilvl="7" w:tplc="1A10245E">
      <w:start w:val="1"/>
      <w:numFmt w:val="decimal"/>
      <w:lvlText w:val="%8."/>
      <w:lvlJc w:val="left"/>
      <w:pPr>
        <w:ind w:left="1020" w:hanging="360"/>
      </w:pPr>
    </w:lvl>
    <w:lvl w:ilvl="8" w:tplc="81EE2E4E">
      <w:start w:val="1"/>
      <w:numFmt w:val="decimal"/>
      <w:lvlText w:val="%9."/>
      <w:lvlJc w:val="left"/>
      <w:pPr>
        <w:ind w:left="1020" w:hanging="360"/>
      </w:pPr>
    </w:lvl>
  </w:abstractNum>
  <w:abstractNum w:abstractNumId="28" w15:restartNumberingAfterBreak="0">
    <w:nsid w:val="4A4B53A9"/>
    <w:multiLevelType w:val="multilevel"/>
    <w:tmpl w:val="8EBE7D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BD3A6E"/>
    <w:multiLevelType w:val="hybridMultilevel"/>
    <w:tmpl w:val="CC50D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0F503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C5B5C1"/>
    <w:multiLevelType w:val="hybridMultilevel"/>
    <w:tmpl w:val="FFFFFFFF"/>
    <w:lvl w:ilvl="0" w:tplc="B1C0AD68">
      <w:start w:val="1"/>
      <w:numFmt w:val="decimal"/>
      <w:lvlText w:val="%1."/>
      <w:lvlJc w:val="left"/>
      <w:pPr>
        <w:ind w:left="720" w:hanging="360"/>
      </w:pPr>
    </w:lvl>
    <w:lvl w:ilvl="1" w:tplc="23AA7820">
      <w:start w:val="1"/>
      <w:numFmt w:val="lowerLetter"/>
      <w:lvlText w:val="%2."/>
      <w:lvlJc w:val="left"/>
      <w:pPr>
        <w:ind w:left="1440" w:hanging="360"/>
      </w:pPr>
    </w:lvl>
    <w:lvl w:ilvl="2" w:tplc="F1BEBD40">
      <w:start w:val="1"/>
      <w:numFmt w:val="lowerRoman"/>
      <w:lvlText w:val="%3."/>
      <w:lvlJc w:val="right"/>
      <w:pPr>
        <w:ind w:left="2160" w:hanging="180"/>
      </w:pPr>
    </w:lvl>
    <w:lvl w:ilvl="3" w:tplc="B1687B62">
      <w:start w:val="1"/>
      <w:numFmt w:val="decimal"/>
      <w:lvlText w:val="%4."/>
      <w:lvlJc w:val="left"/>
      <w:pPr>
        <w:ind w:left="2880" w:hanging="360"/>
      </w:pPr>
    </w:lvl>
    <w:lvl w:ilvl="4" w:tplc="FC248BD4">
      <w:start w:val="1"/>
      <w:numFmt w:val="lowerLetter"/>
      <w:lvlText w:val="%5."/>
      <w:lvlJc w:val="left"/>
      <w:pPr>
        <w:ind w:left="3600" w:hanging="360"/>
      </w:pPr>
    </w:lvl>
    <w:lvl w:ilvl="5" w:tplc="AD901CE4">
      <w:start w:val="1"/>
      <w:numFmt w:val="lowerRoman"/>
      <w:lvlText w:val="%6."/>
      <w:lvlJc w:val="right"/>
      <w:pPr>
        <w:ind w:left="4320" w:hanging="180"/>
      </w:pPr>
    </w:lvl>
    <w:lvl w:ilvl="6" w:tplc="9C587CB2">
      <w:start w:val="1"/>
      <w:numFmt w:val="decimal"/>
      <w:lvlText w:val="%7."/>
      <w:lvlJc w:val="left"/>
      <w:pPr>
        <w:ind w:left="5040" w:hanging="360"/>
      </w:pPr>
    </w:lvl>
    <w:lvl w:ilvl="7" w:tplc="1AEAE7F2">
      <w:start w:val="1"/>
      <w:numFmt w:val="lowerLetter"/>
      <w:lvlText w:val="%8."/>
      <w:lvlJc w:val="left"/>
      <w:pPr>
        <w:ind w:left="5760" w:hanging="360"/>
      </w:pPr>
    </w:lvl>
    <w:lvl w:ilvl="8" w:tplc="D4FE8DA6">
      <w:start w:val="1"/>
      <w:numFmt w:val="lowerRoman"/>
      <w:lvlText w:val="%9."/>
      <w:lvlJc w:val="right"/>
      <w:pPr>
        <w:ind w:left="6480" w:hanging="180"/>
      </w:pPr>
    </w:lvl>
  </w:abstractNum>
  <w:abstractNum w:abstractNumId="32" w15:restartNumberingAfterBreak="0">
    <w:nsid w:val="55AC77F4"/>
    <w:multiLevelType w:val="hybridMultilevel"/>
    <w:tmpl w:val="1CBEE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CE54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70ABD01"/>
    <w:multiLevelType w:val="hybridMultilevel"/>
    <w:tmpl w:val="FFFFFFFF"/>
    <w:lvl w:ilvl="0" w:tplc="4802FAC2">
      <w:start w:val="1"/>
      <w:numFmt w:val="bullet"/>
      <w:lvlText w:val=""/>
      <w:lvlJc w:val="left"/>
      <w:pPr>
        <w:ind w:left="720" w:hanging="360"/>
      </w:pPr>
      <w:rPr>
        <w:rFonts w:ascii="Symbol" w:hAnsi="Symbol" w:hint="default"/>
      </w:rPr>
    </w:lvl>
    <w:lvl w:ilvl="1" w:tplc="6FE63352">
      <w:start w:val="1"/>
      <w:numFmt w:val="bullet"/>
      <w:lvlText w:val="o"/>
      <w:lvlJc w:val="left"/>
      <w:pPr>
        <w:ind w:left="1440" w:hanging="360"/>
      </w:pPr>
      <w:rPr>
        <w:rFonts w:ascii="Courier New" w:hAnsi="Courier New" w:hint="default"/>
      </w:rPr>
    </w:lvl>
    <w:lvl w:ilvl="2" w:tplc="371C98DA">
      <w:start w:val="1"/>
      <w:numFmt w:val="bullet"/>
      <w:lvlText w:val=""/>
      <w:lvlJc w:val="left"/>
      <w:pPr>
        <w:ind w:left="2160" w:hanging="360"/>
      </w:pPr>
      <w:rPr>
        <w:rFonts w:ascii="Wingdings" w:hAnsi="Wingdings" w:hint="default"/>
      </w:rPr>
    </w:lvl>
    <w:lvl w:ilvl="3" w:tplc="87B83410">
      <w:start w:val="1"/>
      <w:numFmt w:val="bullet"/>
      <w:lvlText w:val=""/>
      <w:lvlJc w:val="left"/>
      <w:pPr>
        <w:ind w:left="2880" w:hanging="360"/>
      </w:pPr>
      <w:rPr>
        <w:rFonts w:ascii="Symbol" w:hAnsi="Symbol" w:hint="default"/>
      </w:rPr>
    </w:lvl>
    <w:lvl w:ilvl="4" w:tplc="C1B82FC2">
      <w:start w:val="1"/>
      <w:numFmt w:val="bullet"/>
      <w:lvlText w:val="o"/>
      <w:lvlJc w:val="left"/>
      <w:pPr>
        <w:ind w:left="3600" w:hanging="360"/>
      </w:pPr>
      <w:rPr>
        <w:rFonts w:ascii="Courier New" w:hAnsi="Courier New" w:hint="default"/>
      </w:rPr>
    </w:lvl>
    <w:lvl w:ilvl="5" w:tplc="7034D322">
      <w:start w:val="1"/>
      <w:numFmt w:val="bullet"/>
      <w:lvlText w:val=""/>
      <w:lvlJc w:val="left"/>
      <w:pPr>
        <w:ind w:left="4320" w:hanging="360"/>
      </w:pPr>
      <w:rPr>
        <w:rFonts w:ascii="Wingdings" w:hAnsi="Wingdings" w:hint="default"/>
      </w:rPr>
    </w:lvl>
    <w:lvl w:ilvl="6" w:tplc="5C6ACD44">
      <w:start w:val="1"/>
      <w:numFmt w:val="bullet"/>
      <w:lvlText w:val=""/>
      <w:lvlJc w:val="left"/>
      <w:pPr>
        <w:ind w:left="5040" w:hanging="360"/>
      </w:pPr>
      <w:rPr>
        <w:rFonts w:ascii="Symbol" w:hAnsi="Symbol" w:hint="default"/>
      </w:rPr>
    </w:lvl>
    <w:lvl w:ilvl="7" w:tplc="298AD866">
      <w:start w:val="1"/>
      <w:numFmt w:val="bullet"/>
      <w:lvlText w:val="o"/>
      <w:lvlJc w:val="left"/>
      <w:pPr>
        <w:ind w:left="5760" w:hanging="360"/>
      </w:pPr>
      <w:rPr>
        <w:rFonts w:ascii="Courier New" w:hAnsi="Courier New" w:hint="default"/>
      </w:rPr>
    </w:lvl>
    <w:lvl w:ilvl="8" w:tplc="40428526">
      <w:start w:val="1"/>
      <w:numFmt w:val="bullet"/>
      <w:lvlText w:val=""/>
      <w:lvlJc w:val="left"/>
      <w:pPr>
        <w:ind w:left="6480" w:hanging="360"/>
      </w:pPr>
      <w:rPr>
        <w:rFonts w:ascii="Wingdings" w:hAnsi="Wingdings" w:hint="default"/>
      </w:rPr>
    </w:lvl>
  </w:abstractNum>
  <w:abstractNum w:abstractNumId="35" w15:restartNumberingAfterBreak="0">
    <w:nsid w:val="5729EE7C"/>
    <w:multiLevelType w:val="hybridMultilevel"/>
    <w:tmpl w:val="FFFFFFFF"/>
    <w:lvl w:ilvl="0" w:tplc="73A4ECCE">
      <w:start w:val="1"/>
      <w:numFmt w:val="bullet"/>
      <w:lvlText w:val=""/>
      <w:lvlJc w:val="left"/>
      <w:pPr>
        <w:ind w:left="720" w:hanging="360"/>
      </w:pPr>
      <w:rPr>
        <w:rFonts w:ascii="Symbol" w:hAnsi="Symbol" w:hint="default"/>
      </w:rPr>
    </w:lvl>
    <w:lvl w:ilvl="1" w:tplc="3F6EC070">
      <w:start w:val="1"/>
      <w:numFmt w:val="bullet"/>
      <w:lvlText w:val="o"/>
      <w:lvlJc w:val="left"/>
      <w:pPr>
        <w:ind w:left="1440" w:hanging="360"/>
      </w:pPr>
      <w:rPr>
        <w:rFonts w:ascii="Courier New" w:hAnsi="Courier New" w:hint="default"/>
      </w:rPr>
    </w:lvl>
    <w:lvl w:ilvl="2" w:tplc="29168D1C">
      <w:start w:val="1"/>
      <w:numFmt w:val="bullet"/>
      <w:lvlText w:val=""/>
      <w:lvlJc w:val="left"/>
      <w:pPr>
        <w:ind w:left="2160" w:hanging="360"/>
      </w:pPr>
      <w:rPr>
        <w:rFonts w:ascii="Wingdings" w:hAnsi="Wingdings" w:hint="default"/>
      </w:rPr>
    </w:lvl>
    <w:lvl w:ilvl="3" w:tplc="139C8542">
      <w:start w:val="1"/>
      <w:numFmt w:val="bullet"/>
      <w:lvlText w:val=""/>
      <w:lvlJc w:val="left"/>
      <w:pPr>
        <w:ind w:left="2880" w:hanging="360"/>
      </w:pPr>
      <w:rPr>
        <w:rFonts w:ascii="Symbol" w:hAnsi="Symbol" w:hint="default"/>
      </w:rPr>
    </w:lvl>
    <w:lvl w:ilvl="4" w:tplc="AE6E3C00">
      <w:start w:val="1"/>
      <w:numFmt w:val="bullet"/>
      <w:lvlText w:val="o"/>
      <w:lvlJc w:val="left"/>
      <w:pPr>
        <w:ind w:left="3600" w:hanging="360"/>
      </w:pPr>
      <w:rPr>
        <w:rFonts w:ascii="Courier New" w:hAnsi="Courier New" w:hint="default"/>
      </w:rPr>
    </w:lvl>
    <w:lvl w:ilvl="5" w:tplc="52307BC4">
      <w:start w:val="1"/>
      <w:numFmt w:val="bullet"/>
      <w:lvlText w:val=""/>
      <w:lvlJc w:val="left"/>
      <w:pPr>
        <w:ind w:left="4320" w:hanging="360"/>
      </w:pPr>
      <w:rPr>
        <w:rFonts w:ascii="Wingdings" w:hAnsi="Wingdings" w:hint="default"/>
      </w:rPr>
    </w:lvl>
    <w:lvl w:ilvl="6" w:tplc="75688C4E">
      <w:start w:val="1"/>
      <w:numFmt w:val="bullet"/>
      <w:lvlText w:val=""/>
      <w:lvlJc w:val="left"/>
      <w:pPr>
        <w:ind w:left="5040" w:hanging="360"/>
      </w:pPr>
      <w:rPr>
        <w:rFonts w:ascii="Symbol" w:hAnsi="Symbol" w:hint="default"/>
      </w:rPr>
    </w:lvl>
    <w:lvl w:ilvl="7" w:tplc="09D449DA">
      <w:start w:val="1"/>
      <w:numFmt w:val="bullet"/>
      <w:lvlText w:val="o"/>
      <w:lvlJc w:val="left"/>
      <w:pPr>
        <w:ind w:left="5760" w:hanging="360"/>
      </w:pPr>
      <w:rPr>
        <w:rFonts w:ascii="Courier New" w:hAnsi="Courier New" w:hint="default"/>
      </w:rPr>
    </w:lvl>
    <w:lvl w:ilvl="8" w:tplc="96223B6C">
      <w:start w:val="1"/>
      <w:numFmt w:val="bullet"/>
      <w:lvlText w:val=""/>
      <w:lvlJc w:val="left"/>
      <w:pPr>
        <w:ind w:left="6480" w:hanging="360"/>
      </w:pPr>
      <w:rPr>
        <w:rFonts w:ascii="Wingdings" w:hAnsi="Wingdings" w:hint="default"/>
      </w:rPr>
    </w:lvl>
  </w:abstractNum>
  <w:abstractNum w:abstractNumId="36" w15:restartNumberingAfterBreak="0">
    <w:nsid w:val="57632455"/>
    <w:multiLevelType w:val="hybridMultilevel"/>
    <w:tmpl w:val="FFFFFFFF"/>
    <w:lvl w:ilvl="0" w:tplc="4EB4A76A">
      <w:start w:val="1"/>
      <w:numFmt w:val="bullet"/>
      <w:lvlText w:val=""/>
      <w:lvlJc w:val="left"/>
      <w:pPr>
        <w:ind w:left="720" w:hanging="360"/>
      </w:pPr>
      <w:rPr>
        <w:rFonts w:ascii="Symbol" w:hAnsi="Symbol" w:hint="default"/>
      </w:rPr>
    </w:lvl>
    <w:lvl w:ilvl="1" w:tplc="0BBC9888">
      <w:start w:val="1"/>
      <w:numFmt w:val="bullet"/>
      <w:lvlText w:val="o"/>
      <w:lvlJc w:val="left"/>
      <w:pPr>
        <w:ind w:left="1440" w:hanging="360"/>
      </w:pPr>
      <w:rPr>
        <w:rFonts w:ascii="Courier New" w:hAnsi="Courier New" w:hint="default"/>
      </w:rPr>
    </w:lvl>
    <w:lvl w:ilvl="2" w:tplc="FE34DD9C">
      <w:start w:val="1"/>
      <w:numFmt w:val="bullet"/>
      <w:lvlText w:val=""/>
      <w:lvlJc w:val="left"/>
      <w:pPr>
        <w:ind w:left="2160" w:hanging="360"/>
      </w:pPr>
      <w:rPr>
        <w:rFonts w:ascii="Wingdings" w:hAnsi="Wingdings" w:hint="default"/>
      </w:rPr>
    </w:lvl>
    <w:lvl w:ilvl="3" w:tplc="45785E72">
      <w:start w:val="1"/>
      <w:numFmt w:val="bullet"/>
      <w:lvlText w:val=""/>
      <w:lvlJc w:val="left"/>
      <w:pPr>
        <w:ind w:left="2880" w:hanging="360"/>
      </w:pPr>
      <w:rPr>
        <w:rFonts w:ascii="Symbol" w:hAnsi="Symbol" w:hint="default"/>
      </w:rPr>
    </w:lvl>
    <w:lvl w:ilvl="4" w:tplc="A7D06558">
      <w:start w:val="1"/>
      <w:numFmt w:val="bullet"/>
      <w:lvlText w:val="o"/>
      <w:lvlJc w:val="left"/>
      <w:pPr>
        <w:ind w:left="3600" w:hanging="360"/>
      </w:pPr>
      <w:rPr>
        <w:rFonts w:ascii="Courier New" w:hAnsi="Courier New" w:hint="default"/>
      </w:rPr>
    </w:lvl>
    <w:lvl w:ilvl="5" w:tplc="69929AD0">
      <w:start w:val="1"/>
      <w:numFmt w:val="bullet"/>
      <w:lvlText w:val=""/>
      <w:lvlJc w:val="left"/>
      <w:pPr>
        <w:ind w:left="4320" w:hanging="360"/>
      </w:pPr>
      <w:rPr>
        <w:rFonts w:ascii="Wingdings" w:hAnsi="Wingdings" w:hint="default"/>
      </w:rPr>
    </w:lvl>
    <w:lvl w:ilvl="6" w:tplc="94AE8360">
      <w:start w:val="1"/>
      <w:numFmt w:val="bullet"/>
      <w:lvlText w:val=""/>
      <w:lvlJc w:val="left"/>
      <w:pPr>
        <w:ind w:left="5040" w:hanging="360"/>
      </w:pPr>
      <w:rPr>
        <w:rFonts w:ascii="Symbol" w:hAnsi="Symbol" w:hint="default"/>
      </w:rPr>
    </w:lvl>
    <w:lvl w:ilvl="7" w:tplc="711A5AEA">
      <w:start w:val="1"/>
      <w:numFmt w:val="bullet"/>
      <w:lvlText w:val="o"/>
      <w:lvlJc w:val="left"/>
      <w:pPr>
        <w:ind w:left="5760" w:hanging="360"/>
      </w:pPr>
      <w:rPr>
        <w:rFonts w:ascii="Courier New" w:hAnsi="Courier New" w:hint="default"/>
      </w:rPr>
    </w:lvl>
    <w:lvl w:ilvl="8" w:tplc="4296F4DC">
      <w:start w:val="1"/>
      <w:numFmt w:val="bullet"/>
      <w:lvlText w:val=""/>
      <w:lvlJc w:val="left"/>
      <w:pPr>
        <w:ind w:left="6480" w:hanging="360"/>
      </w:pPr>
      <w:rPr>
        <w:rFonts w:ascii="Wingdings" w:hAnsi="Wingdings" w:hint="default"/>
      </w:rPr>
    </w:lvl>
  </w:abstractNum>
  <w:abstractNum w:abstractNumId="37" w15:restartNumberingAfterBreak="0">
    <w:nsid w:val="58283C3D"/>
    <w:multiLevelType w:val="hybridMultilevel"/>
    <w:tmpl w:val="FFFFFFFF"/>
    <w:lvl w:ilvl="0" w:tplc="379E27CA">
      <w:start w:val="1"/>
      <w:numFmt w:val="decimal"/>
      <w:lvlText w:val="%1."/>
      <w:lvlJc w:val="left"/>
      <w:pPr>
        <w:ind w:left="720" w:hanging="360"/>
      </w:pPr>
    </w:lvl>
    <w:lvl w:ilvl="1" w:tplc="DEE8EF82">
      <w:start w:val="1"/>
      <w:numFmt w:val="lowerLetter"/>
      <w:lvlText w:val="%2."/>
      <w:lvlJc w:val="left"/>
      <w:pPr>
        <w:ind w:left="1440" w:hanging="360"/>
      </w:pPr>
    </w:lvl>
    <w:lvl w:ilvl="2" w:tplc="FCBE89AA">
      <w:start w:val="1"/>
      <w:numFmt w:val="lowerRoman"/>
      <w:lvlText w:val="%3."/>
      <w:lvlJc w:val="right"/>
      <w:pPr>
        <w:ind w:left="2160" w:hanging="180"/>
      </w:pPr>
    </w:lvl>
    <w:lvl w:ilvl="3" w:tplc="A16409FC">
      <w:start w:val="1"/>
      <w:numFmt w:val="decimal"/>
      <w:lvlText w:val="%4."/>
      <w:lvlJc w:val="left"/>
      <w:pPr>
        <w:ind w:left="2880" w:hanging="360"/>
      </w:pPr>
    </w:lvl>
    <w:lvl w:ilvl="4" w:tplc="83E0B824">
      <w:start w:val="1"/>
      <w:numFmt w:val="lowerLetter"/>
      <w:lvlText w:val="%5."/>
      <w:lvlJc w:val="left"/>
      <w:pPr>
        <w:ind w:left="3600" w:hanging="360"/>
      </w:pPr>
    </w:lvl>
    <w:lvl w:ilvl="5" w:tplc="B0A64822">
      <w:start w:val="1"/>
      <w:numFmt w:val="lowerRoman"/>
      <w:lvlText w:val="%6."/>
      <w:lvlJc w:val="right"/>
      <w:pPr>
        <w:ind w:left="4320" w:hanging="180"/>
      </w:pPr>
    </w:lvl>
    <w:lvl w:ilvl="6" w:tplc="C366D934">
      <w:start w:val="1"/>
      <w:numFmt w:val="decimal"/>
      <w:lvlText w:val="%7."/>
      <w:lvlJc w:val="left"/>
      <w:pPr>
        <w:ind w:left="5040" w:hanging="360"/>
      </w:pPr>
    </w:lvl>
    <w:lvl w:ilvl="7" w:tplc="2962DF24">
      <w:start w:val="1"/>
      <w:numFmt w:val="lowerLetter"/>
      <w:lvlText w:val="%8."/>
      <w:lvlJc w:val="left"/>
      <w:pPr>
        <w:ind w:left="5760" w:hanging="360"/>
      </w:pPr>
    </w:lvl>
    <w:lvl w:ilvl="8" w:tplc="07FE204C">
      <w:start w:val="1"/>
      <w:numFmt w:val="lowerRoman"/>
      <w:lvlText w:val="%9."/>
      <w:lvlJc w:val="right"/>
      <w:pPr>
        <w:ind w:left="6480" w:hanging="180"/>
      </w:pPr>
    </w:lvl>
  </w:abstractNum>
  <w:abstractNum w:abstractNumId="38" w15:restartNumberingAfterBreak="0">
    <w:nsid w:val="5FA744DC"/>
    <w:multiLevelType w:val="hybridMultilevel"/>
    <w:tmpl w:val="EFA430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F058A0"/>
    <w:multiLevelType w:val="hybridMultilevel"/>
    <w:tmpl w:val="965A67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FED48C"/>
    <w:multiLevelType w:val="hybridMultilevel"/>
    <w:tmpl w:val="FFFFFFFF"/>
    <w:lvl w:ilvl="0" w:tplc="65FAB32A">
      <w:start w:val="1"/>
      <w:numFmt w:val="bullet"/>
      <w:lvlText w:val=""/>
      <w:lvlJc w:val="left"/>
      <w:pPr>
        <w:ind w:left="720" w:hanging="360"/>
      </w:pPr>
      <w:rPr>
        <w:rFonts w:ascii="Symbol" w:hAnsi="Symbol" w:hint="default"/>
      </w:rPr>
    </w:lvl>
    <w:lvl w:ilvl="1" w:tplc="F74A90BA">
      <w:start w:val="1"/>
      <w:numFmt w:val="bullet"/>
      <w:lvlText w:val="o"/>
      <w:lvlJc w:val="left"/>
      <w:pPr>
        <w:ind w:left="1440" w:hanging="360"/>
      </w:pPr>
      <w:rPr>
        <w:rFonts w:ascii="Courier New" w:hAnsi="Courier New" w:hint="default"/>
      </w:rPr>
    </w:lvl>
    <w:lvl w:ilvl="2" w:tplc="9F88A492">
      <w:start w:val="1"/>
      <w:numFmt w:val="bullet"/>
      <w:lvlText w:val=""/>
      <w:lvlJc w:val="left"/>
      <w:pPr>
        <w:ind w:left="2160" w:hanging="360"/>
      </w:pPr>
      <w:rPr>
        <w:rFonts w:ascii="Wingdings" w:hAnsi="Wingdings" w:hint="default"/>
      </w:rPr>
    </w:lvl>
    <w:lvl w:ilvl="3" w:tplc="1C541F70">
      <w:start w:val="1"/>
      <w:numFmt w:val="bullet"/>
      <w:lvlText w:val=""/>
      <w:lvlJc w:val="left"/>
      <w:pPr>
        <w:ind w:left="2880" w:hanging="360"/>
      </w:pPr>
      <w:rPr>
        <w:rFonts w:ascii="Symbol" w:hAnsi="Symbol" w:hint="default"/>
      </w:rPr>
    </w:lvl>
    <w:lvl w:ilvl="4" w:tplc="69A2E4C0">
      <w:start w:val="1"/>
      <w:numFmt w:val="bullet"/>
      <w:lvlText w:val="o"/>
      <w:lvlJc w:val="left"/>
      <w:pPr>
        <w:ind w:left="3600" w:hanging="360"/>
      </w:pPr>
      <w:rPr>
        <w:rFonts w:ascii="Courier New" w:hAnsi="Courier New" w:hint="default"/>
      </w:rPr>
    </w:lvl>
    <w:lvl w:ilvl="5" w:tplc="325C50CA">
      <w:start w:val="1"/>
      <w:numFmt w:val="bullet"/>
      <w:lvlText w:val=""/>
      <w:lvlJc w:val="left"/>
      <w:pPr>
        <w:ind w:left="4320" w:hanging="360"/>
      </w:pPr>
      <w:rPr>
        <w:rFonts w:ascii="Wingdings" w:hAnsi="Wingdings" w:hint="default"/>
      </w:rPr>
    </w:lvl>
    <w:lvl w:ilvl="6" w:tplc="E412443C">
      <w:start w:val="1"/>
      <w:numFmt w:val="bullet"/>
      <w:lvlText w:val=""/>
      <w:lvlJc w:val="left"/>
      <w:pPr>
        <w:ind w:left="5040" w:hanging="360"/>
      </w:pPr>
      <w:rPr>
        <w:rFonts w:ascii="Symbol" w:hAnsi="Symbol" w:hint="default"/>
      </w:rPr>
    </w:lvl>
    <w:lvl w:ilvl="7" w:tplc="3E54A2B6">
      <w:start w:val="1"/>
      <w:numFmt w:val="bullet"/>
      <w:lvlText w:val="o"/>
      <w:lvlJc w:val="left"/>
      <w:pPr>
        <w:ind w:left="5760" w:hanging="360"/>
      </w:pPr>
      <w:rPr>
        <w:rFonts w:ascii="Courier New" w:hAnsi="Courier New" w:hint="default"/>
      </w:rPr>
    </w:lvl>
    <w:lvl w:ilvl="8" w:tplc="BFB055F6">
      <w:start w:val="1"/>
      <w:numFmt w:val="bullet"/>
      <w:lvlText w:val=""/>
      <w:lvlJc w:val="left"/>
      <w:pPr>
        <w:ind w:left="6480" w:hanging="360"/>
      </w:pPr>
      <w:rPr>
        <w:rFonts w:ascii="Wingdings" w:hAnsi="Wingdings" w:hint="default"/>
      </w:rPr>
    </w:lvl>
  </w:abstractNum>
  <w:abstractNum w:abstractNumId="41" w15:restartNumberingAfterBreak="0">
    <w:nsid w:val="6871616A"/>
    <w:multiLevelType w:val="hybridMultilevel"/>
    <w:tmpl w:val="FFFFFFFF"/>
    <w:lvl w:ilvl="0" w:tplc="F0B635BC">
      <w:start w:val="1"/>
      <w:numFmt w:val="bullet"/>
      <w:lvlText w:val=""/>
      <w:lvlJc w:val="left"/>
      <w:pPr>
        <w:ind w:left="720" w:hanging="360"/>
      </w:pPr>
      <w:rPr>
        <w:rFonts w:ascii="Symbol" w:hAnsi="Symbol" w:hint="default"/>
      </w:rPr>
    </w:lvl>
    <w:lvl w:ilvl="1" w:tplc="EB98D0E2">
      <w:start w:val="1"/>
      <w:numFmt w:val="bullet"/>
      <w:lvlText w:val="o"/>
      <w:lvlJc w:val="left"/>
      <w:pPr>
        <w:ind w:left="1440" w:hanging="360"/>
      </w:pPr>
      <w:rPr>
        <w:rFonts w:ascii="Courier New" w:hAnsi="Courier New" w:hint="default"/>
      </w:rPr>
    </w:lvl>
    <w:lvl w:ilvl="2" w:tplc="F620D646">
      <w:start w:val="1"/>
      <w:numFmt w:val="bullet"/>
      <w:lvlText w:val=""/>
      <w:lvlJc w:val="left"/>
      <w:pPr>
        <w:ind w:left="2160" w:hanging="360"/>
      </w:pPr>
      <w:rPr>
        <w:rFonts w:ascii="Wingdings" w:hAnsi="Wingdings" w:hint="default"/>
      </w:rPr>
    </w:lvl>
    <w:lvl w:ilvl="3" w:tplc="F0CEC164">
      <w:start w:val="1"/>
      <w:numFmt w:val="bullet"/>
      <w:lvlText w:val=""/>
      <w:lvlJc w:val="left"/>
      <w:pPr>
        <w:ind w:left="2880" w:hanging="360"/>
      </w:pPr>
      <w:rPr>
        <w:rFonts w:ascii="Symbol" w:hAnsi="Symbol" w:hint="default"/>
      </w:rPr>
    </w:lvl>
    <w:lvl w:ilvl="4" w:tplc="CBFE61DC">
      <w:start w:val="1"/>
      <w:numFmt w:val="bullet"/>
      <w:lvlText w:val="o"/>
      <w:lvlJc w:val="left"/>
      <w:pPr>
        <w:ind w:left="3600" w:hanging="360"/>
      </w:pPr>
      <w:rPr>
        <w:rFonts w:ascii="Courier New" w:hAnsi="Courier New" w:hint="default"/>
      </w:rPr>
    </w:lvl>
    <w:lvl w:ilvl="5" w:tplc="CBE83DC8">
      <w:start w:val="1"/>
      <w:numFmt w:val="bullet"/>
      <w:lvlText w:val=""/>
      <w:lvlJc w:val="left"/>
      <w:pPr>
        <w:ind w:left="4320" w:hanging="360"/>
      </w:pPr>
      <w:rPr>
        <w:rFonts w:ascii="Wingdings" w:hAnsi="Wingdings" w:hint="default"/>
      </w:rPr>
    </w:lvl>
    <w:lvl w:ilvl="6" w:tplc="700AB25E">
      <w:start w:val="1"/>
      <w:numFmt w:val="bullet"/>
      <w:lvlText w:val=""/>
      <w:lvlJc w:val="left"/>
      <w:pPr>
        <w:ind w:left="5040" w:hanging="360"/>
      </w:pPr>
      <w:rPr>
        <w:rFonts w:ascii="Symbol" w:hAnsi="Symbol" w:hint="default"/>
      </w:rPr>
    </w:lvl>
    <w:lvl w:ilvl="7" w:tplc="429E15A4">
      <w:start w:val="1"/>
      <w:numFmt w:val="bullet"/>
      <w:lvlText w:val="o"/>
      <w:lvlJc w:val="left"/>
      <w:pPr>
        <w:ind w:left="5760" w:hanging="360"/>
      </w:pPr>
      <w:rPr>
        <w:rFonts w:ascii="Courier New" w:hAnsi="Courier New" w:hint="default"/>
      </w:rPr>
    </w:lvl>
    <w:lvl w:ilvl="8" w:tplc="B71051C4">
      <w:start w:val="1"/>
      <w:numFmt w:val="bullet"/>
      <w:lvlText w:val=""/>
      <w:lvlJc w:val="left"/>
      <w:pPr>
        <w:ind w:left="6480" w:hanging="360"/>
      </w:pPr>
      <w:rPr>
        <w:rFonts w:ascii="Wingdings" w:hAnsi="Wingdings" w:hint="default"/>
      </w:rPr>
    </w:lvl>
  </w:abstractNum>
  <w:abstractNum w:abstractNumId="42" w15:restartNumberingAfterBreak="0">
    <w:nsid w:val="689F817A"/>
    <w:multiLevelType w:val="hybridMultilevel"/>
    <w:tmpl w:val="FFFFFFFF"/>
    <w:lvl w:ilvl="0" w:tplc="F0AE0252">
      <w:start w:val="1"/>
      <w:numFmt w:val="bullet"/>
      <w:lvlText w:val=""/>
      <w:lvlJc w:val="left"/>
      <w:pPr>
        <w:ind w:left="720" w:hanging="360"/>
      </w:pPr>
      <w:rPr>
        <w:rFonts w:ascii="Symbol" w:hAnsi="Symbol" w:hint="default"/>
      </w:rPr>
    </w:lvl>
    <w:lvl w:ilvl="1" w:tplc="85E8AB28">
      <w:start w:val="1"/>
      <w:numFmt w:val="bullet"/>
      <w:lvlText w:val="o"/>
      <w:lvlJc w:val="left"/>
      <w:pPr>
        <w:ind w:left="1440" w:hanging="360"/>
      </w:pPr>
      <w:rPr>
        <w:rFonts w:ascii="Courier New" w:hAnsi="Courier New" w:hint="default"/>
      </w:rPr>
    </w:lvl>
    <w:lvl w:ilvl="2" w:tplc="C888C01A">
      <w:start w:val="1"/>
      <w:numFmt w:val="bullet"/>
      <w:lvlText w:val=""/>
      <w:lvlJc w:val="left"/>
      <w:pPr>
        <w:ind w:left="2160" w:hanging="360"/>
      </w:pPr>
      <w:rPr>
        <w:rFonts w:ascii="Wingdings" w:hAnsi="Wingdings" w:hint="default"/>
      </w:rPr>
    </w:lvl>
    <w:lvl w:ilvl="3" w:tplc="3D8688F2">
      <w:start w:val="1"/>
      <w:numFmt w:val="bullet"/>
      <w:lvlText w:val=""/>
      <w:lvlJc w:val="left"/>
      <w:pPr>
        <w:ind w:left="2880" w:hanging="360"/>
      </w:pPr>
      <w:rPr>
        <w:rFonts w:ascii="Symbol" w:hAnsi="Symbol" w:hint="default"/>
      </w:rPr>
    </w:lvl>
    <w:lvl w:ilvl="4" w:tplc="1FBAA5A2">
      <w:start w:val="1"/>
      <w:numFmt w:val="bullet"/>
      <w:lvlText w:val="o"/>
      <w:lvlJc w:val="left"/>
      <w:pPr>
        <w:ind w:left="3600" w:hanging="360"/>
      </w:pPr>
      <w:rPr>
        <w:rFonts w:ascii="Courier New" w:hAnsi="Courier New" w:hint="default"/>
      </w:rPr>
    </w:lvl>
    <w:lvl w:ilvl="5" w:tplc="D70221C0">
      <w:start w:val="1"/>
      <w:numFmt w:val="bullet"/>
      <w:lvlText w:val=""/>
      <w:lvlJc w:val="left"/>
      <w:pPr>
        <w:ind w:left="4320" w:hanging="360"/>
      </w:pPr>
      <w:rPr>
        <w:rFonts w:ascii="Wingdings" w:hAnsi="Wingdings" w:hint="default"/>
      </w:rPr>
    </w:lvl>
    <w:lvl w:ilvl="6" w:tplc="4A422C04">
      <w:start w:val="1"/>
      <w:numFmt w:val="bullet"/>
      <w:lvlText w:val=""/>
      <w:lvlJc w:val="left"/>
      <w:pPr>
        <w:ind w:left="5040" w:hanging="360"/>
      </w:pPr>
      <w:rPr>
        <w:rFonts w:ascii="Symbol" w:hAnsi="Symbol" w:hint="default"/>
      </w:rPr>
    </w:lvl>
    <w:lvl w:ilvl="7" w:tplc="24CADDF8">
      <w:start w:val="1"/>
      <w:numFmt w:val="bullet"/>
      <w:lvlText w:val="o"/>
      <w:lvlJc w:val="left"/>
      <w:pPr>
        <w:ind w:left="5760" w:hanging="360"/>
      </w:pPr>
      <w:rPr>
        <w:rFonts w:ascii="Courier New" w:hAnsi="Courier New" w:hint="default"/>
      </w:rPr>
    </w:lvl>
    <w:lvl w:ilvl="8" w:tplc="31A63570">
      <w:start w:val="1"/>
      <w:numFmt w:val="bullet"/>
      <w:lvlText w:val=""/>
      <w:lvlJc w:val="left"/>
      <w:pPr>
        <w:ind w:left="6480" w:hanging="360"/>
      </w:pPr>
      <w:rPr>
        <w:rFonts w:ascii="Wingdings" w:hAnsi="Wingdings" w:hint="default"/>
      </w:rPr>
    </w:lvl>
  </w:abstractNum>
  <w:abstractNum w:abstractNumId="43" w15:restartNumberingAfterBreak="0">
    <w:nsid w:val="68C215A9"/>
    <w:multiLevelType w:val="multilevel"/>
    <w:tmpl w:val="62885BFC"/>
    <w:lvl w:ilvl="0">
      <w:start w:val="4"/>
      <w:numFmt w:val="decimal"/>
      <w:lvlText w:val="%1"/>
      <w:lvlJc w:val="left"/>
      <w:pPr>
        <w:ind w:left="420" w:hanging="420"/>
      </w:pPr>
      <w:rPr>
        <w:rFonts w:cstheme="majorBidi" w:hint="default"/>
        <w:b w:val="0"/>
        <w:sz w:val="32"/>
      </w:rPr>
    </w:lvl>
    <w:lvl w:ilvl="1">
      <w:start w:val="1"/>
      <w:numFmt w:val="decimal"/>
      <w:lvlText w:val="%1.%2"/>
      <w:lvlJc w:val="left"/>
      <w:pPr>
        <w:ind w:left="1440" w:hanging="720"/>
      </w:pPr>
      <w:rPr>
        <w:rFonts w:cstheme="majorBidi" w:hint="default"/>
        <w:b w:val="0"/>
        <w:sz w:val="32"/>
      </w:rPr>
    </w:lvl>
    <w:lvl w:ilvl="2">
      <w:start w:val="1"/>
      <w:numFmt w:val="decimal"/>
      <w:lvlText w:val="%1.%2.%3"/>
      <w:lvlJc w:val="left"/>
      <w:pPr>
        <w:ind w:left="2160" w:hanging="720"/>
      </w:pPr>
      <w:rPr>
        <w:rFonts w:cstheme="majorBidi" w:hint="default"/>
        <w:b w:val="0"/>
        <w:sz w:val="32"/>
      </w:rPr>
    </w:lvl>
    <w:lvl w:ilvl="3">
      <w:start w:val="1"/>
      <w:numFmt w:val="decimal"/>
      <w:lvlText w:val="%1.%2.%3.%4"/>
      <w:lvlJc w:val="left"/>
      <w:pPr>
        <w:ind w:left="3240" w:hanging="1080"/>
      </w:pPr>
      <w:rPr>
        <w:rFonts w:cstheme="majorBidi" w:hint="default"/>
        <w:b w:val="0"/>
        <w:sz w:val="32"/>
      </w:rPr>
    </w:lvl>
    <w:lvl w:ilvl="4">
      <w:start w:val="1"/>
      <w:numFmt w:val="decimal"/>
      <w:lvlText w:val="%1.%2.%3.%4.%5"/>
      <w:lvlJc w:val="left"/>
      <w:pPr>
        <w:ind w:left="3960" w:hanging="1080"/>
      </w:pPr>
      <w:rPr>
        <w:rFonts w:cstheme="majorBidi" w:hint="default"/>
        <w:b w:val="0"/>
        <w:sz w:val="32"/>
      </w:rPr>
    </w:lvl>
    <w:lvl w:ilvl="5">
      <w:start w:val="1"/>
      <w:numFmt w:val="decimal"/>
      <w:lvlText w:val="%1.%2.%3.%4.%5.%6"/>
      <w:lvlJc w:val="left"/>
      <w:pPr>
        <w:ind w:left="5040" w:hanging="1440"/>
      </w:pPr>
      <w:rPr>
        <w:rFonts w:cstheme="majorBidi" w:hint="default"/>
        <w:b w:val="0"/>
        <w:sz w:val="32"/>
      </w:rPr>
    </w:lvl>
    <w:lvl w:ilvl="6">
      <w:start w:val="1"/>
      <w:numFmt w:val="decimal"/>
      <w:lvlText w:val="%1.%2.%3.%4.%5.%6.%7"/>
      <w:lvlJc w:val="left"/>
      <w:pPr>
        <w:ind w:left="6120" w:hanging="1800"/>
      </w:pPr>
      <w:rPr>
        <w:rFonts w:cstheme="majorBidi" w:hint="default"/>
        <w:b w:val="0"/>
        <w:sz w:val="32"/>
      </w:rPr>
    </w:lvl>
    <w:lvl w:ilvl="7">
      <w:start w:val="1"/>
      <w:numFmt w:val="decimal"/>
      <w:lvlText w:val="%1.%2.%3.%4.%5.%6.%7.%8"/>
      <w:lvlJc w:val="left"/>
      <w:pPr>
        <w:ind w:left="6840" w:hanging="1800"/>
      </w:pPr>
      <w:rPr>
        <w:rFonts w:cstheme="majorBidi" w:hint="default"/>
        <w:b w:val="0"/>
        <w:sz w:val="32"/>
      </w:rPr>
    </w:lvl>
    <w:lvl w:ilvl="8">
      <w:start w:val="1"/>
      <w:numFmt w:val="decimal"/>
      <w:lvlText w:val="%1.%2.%3.%4.%5.%6.%7.%8.%9"/>
      <w:lvlJc w:val="left"/>
      <w:pPr>
        <w:ind w:left="7920" w:hanging="2160"/>
      </w:pPr>
      <w:rPr>
        <w:rFonts w:cstheme="majorBidi" w:hint="default"/>
        <w:b w:val="0"/>
        <w:sz w:val="32"/>
      </w:rPr>
    </w:lvl>
  </w:abstractNum>
  <w:abstractNum w:abstractNumId="44" w15:restartNumberingAfterBreak="0">
    <w:nsid w:val="694A887F"/>
    <w:multiLevelType w:val="hybridMultilevel"/>
    <w:tmpl w:val="FFFFFFFF"/>
    <w:lvl w:ilvl="0" w:tplc="0E9E35E0">
      <w:start w:val="1"/>
      <w:numFmt w:val="bullet"/>
      <w:lvlText w:val=""/>
      <w:lvlJc w:val="left"/>
      <w:pPr>
        <w:ind w:left="720" w:hanging="360"/>
      </w:pPr>
      <w:rPr>
        <w:rFonts w:ascii="Symbol" w:hAnsi="Symbol" w:hint="default"/>
      </w:rPr>
    </w:lvl>
    <w:lvl w:ilvl="1" w:tplc="24FAD28E">
      <w:start w:val="1"/>
      <w:numFmt w:val="bullet"/>
      <w:lvlText w:val="o"/>
      <w:lvlJc w:val="left"/>
      <w:pPr>
        <w:ind w:left="1440" w:hanging="360"/>
      </w:pPr>
      <w:rPr>
        <w:rFonts w:ascii="Courier New" w:hAnsi="Courier New" w:hint="default"/>
      </w:rPr>
    </w:lvl>
    <w:lvl w:ilvl="2" w:tplc="20B2AC1E">
      <w:start w:val="1"/>
      <w:numFmt w:val="bullet"/>
      <w:lvlText w:val=""/>
      <w:lvlJc w:val="left"/>
      <w:pPr>
        <w:ind w:left="2160" w:hanging="360"/>
      </w:pPr>
      <w:rPr>
        <w:rFonts w:ascii="Wingdings" w:hAnsi="Wingdings" w:hint="default"/>
      </w:rPr>
    </w:lvl>
    <w:lvl w:ilvl="3" w:tplc="A75C1E22">
      <w:start w:val="1"/>
      <w:numFmt w:val="bullet"/>
      <w:lvlText w:val=""/>
      <w:lvlJc w:val="left"/>
      <w:pPr>
        <w:ind w:left="2880" w:hanging="360"/>
      </w:pPr>
      <w:rPr>
        <w:rFonts w:ascii="Symbol" w:hAnsi="Symbol" w:hint="default"/>
      </w:rPr>
    </w:lvl>
    <w:lvl w:ilvl="4" w:tplc="859EA834">
      <w:start w:val="1"/>
      <w:numFmt w:val="bullet"/>
      <w:lvlText w:val="o"/>
      <w:lvlJc w:val="left"/>
      <w:pPr>
        <w:ind w:left="3600" w:hanging="360"/>
      </w:pPr>
      <w:rPr>
        <w:rFonts w:ascii="Courier New" w:hAnsi="Courier New" w:hint="default"/>
      </w:rPr>
    </w:lvl>
    <w:lvl w:ilvl="5" w:tplc="6A640F0A">
      <w:start w:val="1"/>
      <w:numFmt w:val="bullet"/>
      <w:lvlText w:val=""/>
      <w:lvlJc w:val="left"/>
      <w:pPr>
        <w:ind w:left="4320" w:hanging="360"/>
      </w:pPr>
      <w:rPr>
        <w:rFonts w:ascii="Wingdings" w:hAnsi="Wingdings" w:hint="default"/>
      </w:rPr>
    </w:lvl>
    <w:lvl w:ilvl="6" w:tplc="72D4CCDC">
      <w:start w:val="1"/>
      <w:numFmt w:val="bullet"/>
      <w:lvlText w:val=""/>
      <w:lvlJc w:val="left"/>
      <w:pPr>
        <w:ind w:left="5040" w:hanging="360"/>
      </w:pPr>
      <w:rPr>
        <w:rFonts w:ascii="Symbol" w:hAnsi="Symbol" w:hint="default"/>
      </w:rPr>
    </w:lvl>
    <w:lvl w:ilvl="7" w:tplc="9BAE0E00">
      <w:start w:val="1"/>
      <w:numFmt w:val="bullet"/>
      <w:lvlText w:val="o"/>
      <w:lvlJc w:val="left"/>
      <w:pPr>
        <w:ind w:left="5760" w:hanging="360"/>
      </w:pPr>
      <w:rPr>
        <w:rFonts w:ascii="Courier New" w:hAnsi="Courier New" w:hint="default"/>
      </w:rPr>
    </w:lvl>
    <w:lvl w:ilvl="8" w:tplc="84AAEC80">
      <w:start w:val="1"/>
      <w:numFmt w:val="bullet"/>
      <w:lvlText w:val=""/>
      <w:lvlJc w:val="left"/>
      <w:pPr>
        <w:ind w:left="6480" w:hanging="360"/>
      </w:pPr>
      <w:rPr>
        <w:rFonts w:ascii="Wingdings" w:hAnsi="Wingdings" w:hint="default"/>
      </w:rPr>
    </w:lvl>
  </w:abstractNum>
  <w:abstractNum w:abstractNumId="45" w15:restartNumberingAfterBreak="0">
    <w:nsid w:val="6B741FCC"/>
    <w:multiLevelType w:val="multilevel"/>
    <w:tmpl w:val="0DD8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9E4996"/>
    <w:multiLevelType w:val="hybridMultilevel"/>
    <w:tmpl w:val="FFFFFFFF"/>
    <w:lvl w:ilvl="0" w:tplc="DF4CFCE2">
      <w:start w:val="1"/>
      <w:numFmt w:val="bullet"/>
      <w:lvlText w:val=""/>
      <w:lvlJc w:val="left"/>
      <w:pPr>
        <w:ind w:left="720" w:hanging="360"/>
      </w:pPr>
      <w:rPr>
        <w:rFonts w:ascii="Symbol" w:hAnsi="Symbol" w:hint="default"/>
      </w:rPr>
    </w:lvl>
    <w:lvl w:ilvl="1" w:tplc="EC4E2A7E">
      <w:start w:val="1"/>
      <w:numFmt w:val="bullet"/>
      <w:lvlText w:val="o"/>
      <w:lvlJc w:val="left"/>
      <w:pPr>
        <w:ind w:left="1440" w:hanging="360"/>
      </w:pPr>
      <w:rPr>
        <w:rFonts w:ascii="Courier New" w:hAnsi="Courier New" w:hint="default"/>
      </w:rPr>
    </w:lvl>
    <w:lvl w:ilvl="2" w:tplc="8A5EACAE">
      <w:start w:val="1"/>
      <w:numFmt w:val="bullet"/>
      <w:lvlText w:val=""/>
      <w:lvlJc w:val="left"/>
      <w:pPr>
        <w:ind w:left="2160" w:hanging="360"/>
      </w:pPr>
      <w:rPr>
        <w:rFonts w:ascii="Wingdings" w:hAnsi="Wingdings" w:hint="default"/>
      </w:rPr>
    </w:lvl>
    <w:lvl w:ilvl="3" w:tplc="0E9E05CC">
      <w:start w:val="1"/>
      <w:numFmt w:val="bullet"/>
      <w:lvlText w:val=""/>
      <w:lvlJc w:val="left"/>
      <w:pPr>
        <w:ind w:left="2880" w:hanging="360"/>
      </w:pPr>
      <w:rPr>
        <w:rFonts w:ascii="Symbol" w:hAnsi="Symbol" w:hint="default"/>
      </w:rPr>
    </w:lvl>
    <w:lvl w:ilvl="4" w:tplc="9EBE6D18">
      <w:start w:val="1"/>
      <w:numFmt w:val="bullet"/>
      <w:lvlText w:val="o"/>
      <w:lvlJc w:val="left"/>
      <w:pPr>
        <w:ind w:left="3600" w:hanging="360"/>
      </w:pPr>
      <w:rPr>
        <w:rFonts w:ascii="Courier New" w:hAnsi="Courier New" w:hint="default"/>
      </w:rPr>
    </w:lvl>
    <w:lvl w:ilvl="5" w:tplc="BE72AB66">
      <w:start w:val="1"/>
      <w:numFmt w:val="bullet"/>
      <w:lvlText w:val=""/>
      <w:lvlJc w:val="left"/>
      <w:pPr>
        <w:ind w:left="4320" w:hanging="360"/>
      </w:pPr>
      <w:rPr>
        <w:rFonts w:ascii="Wingdings" w:hAnsi="Wingdings" w:hint="default"/>
      </w:rPr>
    </w:lvl>
    <w:lvl w:ilvl="6" w:tplc="1B3047BA">
      <w:start w:val="1"/>
      <w:numFmt w:val="bullet"/>
      <w:lvlText w:val=""/>
      <w:lvlJc w:val="left"/>
      <w:pPr>
        <w:ind w:left="5040" w:hanging="360"/>
      </w:pPr>
      <w:rPr>
        <w:rFonts w:ascii="Symbol" w:hAnsi="Symbol" w:hint="default"/>
      </w:rPr>
    </w:lvl>
    <w:lvl w:ilvl="7" w:tplc="2F16B47A">
      <w:start w:val="1"/>
      <w:numFmt w:val="bullet"/>
      <w:lvlText w:val="o"/>
      <w:lvlJc w:val="left"/>
      <w:pPr>
        <w:ind w:left="5760" w:hanging="360"/>
      </w:pPr>
      <w:rPr>
        <w:rFonts w:ascii="Courier New" w:hAnsi="Courier New" w:hint="default"/>
      </w:rPr>
    </w:lvl>
    <w:lvl w:ilvl="8" w:tplc="52F2A48C">
      <w:start w:val="1"/>
      <w:numFmt w:val="bullet"/>
      <w:lvlText w:val=""/>
      <w:lvlJc w:val="left"/>
      <w:pPr>
        <w:ind w:left="6480" w:hanging="360"/>
      </w:pPr>
      <w:rPr>
        <w:rFonts w:ascii="Wingdings" w:hAnsi="Wingdings" w:hint="default"/>
      </w:rPr>
    </w:lvl>
  </w:abstractNum>
  <w:abstractNum w:abstractNumId="47" w15:restartNumberingAfterBreak="0">
    <w:nsid w:val="7134D682"/>
    <w:multiLevelType w:val="hybridMultilevel"/>
    <w:tmpl w:val="FFFFFFFF"/>
    <w:lvl w:ilvl="0" w:tplc="20687FBE">
      <w:start w:val="1"/>
      <w:numFmt w:val="bullet"/>
      <w:lvlText w:val=""/>
      <w:lvlJc w:val="left"/>
      <w:pPr>
        <w:ind w:left="720" w:hanging="360"/>
      </w:pPr>
      <w:rPr>
        <w:rFonts w:ascii="Wingdings" w:hAnsi="Wingdings" w:hint="default"/>
      </w:rPr>
    </w:lvl>
    <w:lvl w:ilvl="1" w:tplc="18E095D0">
      <w:start w:val="1"/>
      <w:numFmt w:val="bullet"/>
      <w:lvlText w:val=""/>
      <w:lvlJc w:val="left"/>
      <w:pPr>
        <w:ind w:left="1440" w:hanging="360"/>
      </w:pPr>
      <w:rPr>
        <w:rFonts w:ascii="Wingdings" w:hAnsi="Wingdings" w:hint="default"/>
      </w:rPr>
    </w:lvl>
    <w:lvl w:ilvl="2" w:tplc="C58AC102">
      <w:start w:val="1"/>
      <w:numFmt w:val="bullet"/>
      <w:lvlText w:val=""/>
      <w:lvlJc w:val="left"/>
      <w:pPr>
        <w:ind w:left="2160" w:hanging="360"/>
      </w:pPr>
      <w:rPr>
        <w:rFonts w:ascii="Wingdings" w:hAnsi="Wingdings" w:hint="default"/>
      </w:rPr>
    </w:lvl>
    <w:lvl w:ilvl="3" w:tplc="13ECB9F2">
      <w:start w:val="1"/>
      <w:numFmt w:val="bullet"/>
      <w:lvlText w:val=""/>
      <w:lvlJc w:val="left"/>
      <w:pPr>
        <w:ind w:left="2880" w:hanging="360"/>
      </w:pPr>
      <w:rPr>
        <w:rFonts w:ascii="Wingdings" w:hAnsi="Wingdings" w:hint="default"/>
      </w:rPr>
    </w:lvl>
    <w:lvl w:ilvl="4" w:tplc="EAAC7F84">
      <w:start w:val="1"/>
      <w:numFmt w:val="bullet"/>
      <w:lvlText w:val=""/>
      <w:lvlJc w:val="left"/>
      <w:pPr>
        <w:ind w:left="3600" w:hanging="360"/>
      </w:pPr>
      <w:rPr>
        <w:rFonts w:ascii="Wingdings" w:hAnsi="Wingdings" w:hint="default"/>
      </w:rPr>
    </w:lvl>
    <w:lvl w:ilvl="5" w:tplc="51F0F37C">
      <w:start w:val="1"/>
      <w:numFmt w:val="bullet"/>
      <w:lvlText w:val=""/>
      <w:lvlJc w:val="left"/>
      <w:pPr>
        <w:ind w:left="4320" w:hanging="360"/>
      </w:pPr>
      <w:rPr>
        <w:rFonts w:ascii="Wingdings" w:hAnsi="Wingdings" w:hint="default"/>
      </w:rPr>
    </w:lvl>
    <w:lvl w:ilvl="6" w:tplc="76283CCA">
      <w:start w:val="1"/>
      <w:numFmt w:val="bullet"/>
      <w:lvlText w:val=""/>
      <w:lvlJc w:val="left"/>
      <w:pPr>
        <w:ind w:left="5040" w:hanging="360"/>
      </w:pPr>
      <w:rPr>
        <w:rFonts w:ascii="Wingdings" w:hAnsi="Wingdings" w:hint="default"/>
      </w:rPr>
    </w:lvl>
    <w:lvl w:ilvl="7" w:tplc="A370AE80">
      <w:start w:val="1"/>
      <w:numFmt w:val="bullet"/>
      <w:lvlText w:val=""/>
      <w:lvlJc w:val="left"/>
      <w:pPr>
        <w:ind w:left="5760" w:hanging="360"/>
      </w:pPr>
      <w:rPr>
        <w:rFonts w:ascii="Wingdings" w:hAnsi="Wingdings" w:hint="default"/>
      </w:rPr>
    </w:lvl>
    <w:lvl w:ilvl="8" w:tplc="EBB8A928">
      <w:start w:val="1"/>
      <w:numFmt w:val="bullet"/>
      <w:lvlText w:val=""/>
      <w:lvlJc w:val="left"/>
      <w:pPr>
        <w:ind w:left="6480" w:hanging="360"/>
      </w:pPr>
      <w:rPr>
        <w:rFonts w:ascii="Wingdings" w:hAnsi="Wingdings" w:hint="default"/>
      </w:rPr>
    </w:lvl>
  </w:abstractNum>
  <w:abstractNum w:abstractNumId="48" w15:restartNumberingAfterBreak="0">
    <w:nsid w:val="715C65E8"/>
    <w:multiLevelType w:val="hybridMultilevel"/>
    <w:tmpl w:val="87E4AB48"/>
    <w:lvl w:ilvl="0" w:tplc="8514E470">
      <w:start w:val="1"/>
      <w:numFmt w:val="bullet"/>
      <w:lvlText w:val=""/>
      <w:lvlJc w:val="left"/>
      <w:pPr>
        <w:ind w:left="720" w:hanging="360"/>
      </w:pPr>
      <w:rPr>
        <w:rFonts w:ascii="Symbol" w:hAnsi="Symbol" w:hint="default"/>
      </w:rPr>
    </w:lvl>
    <w:lvl w:ilvl="1" w:tplc="30BE4886">
      <w:start w:val="1"/>
      <w:numFmt w:val="bullet"/>
      <w:lvlText w:val="o"/>
      <w:lvlJc w:val="left"/>
      <w:pPr>
        <w:ind w:left="1440" w:hanging="360"/>
      </w:pPr>
      <w:rPr>
        <w:rFonts w:ascii="Courier New" w:hAnsi="Courier New" w:hint="default"/>
      </w:rPr>
    </w:lvl>
    <w:lvl w:ilvl="2" w:tplc="D1AAE424">
      <w:start w:val="1"/>
      <w:numFmt w:val="bullet"/>
      <w:lvlText w:val=""/>
      <w:lvlJc w:val="left"/>
      <w:pPr>
        <w:ind w:left="2160" w:hanging="360"/>
      </w:pPr>
      <w:rPr>
        <w:rFonts w:ascii="Wingdings" w:hAnsi="Wingdings" w:hint="default"/>
      </w:rPr>
    </w:lvl>
    <w:lvl w:ilvl="3" w:tplc="B5D8B8AC">
      <w:start w:val="1"/>
      <w:numFmt w:val="bullet"/>
      <w:lvlText w:val=""/>
      <w:lvlJc w:val="left"/>
      <w:pPr>
        <w:ind w:left="2880" w:hanging="360"/>
      </w:pPr>
      <w:rPr>
        <w:rFonts w:ascii="Symbol" w:hAnsi="Symbol" w:hint="default"/>
      </w:rPr>
    </w:lvl>
    <w:lvl w:ilvl="4" w:tplc="51B279CA">
      <w:start w:val="1"/>
      <w:numFmt w:val="bullet"/>
      <w:lvlText w:val="o"/>
      <w:lvlJc w:val="left"/>
      <w:pPr>
        <w:ind w:left="3600" w:hanging="360"/>
      </w:pPr>
      <w:rPr>
        <w:rFonts w:ascii="Courier New" w:hAnsi="Courier New" w:hint="default"/>
      </w:rPr>
    </w:lvl>
    <w:lvl w:ilvl="5" w:tplc="CCCE89B6">
      <w:start w:val="1"/>
      <w:numFmt w:val="bullet"/>
      <w:lvlText w:val=""/>
      <w:lvlJc w:val="left"/>
      <w:pPr>
        <w:ind w:left="4320" w:hanging="360"/>
      </w:pPr>
      <w:rPr>
        <w:rFonts w:ascii="Wingdings" w:hAnsi="Wingdings" w:hint="default"/>
      </w:rPr>
    </w:lvl>
    <w:lvl w:ilvl="6" w:tplc="869463C8">
      <w:start w:val="1"/>
      <w:numFmt w:val="bullet"/>
      <w:lvlText w:val=""/>
      <w:lvlJc w:val="left"/>
      <w:pPr>
        <w:ind w:left="5040" w:hanging="360"/>
      </w:pPr>
      <w:rPr>
        <w:rFonts w:ascii="Symbol" w:hAnsi="Symbol" w:hint="default"/>
      </w:rPr>
    </w:lvl>
    <w:lvl w:ilvl="7" w:tplc="4CC811A6">
      <w:start w:val="1"/>
      <w:numFmt w:val="bullet"/>
      <w:lvlText w:val="o"/>
      <w:lvlJc w:val="left"/>
      <w:pPr>
        <w:ind w:left="5760" w:hanging="360"/>
      </w:pPr>
      <w:rPr>
        <w:rFonts w:ascii="Courier New" w:hAnsi="Courier New" w:hint="default"/>
      </w:rPr>
    </w:lvl>
    <w:lvl w:ilvl="8" w:tplc="6D54B16E">
      <w:start w:val="1"/>
      <w:numFmt w:val="bullet"/>
      <w:lvlText w:val=""/>
      <w:lvlJc w:val="left"/>
      <w:pPr>
        <w:ind w:left="6480" w:hanging="360"/>
      </w:pPr>
      <w:rPr>
        <w:rFonts w:ascii="Wingdings" w:hAnsi="Wingdings" w:hint="default"/>
      </w:rPr>
    </w:lvl>
  </w:abstractNum>
  <w:abstractNum w:abstractNumId="49" w15:restartNumberingAfterBreak="0">
    <w:nsid w:val="74F81236"/>
    <w:multiLevelType w:val="hybridMultilevel"/>
    <w:tmpl w:val="171622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7AEA81D"/>
    <w:multiLevelType w:val="hybridMultilevel"/>
    <w:tmpl w:val="FFFFFFFF"/>
    <w:lvl w:ilvl="0" w:tplc="8D4C3D98">
      <w:start w:val="1"/>
      <w:numFmt w:val="bullet"/>
      <w:lvlText w:val="§"/>
      <w:lvlJc w:val="left"/>
      <w:pPr>
        <w:ind w:left="720" w:hanging="360"/>
      </w:pPr>
      <w:rPr>
        <w:rFonts w:ascii="Symbol" w:hAnsi="Symbol" w:hint="default"/>
      </w:rPr>
    </w:lvl>
    <w:lvl w:ilvl="1" w:tplc="4FDE6450">
      <w:start w:val="1"/>
      <w:numFmt w:val="bullet"/>
      <w:lvlText w:val="o"/>
      <w:lvlJc w:val="left"/>
      <w:pPr>
        <w:ind w:left="1440" w:hanging="360"/>
      </w:pPr>
      <w:rPr>
        <w:rFonts w:ascii="Courier New" w:hAnsi="Courier New" w:hint="default"/>
      </w:rPr>
    </w:lvl>
    <w:lvl w:ilvl="2" w:tplc="D71E49D0">
      <w:start w:val="1"/>
      <w:numFmt w:val="bullet"/>
      <w:lvlText w:val=""/>
      <w:lvlJc w:val="left"/>
      <w:pPr>
        <w:ind w:left="2160" w:hanging="360"/>
      </w:pPr>
      <w:rPr>
        <w:rFonts w:ascii="Wingdings" w:hAnsi="Wingdings" w:hint="default"/>
      </w:rPr>
    </w:lvl>
    <w:lvl w:ilvl="3" w:tplc="495CAE9C">
      <w:start w:val="1"/>
      <w:numFmt w:val="bullet"/>
      <w:lvlText w:val=""/>
      <w:lvlJc w:val="left"/>
      <w:pPr>
        <w:ind w:left="2880" w:hanging="360"/>
      </w:pPr>
      <w:rPr>
        <w:rFonts w:ascii="Symbol" w:hAnsi="Symbol" w:hint="default"/>
      </w:rPr>
    </w:lvl>
    <w:lvl w:ilvl="4" w:tplc="265263E2">
      <w:start w:val="1"/>
      <w:numFmt w:val="bullet"/>
      <w:lvlText w:val="o"/>
      <w:lvlJc w:val="left"/>
      <w:pPr>
        <w:ind w:left="3600" w:hanging="360"/>
      </w:pPr>
      <w:rPr>
        <w:rFonts w:ascii="Courier New" w:hAnsi="Courier New" w:hint="default"/>
      </w:rPr>
    </w:lvl>
    <w:lvl w:ilvl="5" w:tplc="32507E3E">
      <w:start w:val="1"/>
      <w:numFmt w:val="bullet"/>
      <w:lvlText w:val=""/>
      <w:lvlJc w:val="left"/>
      <w:pPr>
        <w:ind w:left="4320" w:hanging="360"/>
      </w:pPr>
      <w:rPr>
        <w:rFonts w:ascii="Wingdings" w:hAnsi="Wingdings" w:hint="default"/>
      </w:rPr>
    </w:lvl>
    <w:lvl w:ilvl="6" w:tplc="961C398E">
      <w:start w:val="1"/>
      <w:numFmt w:val="bullet"/>
      <w:lvlText w:val=""/>
      <w:lvlJc w:val="left"/>
      <w:pPr>
        <w:ind w:left="5040" w:hanging="360"/>
      </w:pPr>
      <w:rPr>
        <w:rFonts w:ascii="Symbol" w:hAnsi="Symbol" w:hint="default"/>
      </w:rPr>
    </w:lvl>
    <w:lvl w:ilvl="7" w:tplc="696262B8">
      <w:start w:val="1"/>
      <w:numFmt w:val="bullet"/>
      <w:lvlText w:val="o"/>
      <w:lvlJc w:val="left"/>
      <w:pPr>
        <w:ind w:left="5760" w:hanging="360"/>
      </w:pPr>
      <w:rPr>
        <w:rFonts w:ascii="Courier New" w:hAnsi="Courier New" w:hint="default"/>
      </w:rPr>
    </w:lvl>
    <w:lvl w:ilvl="8" w:tplc="AB06B26C">
      <w:start w:val="1"/>
      <w:numFmt w:val="bullet"/>
      <w:lvlText w:val=""/>
      <w:lvlJc w:val="left"/>
      <w:pPr>
        <w:ind w:left="6480" w:hanging="360"/>
      </w:pPr>
      <w:rPr>
        <w:rFonts w:ascii="Wingdings" w:hAnsi="Wingdings" w:hint="default"/>
      </w:rPr>
    </w:lvl>
  </w:abstractNum>
  <w:abstractNum w:abstractNumId="51" w15:restartNumberingAfterBreak="0">
    <w:nsid w:val="7ABFA16D"/>
    <w:multiLevelType w:val="hybridMultilevel"/>
    <w:tmpl w:val="FFFFFFFF"/>
    <w:lvl w:ilvl="0" w:tplc="9B6A9788">
      <w:start w:val="1"/>
      <w:numFmt w:val="bullet"/>
      <w:lvlText w:val=""/>
      <w:lvlJc w:val="left"/>
      <w:pPr>
        <w:ind w:left="720" w:hanging="360"/>
      </w:pPr>
      <w:rPr>
        <w:rFonts w:ascii="Symbol" w:hAnsi="Symbol" w:hint="default"/>
      </w:rPr>
    </w:lvl>
    <w:lvl w:ilvl="1" w:tplc="B3C8A9EA">
      <w:start w:val="1"/>
      <w:numFmt w:val="bullet"/>
      <w:lvlText w:val="o"/>
      <w:lvlJc w:val="left"/>
      <w:pPr>
        <w:ind w:left="1440" w:hanging="360"/>
      </w:pPr>
      <w:rPr>
        <w:rFonts w:ascii="Courier New" w:hAnsi="Courier New" w:hint="default"/>
      </w:rPr>
    </w:lvl>
    <w:lvl w:ilvl="2" w:tplc="FD58A08A">
      <w:start w:val="1"/>
      <w:numFmt w:val="bullet"/>
      <w:lvlText w:val=""/>
      <w:lvlJc w:val="left"/>
      <w:pPr>
        <w:ind w:left="2160" w:hanging="360"/>
      </w:pPr>
      <w:rPr>
        <w:rFonts w:ascii="Wingdings" w:hAnsi="Wingdings" w:hint="default"/>
      </w:rPr>
    </w:lvl>
    <w:lvl w:ilvl="3" w:tplc="6E2AAB3E">
      <w:start w:val="1"/>
      <w:numFmt w:val="bullet"/>
      <w:lvlText w:val=""/>
      <w:lvlJc w:val="left"/>
      <w:pPr>
        <w:ind w:left="2880" w:hanging="360"/>
      </w:pPr>
      <w:rPr>
        <w:rFonts w:ascii="Symbol" w:hAnsi="Symbol" w:hint="default"/>
      </w:rPr>
    </w:lvl>
    <w:lvl w:ilvl="4" w:tplc="D36A44EE">
      <w:start w:val="1"/>
      <w:numFmt w:val="bullet"/>
      <w:lvlText w:val="o"/>
      <w:lvlJc w:val="left"/>
      <w:pPr>
        <w:ind w:left="3600" w:hanging="360"/>
      </w:pPr>
      <w:rPr>
        <w:rFonts w:ascii="Courier New" w:hAnsi="Courier New" w:hint="default"/>
      </w:rPr>
    </w:lvl>
    <w:lvl w:ilvl="5" w:tplc="CD62D968">
      <w:start w:val="1"/>
      <w:numFmt w:val="bullet"/>
      <w:lvlText w:val=""/>
      <w:lvlJc w:val="left"/>
      <w:pPr>
        <w:ind w:left="4320" w:hanging="360"/>
      </w:pPr>
      <w:rPr>
        <w:rFonts w:ascii="Wingdings" w:hAnsi="Wingdings" w:hint="default"/>
      </w:rPr>
    </w:lvl>
    <w:lvl w:ilvl="6" w:tplc="FC10844C">
      <w:start w:val="1"/>
      <w:numFmt w:val="bullet"/>
      <w:lvlText w:val=""/>
      <w:lvlJc w:val="left"/>
      <w:pPr>
        <w:ind w:left="5040" w:hanging="360"/>
      </w:pPr>
      <w:rPr>
        <w:rFonts w:ascii="Symbol" w:hAnsi="Symbol" w:hint="default"/>
      </w:rPr>
    </w:lvl>
    <w:lvl w:ilvl="7" w:tplc="C2EA22AA">
      <w:start w:val="1"/>
      <w:numFmt w:val="bullet"/>
      <w:lvlText w:val="o"/>
      <w:lvlJc w:val="left"/>
      <w:pPr>
        <w:ind w:left="5760" w:hanging="360"/>
      </w:pPr>
      <w:rPr>
        <w:rFonts w:ascii="Courier New" w:hAnsi="Courier New" w:hint="default"/>
      </w:rPr>
    </w:lvl>
    <w:lvl w:ilvl="8" w:tplc="3AF8B5AA">
      <w:start w:val="1"/>
      <w:numFmt w:val="bullet"/>
      <w:lvlText w:val=""/>
      <w:lvlJc w:val="left"/>
      <w:pPr>
        <w:ind w:left="6480" w:hanging="360"/>
      </w:pPr>
      <w:rPr>
        <w:rFonts w:ascii="Wingdings" w:hAnsi="Wingdings" w:hint="default"/>
      </w:rPr>
    </w:lvl>
  </w:abstractNum>
  <w:abstractNum w:abstractNumId="52" w15:restartNumberingAfterBreak="0">
    <w:nsid w:val="7BDF8C00"/>
    <w:multiLevelType w:val="hybridMultilevel"/>
    <w:tmpl w:val="FFFFFFFF"/>
    <w:lvl w:ilvl="0" w:tplc="183044B4">
      <w:start w:val="1"/>
      <w:numFmt w:val="bullet"/>
      <w:lvlText w:val="·"/>
      <w:lvlJc w:val="left"/>
      <w:pPr>
        <w:ind w:left="720" w:hanging="360"/>
      </w:pPr>
      <w:rPr>
        <w:rFonts w:ascii="&quot;72 Brand&quot;, sans-serif" w:hAnsi="&quot;72 Brand&quot;, sans-serif" w:hint="default"/>
      </w:rPr>
    </w:lvl>
    <w:lvl w:ilvl="1" w:tplc="241EDA34">
      <w:start w:val="1"/>
      <w:numFmt w:val="bullet"/>
      <w:lvlText w:val="o"/>
      <w:lvlJc w:val="left"/>
      <w:pPr>
        <w:ind w:left="1440" w:hanging="360"/>
      </w:pPr>
      <w:rPr>
        <w:rFonts w:ascii="Courier New" w:hAnsi="Courier New" w:hint="default"/>
      </w:rPr>
    </w:lvl>
    <w:lvl w:ilvl="2" w:tplc="A9546618">
      <w:start w:val="1"/>
      <w:numFmt w:val="bullet"/>
      <w:lvlText w:val=""/>
      <w:lvlJc w:val="left"/>
      <w:pPr>
        <w:ind w:left="2160" w:hanging="360"/>
      </w:pPr>
      <w:rPr>
        <w:rFonts w:ascii="Wingdings" w:hAnsi="Wingdings" w:hint="default"/>
      </w:rPr>
    </w:lvl>
    <w:lvl w:ilvl="3" w:tplc="3F2275C8">
      <w:start w:val="1"/>
      <w:numFmt w:val="bullet"/>
      <w:lvlText w:val=""/>
      <w:lvlJc w:val="left"/>
      <w:pPr>
        <w:ind w:left="2880" w:hanging="360"/>
      </w:pPr>
      <w:rPr>
        <w:rFonts w:ascii="Symbol" w:hAnsi="Symbol" w:hint="default"/>
      </w:rPr>
    </w:lvl>
    <w:lvl w:ilvl="4" w:tplc="EB42E9CA">
      <w:start w:val="1"/>
      <w:numFmt w:val="bullet"/>
      <w:lvlText w:val="o"/>
      <w:lvlJc w:val="left"/>
      <w:pPr>
        <w:ind w:left="3600" w:hanging="360"/>
      </w:pPr>
      <w:rPr>
        <w:rFonts w:ascii="Courier New" w:hAnsi="Courier New" w:hint="default"/>
      </w:rPr>
    </w:lvl>
    <w:lvl w:ilvl="5" w:tplc="82102160">
      <w:start w:val="1"/>
      <w:numFmt w:val="bullet"/>
      <w:lvlText w:val=""/>
      <w:lvlJc w:val="left"/>
      <w:pPr>
        <w:ind w:left="4320" w:hanging="360"/>
      </w:pPr>
      <w:rPr>
        <w:rFonts w:ascii="Wingdings" w:hAnsi="Wingdings" w:hint="default"/>
      </w:rPr>
    </w:lvl>
    <w:lvl w:ilvl="6" w:tplc="A7EEF0D6">
      <w:start w:val="1"/>
      <w:numFmt w:val="bullet"/>
      <w:lvlText w:val=""/>
      <w:lvlJc w:val="left"/>
      <w:pPr>
        <w:ind w:left="5040" w:hanging="360"/>
      </w:pPr>
      <w:rPr>
        <w:rFonts w:ascii="Symbol" w:hAnsi="Symbol" w:hint="default"/>
      </w:rPr>
    </w:lvl>
    <w:lvl w:ilvl="7" w:tplc="CDF2341E">
      <w:start w:val="1"/>
      <w:numFmt w:val="bullet"/>
      <w:lvlText w:val="o"/>
      <w:lvlJc w:val="left"/>
      <w:pPr>
        <w:ind w:left="5760" w:hanging="360"/>
      </w:pPr>
      <w:rPr>
        <w:rFonts w:ascii="Courier New" w:hAnsi="Courier New" w:hint="default"/>
      </w:rPr>
    </w:lvl>
    <w:lvl w:ilvl="8" w:tplc="D89698DC">
      <w:start w:val="1"/>
      <w:numFmt w:val="bullet"/>
      <w:lvlText w:val=""/>
      <w:lvlJc w:val="left"/>
      <w:pPr>
        <w:ind w:left="6480" w:hanging="360"/>
      </w:pPr>
      <w:rPr>
        <w:rFonts w:ascii="Wingdings" w:hAnsi="Wingdings" w:hint="default"/>
      </w:rPr>
    </w:lvl>
  </w:abstractNum>
  <w:abstractNum w:abstractNumId="53" w15:restartNumberingAfterBreak="0">
    <w:nsid w:val="7C668EB5"/>
    <w:multiLevelType w:val="hybridMultilevel"/>
    <w:tmpl w:val="FFFFFFFF"/>
    <w:lvl w:ilvl="0" w:tplc="566867F6">
      <w:start w:val="1"/>
      <w:numFmt w:val="bullet"/>
      <w:lvlText w:val=""/>
      <w:lvlJc w:val="left"/>
      <w:pPr>
        <w:ind w:left="720" w:hanging="360"/>
      </w:pPr>
      <w:rPr>
        <w:rFonts w:ascii="Symbol" w:hAnsi="Symbol" w:hint="default"/>
      </w:rPr>
    </w:lvl>
    <w:lvl w:ilvl="1" w:tplc="D3F6077E">
      <w:start w:val="1"/>
      <w:numFmt w:val="bullet"/>
      <w:lvlText w:val="o"/>
      <w:lvlJc w:val="left"/>
      <w:pPr>
        <w:ind w:left="1440" w:hanging="360"/>
      </w:pPr>
      <w:rPr>
        <w:rFonts w:ascii="Courier New" w:hAnsi="Courier New" w:hint="default"/>
      </w:rPr>
    </w:lvl>
    <w:lvl w:ilvl="2" w:tplc="D7AECAE2">
      <w:start w:val="1"/>
      <w:numFmt w:val="bullet"/>
      <w:lvlText w:val=""/>
      <w:lvlJc w:val="left"/>
      <w:pPr>
        <w:ind w:left="2160" w:hanging="360"/>
      </w:pPr>
      <w:rPr>
        <w:rFonts w:ascii="Wingdings" w:hAnsi="Wingdings" w:hint="default"/>
      </w:rPr>
    </w:lvl>
    <w:lvl w:ilvl="3" w:tplc="E3C0FD6A">
      <w:start w:val="1"/>
      <w:numFmt w:val="bullet"/>
      <w:lvlText w:val=""/>
      <w:lvlJc w:val="left"/>
      <w:pPr>
        <w:ind w:left="2880" w:hanging="360"/>
      </w:pPr>
      <w:rPr>
        <w:rFonts w:ascii="Symbol" w:hAnsi="Symbol" w:hint="default"/>
      </w:rPr>
    </w:lvl>
    <w:lvl w:ilvl="4" w:tplc="685E34BA">
      <w:start w:val="1"/>
      <w:numFmt w:val="bullet"/>
      <w:lvlText w:val="o"/>
      <w:lvlJc w:val="left"/>
      <w:pPr>
        <w:ind w:left="3600" w:hanging="360"/>
      </w:pPr>
      <w:rPr>
        <w:rFonts w:ascii="Courier New" w:hAnsi="Courier New" w:hint="default"/>
      </w:rPr>
    </w:lvl>
    <w:lvl w:ilvl="5" w:tplc="15C237B6">
      <w:start w:val="1"/>
      <w:numFmt w:val="bullet"/>
      <w:lvlText w:val=""/>
      <w:lvlJc w:val="left"/>
      <w:pPr>
        <w:ind w:left="4320" w:hanging="360"/>
      </w:pPr>
      <w:rPr>
        <w:rFonts w:ascii="Wingdings" w:hAnsi="Wingdings" w:hint="default"/>
      </w:rPr>
    </w:lvl>
    <w:lvl w:ilvl="6" w:tplc="9FA614CC">
      <w:start w:val="1"/>
      <w:numFmt w:val="bullet"/>
      <w:lvlText w:val=""/>
      <w:lvlJc w:val="left"/>
      <w:pPr>
        <w:ind w:left="5040" w:hanging="360"/>
      </w:pPr>
      <w:rPr>
        <w:rFonts w:ascii="Symbol" w:hAnsi="Symbol" w:hint="default"/>
      </w:rPr>
    </w:lvl>
    <w:lvl w:ilvl="7" w:tplc="3C3C4DD8">
      <w:start w:val="1"/>
      <w:numFmt w:val="bullet"/>
      <w:lvlText w:val="o"/>
      <w:lvlJc w:val="left"/>
      <w:pPr>
        <w:ind w:left="5760" w:hanging="360"/>
      </w:pPr>
      <w:rPr>
        <w:rFonts w:ascii="Courier New" w:hAnsi="Courier New" w:hint="default"/>
      </w:rPr>
    </w:lvl>
    <w:lvl w:ilvl="8" w:tplc="F09E7D52">
      <w:start w:val="1"/>
      <w:numFmt w:val="bullet"/>
      <w:lvlText w:val=""/>
      <w:lvlJc w:val="left"/>
      <w:pPr>
        <w:ind w:left="6480" w:hanging="360"/>
      </w:pPr>
      <w:rPr>
        <w:rFonts w:ascii="Wingdings" w:hAnsi="Wingdings" w:hint="default"/>
      </w:rPr>
    </w:lvl>
  </w:abstractNum>
  <w:abstractNum w:abstractNumId="54" w15:restartNumberingAfterBreak="0">
    <w:nsid w:val="7F1E2319"/>
    <w:multiLevelType w:val="hybridMultilevel"/>
    <w:tmpl w:val="FFFFFFFF"/>
    <w:lvl w:ilvl="0" w:tplc="920419E0">
      <w:start w:val="1"/>
      <w:numFmt w:val="decimal"/>
      <w:lvlText w:val="%1."/>
      <w:lvlJc w:val="left"/>
      <w:pPr>
        <w:ind w:left="720" w:hanging="360"/>
      </w:pPr>
    </w:lvl>
    <w:lvl w:ilvl="1" w:tplc="01EE6F7E">
      <w:start w:val="1"/>
      <w:numFmt w:val="lowerLetter"/>
      <w:lvlText w:val="%2."/>
      <w:lvlJc w:val="left"/>
      <w:pPr>
        <w:ind w:left="1440" w:hanging="360"/>
      </w:pPr>
    </w:lvl>
    <w:lvl w:ilvl="2" w:tplc="A00A3BD4">
      <w:start w:val="1"/>
      <w:numFmt w:val="lowerRoman"/>
      <w:lvlText w:val="%3."/>
      <w:lvlJc w:val="right"/>
      <w:pPr>
        <w:ind w:left="2160" w:hanging="180"/>
      </w:pPr>
    </w:lvl>
    <w:lvl w:ilvl="3" w:tplc="8408B13E">
      <w:start w:val="1"/>
      <w:numFmt w:val="decimal"/>
      <w:lvlText w:val="%4."/>
      <w:lvlJc w:val="left"/>
      <w:pPr>
        <w:ind w:left="2880" w:hanging="360"/>
      </w:pPr>
    </w:lvl>
    <w:lvl w:ilvl="4" w:tplc="215C09C6">
      <w:start w:val="1"/>
      <w:numFmt w:val="lowerLetter"/>
      <w:lvlText w:val="%5."/>
      <w:lvlJc w:val="left"/>
      <w:pPr>
        <w:ind w:left="3600" w:hanging="360"/>
      </w:pPr>
    </w:lvl>
    <w:lvl w:ilvl="5" w:tplc="41A6E182">
      <w:start w:val="1"/>
      <w:numFmt w:val="lowerRoman"/>
      <w:lvlText w:val="%6."/>
      <w:lvlJc w:val="right"/>
      <w:pPr>
        <w:ind w:left="4320" w:hanging="180"/>
      </w:pPr>
    </w:lvl>
    <w:lvl w:ilvl="6" w:tplc="C374CD2E">
      <w:start w:val="1"/>
      <w:numFmt w:val="decimal"/>
      <w:lvlText w:val="%7."/>
      <w:lvlJc w:val="left"/>
      <w:pPr>
        <w:ind w:left="5040" w:hanging="360"/>
      </w:pPr>
    </w:lvl>
    <w:lvl w:ilvl="7" w:tplc="D1900C44">
      <w:start w:val="1"/>
      <w:numFmt w:val="lowerLetter"/>
      <w:lvlText w:val="%8."/>
      <w:lvlJc w:val="left"/>
      <w:pPr>
        <w:ind w:left="5760" w:hanging="360"/>
      </w:pPr>
    </w:lvl>
    <w:lvl w:ilvl="8" w:tplc="DABE30D8">
      <w:start w:val="1"/>
      <w:numFmt w:val="lowerRoman"/>
      <w:lvlText w:val="%9."/>
      <w:lvlJc w:val="right"/>
      <w:pPr>
        <w:ind w:left="6480" w:hanging="180"/>
      </w:pPr>
    </w:lvl>
  </w:abstractNum>
  <w:abstractNum w:abstractNumId="55" w15:restartNumberingAfterBreak="0">
    <w:nsid w:val="7FD2D417"/>
    <w:multiLevelType w:val="hybridMultilevel"/>
    <w:tmpl w:val="FFFFFFFF"/>
    <w:lvl w:ilvl="0" w:tplc="0AE43E3A">
      <w:start w:val="1"/>
      <w:numFmt w:val="bullet"/>
      <w:lvlText w:val="§"/>
      <w:lvlJc w:val="left"/>
      <w:pPr>
        <w:ind w:left="720" w:hanging="360"/>
      </w:pPr>
      <w:rPr>
        <w:rFonts w:ascii="Symbol" w:hAnsi="Symbol" w:hint="default"/>
      </w:rPr>
    </w:lvl>
    <w:lvl w:ilvl="1" w:tplc="BCF46A18">
      <w:start w:val="1"/>
      <w:numFmt w:val="bullet"/>
      <w:lvlText w:val="o"/>
      <w:lvlJc w:val="left"/>
      <w:pPr>
        <w:ind w:left="1440" w:hanging="360"/>
      </w:pPr>
      <w:rPr>
        <w:rFonts w:ascii="Courier New" w:hAnsi="Courier New" w:hint="default"/>
      </w:rPr>
    </w:lvl>
    <w:lvl w:ilvl="2" w:tplc="79C2744C">
      <w:start w:val="1"/>
      <w:numFmt w:val="bullet"/>
      <w:lvlText w:val=""/>
      <w:lvlJc w:val="left"/>
      <w:pPr>
        <w:ind w:left="2160" w:hanging="360"/>
      </w:pPr>
      <w:rPr>
        <w:rFonts w:ascii="Wingdings" w:hAnsi="Wingdings" w:hint="default"/>
      </w:rPr>
    </w:lvl>
    <w:lvl w:ilvl="3" w:tplc="F0D4AED0">
      <w:start w:val="1"/>
      <w:numFmt w:val="bullet"/>
      <w:lvlText w:val=""/>
      <w:lvlJc w:val="left"/>
      <w:pPr>
        <w:ind w:left="2880" w:hanging="360"/>
      </w:pPr>
      <w:rPr>
        <w:rFonts w:ascii="Symbol" w:hAnsi="Symbol" w:hint="default"/>
      </w:rPr>
    </w:lvl>
    <w:lvl w:ilvl="4" w:tplc="CE5AE15C">
      <w:start w:val="1"/>
      <w:numFmt w:val="bullet"/>
      <w:lvlText w:val="o"/>
      <w:lvlJc w:val="left"/>
      <w:pPr>
        <w:ind w:left="3600" w:hanging="360"/>
      </w:pPr>
      <w:rPr>
        <w:rFonts w:ascii="Courier New" w:hAnsi="Courier New" w:hint="default"/>
      </w:rPr>
    </w:lvl>
    <w:lvl w:ilvl="5" w:tplc="3B5C9502">
      <w:start w:val="1"/>
      <w:numFmt w:val="bullet"/>
      <w:lvlText w:val=""/>
      <w:lvlJc w:val="left"/>
      <w:pPr>
        <w:ind w:left="4320" w:hanging="360"/>
      </w:pPr>
      <w:rPr>
        <w:rFonts w:ascii="Wingdings" w:hAnsi="Wingdings" w:hint="default"/>
      </w:rPr>
    </w:lvl>
    <w:lvl w:ilvl="6" w:tplc="EDBCC412">
      <w:start w:val="1"/>
      <w:numFmt w:val="bullet"/>
      <w:lvlText w:val=""/>
      <w:lvlJc w:val="left"/>
      <w:pPr>
        <w:ind w:left="5040" w:hanging="360"/>
      </w:pPr>
      <w:rPr>
        <w:rFonts w:ascii="Symbol" w:hAnsi="Symbol" w:hint="default"/>
      </w:rPr>
    </w:lvl>
    <w:lvl w:ilvl="7" w:tplc="648CC156">
      <w:start w:val="1"/>
      <w:numFmt w:val="bullet"/>
      <w:lvlText w:val="o"/>
      <w:lvlJc w:val="left"/>
      <w:pPr>
        <w:ind w:left="5760" w:hanging="360"/>
      </w:pPr>
      <w:rPr>
        <w:rFonts w:ascii="Courier New" w:hAnsi="Courier New" w:hint="default"/>
      </w:rPr>
    </w:lvl>
    <w:lvl w:ilvl="8" w:tplc="B846F108">
      <w:start w:val="1"/>
      <w:numFmt w:val="bullet"/>
      <w:lvlText w:val=""/>
      <w:lvlJc w:val="left"/>
      <w:pPr>
        <w:ind w:left="6480" w:hanging="360"/>
      </w:pPr>
      <w:rPr>
        <w:rFonts w:ascii="Wingdings" w:hAnsi="Wingdings" w:hint="default"/>
      </w:rPr>
    </w:lvl>
  </w:abstractNum>
  <w:num w:numId="1" w16cid:durableId="1077096498">
    <w:abstractNumId w:val="36"/>
  </w:num>
  <w:num w:numId="2" w16cid:durableId="1090849724">
    <w:abstractNumId w:val="24"/>
  </w:num>
  <w:num w:numId="3" w16cid:durableId="1092970562">
    <w:abstractNumId w:val="52"/>
  </w:num>
  <w:num w:numId="4" w16cid:durableId="1184636489">
    <w:abstractNumId w:val="6"/>
  </w:num>
  <w:num w:numId="5" w16cid:durableId="1201093837">
    <w:abstractNumId w:val="7"/>
  </w:num>
  <w:num w:numId="6" w16cid:durableId="1226723411">
    <w:abstractNumId w:val="22"/>
  </w:num>
  <w:num w:numId="7" w16cid:durableId="1261256106">
    <w:abstractNumId w:val="17"/>
  </w:num>
  <w:num w:numId="8" w16cid:durableId="1406687444">
    <w:abstractNumId w:val="55"/>
  </w:num>
  <w:num w:numId="9" w16cid:durableId="1409109170">
    <w:abstractNumId w:val="41"/>
  </w:num>
  <w:num w:numId="10" w16cid:durableId="141624436">
    <w:abstractNumId w:val="44"/>
  </w:num>
  <w:num w:numId="11" w16cid:durableId="1426070815">
    <w:abstractNumId w:val="13"/>
  </w:num>
  <w:num w:numId="12" w16cid:durableId="1440300944">
    <w:abstractNumId w:val="31"/>
  </w:num>
  <w:num w:numId="13" w16cid:durableId="1444887392">
    <w:abstractNumId w:val="8"/>
  </w:num>
  <w:num w:numId="14" w16cid:durableId="1445030220">
    <w:abstractNumId w:val="16"/>
  </w:num>
  <w:num w:numId="15" w16cid:durableId="1476726585">
    <w:abstractNumId w:val="40"/>
  </w:num>
  <w:num w:numId="16" w16cid:durableId="1515414474">
    <w:abstractNumId w:val="26"/>
  </w:num>
  <w:num w:numId="17" w16cid:durableId="151800763">
    <w:abstractNumId w:val="35"/>
  </w:num>
  <w:num w:numId="18" w16cid:durableId="1565993871">
    <w:abstractNumId w:val="50"/>
  </w:num>
  <w:num w:numId="19" w16cid:durableId="1600872561">
    <w:abstractNumId w:val="37"/>
  </w:num>
  <w:num w:numId="20" w16cid:durableId="161549732">
    <w:abstractNumId w:val="21"/>
  </w:num>
  <w:num w:numId="21" w16cid:durableId="1794251929">
    <w:abstractNumId w:val="46"/>
  </w:num>
  <w:num w:numId="22" w16cid:durableId="1797483684">
    <w:abstractNumId w:val="15"/>
  </w:num>
  <w:num w:numId="23" w16cid:durableId="1914001636">
    <w:abstractNumId w:val="5"/>
  </w:num>
  <w:num w:numId="24" w16cid:durableId="28384042">
    <w:abstractNumId w:val="18"/>
  </w:num>
  <w:num w:numId="25" w16cid:durableId="332801404">
    <w:abstractNumId w:val="51"/>
  </w:num>
  <w:num w:numId="26" w16cid:durableId="351997783">
    <w:abstractNumId w:val="25"/>
  </w:num>
  <w:num w:numId="27" w16cid:durableId="404954371">
    <w:abstractNumId w:val="23"/>
  </w:num>
  <w:num w:numId="28" w16cid:durableId="427508639">
    <w:abstractNumId w:val="34"/>
  </w:num>
  <w:num w:numId="29" w16cid:durableId="452210966">
    <w:abstractNumId w:val="53"/>
  </w:num>
  <w:num w:numId="30" w16cid:durableId="478158806">
    <w:abstractNumId w:val="4"/>
  </w:num>
  <w:num w:numId="31" w16cid:durableId="501313234">
    <w:abstractNumId w:val="14"/>
  </w:num>
  <w:num w:numId="32" w16cid:durableId="55016057">
    <w:abstractNumId w:val="11"/>
  </w:num>
  <w:num w:numId="33" w16cid:durableId="637686035">
    <w:abstractNumId w:val="47"/>
  </w:num>
  <w:num w:numId="34" w16cid:durableId="679698469">
    <w:abstractNumId w:val="19"/>
  </w:num>
  <w:num w:numId="35" w16cid:durableId="714617729">
    <w:abstractNumId w:val="54"/>
  </w:num>
  <w:num w:numId="36" w16cid:durableId="759328011">
    <w:abstractNumId w:val="0"/>
  </w:num>
  <w:num w:numId="37" w16cid:durableId="927929254">
    <w:abstractNumId w:val="9"/>
  </w:num>
  <w:num w:numId="38" w16cid:durableId="1165978487">
    <w:abstractNumId w:val="20"/>
  </w:num>
  <w:num w:numId="39" w16cid:durableId="123432074">
    <w:abstractNumId w:val="2"/>
  </w:num>
  <w:num w:numId="40" w16cid:durableId="1727491808">
    <w:abstractNumId w:val="28"/>
  </w:num>
  <w:num w:numId="41" w16cid:durableId="1115254173">
    <w:abstractNumId w:val="29"/>
  </w:num>
  <w:num w:numId="42" w16cid:durableId="1509522222">
    <w:abstractNumId w:val="33"/>
  </w:num>
  <w:num w:numId="43" w16cid:durableId="1697270543">
    <w:abstractNumId w:val="30"/>
  </w:num>
  <w:num w:numId="44" w16cid:durableId="789976316">
    <w:abstractNumId w:val="43"/>
  </w:num>
  <w:num w:numId="45" w16cid:durableId="1611014744">
    <w:abstractNumId w:val="3"/>
  </w:num>
  <w:num w:numId="46" w16cid:durableId="1676880611">
    <w:abstractNumId w:val="48"/>
  </w:num>
  <w:num w:numId="47" w16cid:durableId="1958248156">
    <w:abstractNumId w:val="49"/>
  </w:num>
  <w:num w:numId="48" w16cid:durableId="1766488470">
    <w:abstractNumId w:val="1"/>
  </w:num>
  <w:num w:numId="49" w16cid:durableId="1642616833">
    <w:abstractNumId w:val="38"/>
  </w:num>
  <w:num w:numId="50" w16cid:durableId="2022924957">
    <w:abstractNumId w:val="39"/>
  </w:num>
  <w:num w:numId="51" w16cid:durableId="477263212">
    <w:abstractNumId w:val="10"/>
  </w:num>
  <w:num w:numId="52" w16cid:durableId="1930237579">
    <w:abstractNumId w:val="12"/>
  </w:num>
  <w:num w:numId="53" w16cid:durableId="2045128208">
    <w:abstractNumId w:val="32"/>
  </w:num>
  <w:num w:numId="54" w16cid:durableId="121730693">
    <w:abstractNumId w:val="42"/>
  </w:num>
  <w:num w:numId="55" w16cid:durableId="1673146912">
    <w:abstractNumId w:val="27"/>
  </w:num>
  <w:num w:numId="56" w16cid:durableId="1429035446">
    <w:abstractNumId w:val="4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o, Siddhartha">
    <w15:presenceInfo w15:providerId="AD" w15:userId="S::siddhartha.rao@sap.com::9d71a65c-ac96-4528-9e58-d9439c7d44d2"/>
  </w15:person>
  <w15:person w15:author="PavanKumar, PVN">
    <w15:presenceInfo w15:providerId="AD" w15:userId="S::pvn.pavankumar@sap.com::fea6f2c7-9d7f-49be-a7ef-c5b58409b66c"/>
  </w15:person>
  <w15:person w15:author="Kask, Sean">
    <w15:presenceInfo w15:providerId="AD" w15:userId="S::sean.kask@sap.com::7b0ce078-19bb-4e69-81d3-fb049bce2051"/>
  </w15:person>
  <w15:person w15:author="Dumke, Jan">
    <w15:presenceInfo w15:providerId="AD" w15:userId="S::jan.dumke@sap.com::ae8060ef-b4b1-4a90-9511-29778d18f3a5"/>
  </w15:person>
  <w15:person w15:author="Ziegler, Carsten">
    <w15:presenceInfo w15:providerId="AD" w15:userId="S::c.ziegler@sap.com::ea715f96-e256-4a32-b313-ba2236ada0f7"/>
  </w15:person>
  <w15:person w15:author="Steinert, Bastian">
    <w15:presenceInfo w15:providerId="AD" w15:userId="S::bastian.steinert01@sap.com::e6511a9d-e885-43d4-97aa-5964df0b2996"/>
  </w15:person>
  <w15:person w15:author="Sethi, Raman">
    <w15:presenceInfo w15:providerId="AD" w15:userId="S::ra.sethi@sap.com::602e3737-308b-4395-8436-a1a29484eb2a"/>
  </w15:person>
  <w15:person w15:author="Zhernovoi, Vadym">
    <w15:presenceInfo w15:providerId="AD" w15:userId="S::vadym.zhernovoi@sap.com::e23cd282-be32-4224-8bc1-5f1c1c384f35"/>
  </w15:person>
  <w15:person w15:author="TERREE, Jean-Luc">
    <w15:presenceInfo w15:providerId="AD" w15:userId="S::jean-luc.terree@sap.com::87c8e01f-c9bc-4d4e-9c08-fffb073aac5d"/>
  </w15:person>
  <w15:person w15:author="Back, Tim">
    <w15:presenceInfo w15:providerId="AD" w15:userId="S::tim.back@sap.com::20fb6ed4-16df-45c6-9086-14222268c841"/>
  </w15:person>
  <w15:person w15:author="Jain, Shashank Mohan">
    <w15:presenceInfo w15:providerId="AD" w15:userId="S::shashank.jain01@sap.com::9d558a62-6cd5-459f-8177-1eafad313b94"/>
  </w15:person>
  <w15:person w15:author="Rode, Jochen">
    <w15:presenceInfo w15:providerId="AD" w15:userId="S::jochen.rode@sap.com::e6c60d43-8b16-45bf-98b8-60aad1e9e60d"/>
  </w15:person>
  <w15:person w15:author="Wennemers, Sebastian">
    <w15:presenceInfo w15:providerId="AD" w15:userId="S::sebastian.wennemers@sap.com::e80d710f-69a8-4b9b-a2ba-8ab36dea18af"/>
  </w15:person>
  <w15:person w15:author="Sasaki, Felix">
    <w15:presenceInfo w15:providerId="AD" w15:userId="S::felix.sasaki@sap.com::61abaf7b-7917-441b-9205-a1640c967d6b"/>
  </w15:person>
  <w15:person w15:author="Dunst, Robin">
    <w15:presenceInfo w15:providerId="AD" w15:userId="S::robin.dunst@sap.com::d789bb00-92ef-43f1-86c7-ca1269265092"/>
  </w15:person>
  <w15:person w15:author="Brunnert, Jan">
    <w15:presenceInfo w15:providerId="AD" w15:userId="S::jan.brunnert@sap.com::71929887-1cb0-4e5d-99a3-8e9b3d7e3f39"/>
  </w15:person>
  <w15:person w15:author="Nogueira, Rui">
    <w15:presenceInfo w15:providerId="AD" w15:userId="S::rui.nogueira@sap.com::e1b50b1c-332e-4842-b12a-4e1786e4dc73"/>
  </w15:person>
  <w15:person w15:author="Becker, Tarek">
    <w15:presenceInfo w15:providerId="AD" w15:userId="S::tarek.becker@sap.com::1c593df1-c4b6-4c0f-9533-bb76552e6d05"/>
  </w15:person>
  <w15:person w15:author="Zibulski, Gerlinde">
    <w15:presenceInfo w15:providerId="AD" w15:userId="S::gerlinde.zibulski@sap.com::1c059da6-d540-4d80-9e29-8462d2aebba1"/>
  </w15:person>
  <w15:person w15:author="Manolov, Svetoslav">
    <w15:presenceInfo w15:providerId="AD" w15:userId="S::svetoslav.manolov@sap.com::44085693-9f08-4ad9-be5c-7e39948f0e03"/>
  </w15:person>
  <w15:person w15:author="Wittmann, Steffen">
    <w15:presenceInfo w15:providerId="AD" w15:userId="S::steffen.wittmann@sap.com::8ef37669-d5f2-4a94-9d48-c8a23b18a35c"/>
  </w15:person>
  <w15:person w15:author="Wijaya Tonny, Darwin">
    <w15:presenceInfo w15:providerId="AD" w15:userId="S::darwin.wijaya.tonny@sap.com::9b0ec813-7ca2-4d2b-84b9-45b8ee66cbd6"/>
  </w15:person>
  <w15:person w15:author="Rosker, Matthias">
    <w15:presenceInfo w15:providerId="AD" w15:userId="S::matthias.rosker@sap.com::c4f8c7f4-dd0e-4657-a153-1873ac5b257b"/>
  </w15:person>
  <w15:person w15:author="Porwal, Priyanka">
    <w15:presenceInfo w15:providerId="AD" w15:userId="S::priyanka.porwal@sap.com::65d1ab74-27c1-459e-ab9f-eb495a28289e"/>
  </w15:person>
  <w15:person w15:author="Patil, Lalit">
    <w15:presenceInfo w15:providerId="AD" w15:userId="S::lalit.patil@sap.com::6131c8ee-02e8-46d6-99cc-58363bc081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91A"/>
    <w:rsid w:val="000000EE"/>
    <w:rsid w:val="000004C7"/>
    <w:rsid w:val="000008E2"/>
    <w:rsid w:val="00000E82"/>
    <w:rsid w:val="000015DE"/>
    <w:rsid w:val="000016C5"/>
    <w:rsid w:val="00001929"/>
    <w:rsid w:val="00001B4A"/>
    <w:rsid w:val="00001D56"/>
    <w:rsid w:val="0000210E"/>
    <w:rsid w:val="000021F9"/>
    <w:rsid w:val="0000248C"/>
    <w:rsid w:val="000024BD"/>
    <w:rsid w:val="000024D2"/>
    <w:rsid w:val="000024ED"/>
    <w:rsid w:val="000025EB"/>
    <w:rsid w:val="0000269E"/>
    <w:rsid w:val="00002DC4"/>
    <w:rsid w:val="00002F54"/>
    <w:rsid w:val="0000301B"/>
    <w:rsid w:val="0000327B"/>
    <w:rsid w:val="00003487"/>
    <w:rsid w:val="00003507"/>
    <w:rsid w:val="0000380C"/>
    <w:rsid w:val="00003A24"/>
    <w:rsid w:val="00003D5E"/>
    <w:rsid w:val="00003F9D"/>
    <w:rsid w:val="00004A2D"/>
    <w:rsid w:val="000050A2"/>
    <w:rsid w:val="000060D1"/>
    <w:rsid w:val="0000639F"/>
    <w:rsid w:val="000067FD"/>
    <w:rsid w:val="0000696F"/>
    <w:rsid w:val="00006B2A"/>
    <w:rsid w:val="00006EC9"/>
    <w:rsid w:val="000070A5"/>
    <w:rsid w:val="00007250"/>
    <w:rsid w:val="00007326"/>
    <w:rsid w:val="00007344"/>
    <w:rsid w:val="00007528"/>
    <w:rsid w:val="00007833"/>
    <w:rsid w:val="00007D22"/>
    <w:rsid w:val="00007E4D"/>
    <w:rsid w:val="00007FCA"/>
    <w:rsid w:val="00010467"/>
    <w:rsid w:val="00010744"/>
    <w:rsid w:val="0001094E"/>
    <w:rsid w:val="00010B6F"/>
    <w:rsid w:val="00010C8C"/>
    <w:rsid w:val="00010F3E"/>
    <w:rsid w:val="00010F6F"/>
    <w:rsid w:val="00011108"/>
    <w:rsid w:val="000111FD"/>
    <w:rsid w:val="000113C9"/>
    <w:rsid w:val="000114A2"/>
    <w:rsid w:val="0001217E"/>
    <w:rsid w:val="0001227F"/>
    <w:rsid w:val="0001235C"/>
    <w:rsid w:val="00012417"/>
    <w:rsid w:val="0001276A"/>
    <w:rsid w:val="000127A6"/>
    <w:rsid w:val="00012928"/>
    <w:rsid w:val="0001295C"/>
    <w:rsid w:val="00012D8A"/>
    <w:rsid w:val="00012E6C"/>
    <w:rsid w:val="00013920"/>
    <w:rsid w:val="00013C2C"/>
    <w:rsid w:val="00014102"/>
    <w:rsid w:val="00014105"/>
    <w:rsid w:val="000141C1"/>
    <w:rsid w:val="000142DA"/>
    <w:rsid w:val="00014303"/>
    <w:rsid w:val="0001443F"/>
    <w:rsid w:val="00014998"/>
    <w:rsid w:val="00014AC2"/>
    <w:rsid w:val="00014E1C"/>
    <w:rsid w:val="00014F86"/>
    <w:rsid w:val="00015489"/>
    <w:rsid w:val="000154CB"/>
    <w:rsid w:val="00015545"/>
    <w:rsid w:val="0001566E"/>
    <w:rsid w:val="000157B0"/>
    <w:rsid w:val="0001589F"/>
    <w:rsid w:val="000158ED"/>
    <w:rsid w:val="00015993"/>
    <w:rsid w:val="00015EC6"/>
    <w:rsid w:val="00015F6C"/>
    <w:rsid w:val="0001651C"/>
    <w:rsid w:val="000166C9"/>
    <w:rsid w:val="000167BD"/>
    <w:rsid w:val="000168B1"/>
    <w:rsid w:val="00016DD8"/>
    <w:rsid w:val="00016E76"/>
    <w:rsid w:val="00016E7C"/>
    <w:rsid w:val="00017187"/>
    <w:rsid w:val="0001740E"/>
    <w:rsid w:val="00017428"/>
    <w:rsid w:val="0001776E"/>
    <w:rsid w:val="00017A13"/>
    <w:rsid w:val="0002011A"/>
    <w:rsid w:val="00020189"/>
    <w:rsid w:val="000201BB"/>
    <w:rsid w:val="000202FD"/>
    <w:rsid w:val="00020555"/>
    <w:rsid w:val="000205B1"/>
    <w:rsid w:val="00020CDC"/>
    <w:rsid w:val="00020DAA"/>
    <w:rsid w:val="00020F68"/>
    <w:rsid w:val="000210B2"/>
    <w:rsid w:val="000212EC"/>
    <w:rsid w:val="00021590"/>
    <w:rsid w:val="0002189C"/>
    <w:rsid w:val="000218AD"/>
    <w:rsid w:val="00021C94"/>
    <w:rsid w:val="000223A4"/>
    <w:rsid w:val="00022993"/>
    <w:rsid w:val="00022BA2"/>
    <w:rsid w:val="00022C29"/>
    <w:rsid w:val="00022DC1"/>
    <w:rsid w:val="000230BC"/>
    <w:rsid w:val="0002340F"/>
    <w:rsid w:val="0002344A"/>
    <w:rsid w:val="000235B5"/>
    <w:rsid w:val="0002373D"/>
    <w:rsid w:val="00023765"/>
    <w:rsid w:val="0002378A"/>
    <w:rsid w:val="000237D2"/>
    <w:rsid w:val="00023938"/>
    <w:rsid w:val="00023C1E"/>
    <w:rsid w:val="000246C8"/>
    <w:rsid w:val="00024B53"/>
    <w:rsid w:val="00024CD4"/>
    <w:rsid w:val="00024D1B"/>
    <w:rsid w:val="00025071"/>
    <w:rsid w:val="0002513B"/>
    <w:rsid w:val="0002561F"/>
    <w:rsid w:val="00025657"/>
    <w:rsid w:val="00025672"/>
    <w:rsid w:val="00025825"/>
    <w:rsid w:val="0002680F"/>
    <w:rsid w:val="00026E04"/>
    <w:rsid w:val="00026EBF"/>
    <w:rsid w:val="00027003"/>
    <w:rsid w:val="0002725C"/>
    <w:rsid w:val="00027545"/>
    <w:rsid w:val="00027699"/>
    <w:rsid w:val="000279DA"/>
    <w:rsid w:val="00027D6A"/>
    <w:rsid w:val="00027FE2"/>
    <w:rsid w:val="00030773"/>
    <w:rsid w:val="00030D1E"/>
    <w:rsid w:val="00030E42"/>
    <w:rsid w:val="00030E55"/>
    <w:rsid w:val="00031111"/>
    <w:rsid w:val="000313D9"/>
    <w:rsid w:val="000313FA"/>
    <w:rsid w:val="00031434"/>
    <w:rsid w:val="000316EC"/>
    <w:rsid w:val="000318F9"/>
    <w:rsid w:val="00031AA2"/>
    <w:rsid w:val="00031B89"/>
    <w:rsid w:val="00031B8C"/>
    <w:rsid w:val="00032B29"/>
    <w:rsid w:val="00032CB1"/>
    <w:rsid w:val="0003338E"/>
    <w:rsid w:val="00033A4C"/>
    <w:rsid w:val="00033CB5"/>
    <w:rsid w:val="00033D50"/>
    <w:rsid w:val="00034145"/>
    <w:rsid w:val="00034186"/>
    <w:rsid w:val="000341F3"/>
    <w:rsid w:val="00034247"/>
    <w:rsid w:val="000344A2"/>
    <w:rsid w:val="0003472D"/>
    <w:rsid w:val="00034EDC"/>
    <w:rsid w:val="0003500F"/>
    <w:rsid w:val="00035152"/>
    <w:rsid w:val="0003569E"/>
    <w:rsid w:val="000359AE"/>
    <w:rsid w:val="00036160"/>
    <w:rsid w:val="00036252"/>
    <w:rsid w:val="000363EE"/>
    <w:rsid w:val="00036569"/>
    <w:rsid w:val="0003676A"/>
    <w:rsid w:val="000368C9"/>
    <w:rsid w:val="00036B85"/>
    <w:rsid w:val="00036C8C"/>
    <w:rsid w:val="00036D55"/>
    <w:rsid w:val="00037168"/>
    <w:rsid w:val="00037518"/>
    <w:rsid w:val="00037655"/>
    <w:rsid w:val="000379CB"/>
    <w:rsid w:val="000379D3"/>
    <w:rsid w:val="00037ADE"/>
    <w:rsid w:val="00037FE3"/>
    <w:rsid w:val="000400CF"/>
    <w:rsid w:val="000401F8"/>
    <w:rsid w:val="00040261"/>
    <w:rsid w:val="00040435"/>
    <w:rsid w:val="00040A8C"/>
    <w:rsid w:val="00040B29"/>
    <w:rsid w:val="00040C16"/>
    <w:rsid w:val="00040C6D"/>
    <w:rsid w:val="00040DCE"/>
    <w:rsid w:val="00040DF5"/>
    <w:rsid w:val="000411B8"/>
    <w:rsid w:val="00041892"/>
    <w:rsid w:val="000419B9"/>
    <w:rsid w:val="00041B6E"/>
    <w:rsid w:val="00042135"/>
    <w:rsid w:val="000426CF"/>
    <w:rsid w:val="00042836"/>
    <w:rsid w:val="00042955"/>
    <w:rsid w:val="00042971"/>
    <w:rsid w:val="00042B59"/>
    <w:rsid w:val="00042B6D"/>
    <w:rsid w:val="00042B70"/>
    <w:rsid w:val="00042B8F"/>
    <w:rsid w:val="00042BC6"/>
    <w:rsid w:val="00042F48"/>
    <w:rsid w:val="0004318F"/>
    <w:rsid w:val="00043348"/>
    <w:rsid w:val="000434D9"/>
    <w:rsid w:val="000439A8"/>
    <w:rsid w:val="00043B13"/>
    <w:rsid w:val="00043C46"/>
    <w:rsid w:val="0004469C"/>
    <w:rsid w:val="00044FE6"/>
    <w:rsid w:val="00045012"/>
    <w:rsid w:val="0004540B"/>
    <w:rsid w:val="00045448"/>
    <w:rsid w:val="0004574D"/>
    <w:rsid w:val="000457C8"/>
    <w:rsid w:val="00045AA1"/>
    <w:rsid w:val="00045D4E"/>
    <w:rsid w:val="00046188"/>
    <w:rsid w:val="000461CA"/>
    <w:rsid w:val="00046253"/>
    <w:rsid w:val="0004665C"/>
    <w:rsid w:val="0004670D"/>
    <w:rsid w:val="00046E3B"/>
    <w:rsid w:val="00046F0D"/>
    <w:rsid w:val="00047067"/>
    <w:rsid w:val="0004717F"/>
    <w:rsid w:val="000474CE"/>
    <w:rsid w:val="00047669"/>
    <w:rsid w:val="000478CD"/>
    <w:rsid w:val="00047980"/>
    <w:rsid w:val="00047EDE"/>
    <w:rsid w:val="00047F5B"/>
    <w:rsid w:val="0005045E"/>
    <w:rsid w:val="000504E6"/>
    <w:rsid w:val="00050AA1"/>
    <w:rsid w:val="00050AAC"/>
    <w:rsid w:val="00050AB5"/>
    <w:rsid w:val="00050DB3"/>
    <w:rsid w:val="00051128"/>
    <w:rsid w:val="0005165E"/>
    <w:rsid w:val="0005220E"/>
    <w:rsid w:val="000522C9"/>
    <w:rsid w:val="00052577"/>
    <w:rsid w:val="00052779"/>
    <w:rsid w:val="00052903"/>
    <w:rsid w:val="00052C6F"/>
    <w:rsid w:val="00052E73"/>
    <w:rsid w:val="00052F0F"/>
    <w:rsid w:val="00052F41"/>
    <w:rsid w:val="00053716"/>
    <w:rsid w:val="00053786"/>
    <w:rsid w:val="00053833"/>
    <w:rsid w:val="00053880"/>
    <w:rsid w:val="00053A56"/>
    <w:rsid w:val="00053F68"/>
    <w:rsid w:val="00054510"/>
    <w:rsid w:val="000545A8"/>
    <w:rsid w:val="0005474E"/>
    <w:rsid w:val="00054869"/>
    <w:rsid w:val="000548E0"/>
    <w:rsid w:val="00054A92"/>
    <w:rsid w:val="0005511C"/>
    <w:rsid w:val="0005514B"/>
    <w:rsid w:val="00055579"/>
    <w:rsid w:val="00055660"/>
    <w:rsid w:val="00055A61"/>
    <w:rsid w:val="00055C3D"/>
    <w:rsid w:val="00055C9B"/>
    <w:rsid w:val="00055E29"/>
    <w:rsid w:val="00055FA1"/>
    <w:rsid w:val="0005617F"/>
    <w:rsid w:val="00056591"/>
    <w:rsid w:val="00056620"/>
    <w:rsid w:val="0005693E"/>
    <w:rsid w:val="000569C4"/>
    <w:rsid w:val="00056CB2"/>
    <w:rsid w:val="0005729A"/>
    <w:rsid w:val="0005733D"/>
    <w:rsid w:val="000576CD"/>
    <w:rsid w:val="000576D6"/>
    <w:rsid w:val="000576F1"/>
    <w:rsid w:val="000577D2"/>
    <w:rsid w:val="00057BDE"/>
    <w:rsid w:val="00057CE4"/>
    <w:rsid w:val="0006018A"/>
    <w:rsid w:val="00060361"/>
    <w:rsid w:val="000603D9"/>
    <w:rsid w:val="00060470"/>
    <w:rsid w:val="000605CB"/>
    <w:rsid w:val="00060A46"/>
    <w:rsid w:val="00060BA2"/>
    <w:rsid w:val="00060BA4"/>
    <w:rsid w:val="00061321"/>
    <w:rsid w:val="00061DD4"/>
    <w:rsid w:val="00061FA2"/>
    <w:rsid w:val="0006222B"/>
    <w:rsid w:val="0006241E"/>
    <w:rsid w:val="00062B1D"/>
    <w:rsid w:val="00062D8D"/>
    <w:rsid w:val="00062E73"/>
    <w:rsid w:val="00062F60"/>
    <w:rsid w:val="00062FF4"/>
    <w:rsid w:val="00063192"/>
    <w:rsid w:val="0006322F"/>
    <w:rsid w:val="000634D9"/>
    <w:rsid w:val="00063576"/>
    <w:rsid w:val="00063712"/>
    <w:rsid w:val="00063715"/>
    <w:rsid w:val="00063897"/>
    <w:rsid w:val="00063932"/>
    <w:rsid w:val="00063943"/>
    <w:rsid w:val="000639D1"/>
    <w:rsid w:val="00063D61"/>
    <w:rsid w:val="00063DA6"/>
    <w:rsid w:val="00064017"/>
    <w:rsid w:val="00064138"/>
    <w:rsid w:val="00064215"/>
    <w:rsid w:val="00064F51"/>
    <w:rsid w:val="00064FEB"/>
    <w:rsid w:val="0006500A"/>
    <w:rsid w:val="00065207"/>
    <w:rsid w:val="00065461"/>
    <w:rsid w:val="00065670"/>
    <w:rsid w:val="000656EC"/>
    <w:rsid w:val="0006586A"/>
    <w:rsid w:val="00065AE7"/>
    <w:rsid w:val="00065B5D"/>
    <w:rsid w:val="00065CC2"/>
    <w:rsid w:val="00065EF2"/>
    <w:rsid w:val="00066313"/>
    <w:rsid w:val="000664AC"/>
    <w:rsid w:val="00066637"/>
    <w:rsid w:val="00066AEE"/>
    <w:rsid w:val="00066D84"/>
    <w:rsid w:val="00067619"/>
    <w:rsid w:val="00067D14"/>
    <w:rsid w:val="00070025"/>
    <w:rsid w:val="000702D5"/>
    <w:rsid w:val="000709E5"/>
    <w:rsid w:val="00071363"/>
    <w:rsid w:val="00071434"/>
    <w:rsid w:val="000716C8"/>
    <w:rsid w:val="00071712"/>
    <w:rsid w:val="00071789"/>
    <w:rsid w:val="000719F1"/>
    <w:rsid w:val="00071ABC"/>
    <w:rsid w:val="00071B48"/>
    <w:rsid w:val="00071DD1"/>
    <w:rsid w:val="00072074"/>
    <w:rsid w:val="000723CA"/>
    <w:rsid w:val="000727A3"/>
    <w:rsid w:val="00072DCD"/>
    <w:rsid w:val="00072F40"/>
    <w:rsid w:val="0007323A"/>
    <w:rsid w:val="0007324C"/>
    <w:rsid w:val="00073340"/>
    <w:rsid w:val="000733E3"/>
    <w:rsid w:val="00073694"/>
    <w:rsid w:val="0007382D"/>
    <w:rsid w:val="00073E41"/>
    <w:rsid w:val="000741EB"/>
    <w:rsid w:val="0007487B"/>
    <w:rsid w:val="00074A00"/>
    <w:rsid w:val="00074A62"/>
    <w:rsid w:val="00074B11"/>
    <w:rsid w:val="00074EF2"/>
    <w:rsid w:val="00075276"/>
    <w:rsid w:val="000753A5"/>
    <w:rsid w:val="00075C26"/>
    <w:rsid w:val="00075ED3"/>
    <w:rsid w:val="00076070"/>
    <w:rsid w:val="000762CF"/>
    <w:rsid w:val="000765E6"/>
    <w:rsid w:val="00076836"/>
    <w:rsid w:val="00076F00"/>
    <w:rsid w:val="00076FE7"/>
    <w:rsid w:val="000776C3"/>
    <w:rsid w:val="0007784D"/>
    <w:rsid w:val="00077956"/>
    <w:rsid w:val="00077AF1"/>
    <w:rsid w:val="00077CD4"/>
    <w:rsid w:val="000800A4"/>
    <w:rsid w:val="000801B4"/>
    <w:rsid w:val="000801F6"/>
    <w:rsid w:val="0008039F"/>
    <w:rsid w:val="00080748"/>
    <w:rsid w:val="000815B8"/>
    <w:rsid w:val="00081A4D"/>
    <w:rsid w:val="00081BEB"/>
    <w:rsid w:val="00082009"/>
    <w:rsid w:val="00082150"/>
    <w:rsid w:val="000822D0"/>
    <w:rsid w:val="0008237F"/>
    <w:rsid w:val="000823DA"/>
    <w:rsid w:val="000823DB"/>
    <w:rsid w:val="0008291E"/>
    <w:rsid w:val="000829B5"/>
    <w:rsid w:val="00082C28"/>
    <w:rsid w:val="00082CF2"/>
    <w:rsid w:val="00082D1D"/>
    <w:rsid w:val="00082EFA"/>
    <w:rsid w:val="00082F31"/>
    <w:rsid w:val="000834A5"/>
    <w:rsid w:val="00083797"/>
    <w:rsid w:val="00083891"/>
    <w:rsid w:val="000839AA"/>
    <w:rsid w:val="00083BC5"/>
    <w:rsid w:val="00083BFB"/>
    <w:rsid w:val="00083D8B"/>
    <w:rsid w:val="00083E11"/>
    <w:rsid w:val="00083F5D"/>
    <w:rsid w:val="00084006"/>
    <w:rsid w:val="00084033"/>
    <w:rsid w:val="00084083"/>
    <w:rsid w:val="00084703"/>
    <w:rsid w:val="000849A2"/>
    <w:rsid w:val="00084CB3"/>
    <w:rsid w:val="00084D02"/>
    <w:rsid w:val="0008501A"/>
    <w:rsid w:val="0008530D"/>
    <w:rsid w:val="000855E2"/>
    <w:rsid w:val="0008580A"/>
    <w:rsid w:val="00085827"/>
    <w:rsid w:val="00085878"/>
    <w:rsid w:val="00085CDE"/>
    <w:rsid w:val="00085D12"/>
    <w:rsid w:val="00085F29"/>
    <w:rsid w:val="00086067"/>
    <w:rsid w:val="0008619D"/>
    <w:rsid w:val="00086653"/>
    <w:rsid w:val="0008667E"/>
    <w:rsid w:val="00086908"/>
    <w:rsid w:val="00086912"/>
    <w:rsid w:val="00086F33"/>
    <w:rsid w:val="00086F58"/>
    <w:rsid w:val="000876D7"/>
    <w:rsid w:val="00087EA4"/>
    <w:rsid w:val="00090119"/>
    <w:rsid w:val="00090797"/>
    <w:rsid w:val="0009095F"/>
    <w:rsid w:val="00090AD6"/>
    <w:rsid w:val="00090D8E"/>
    <w:rsid w:val="000911F9"/>
    <w:rsid w:val="00091512"/>
    <w:rsid w:val="000917A5"/>
    <w:rsid w:val="000918F1"/>
    <w:rsid w:val="00091B17"/>
    <w:rsid w:val="000921B1"/>
    <w:rsid w:val="000926A5"/>
    <w:rsid w:val="000927AE"/>
    <w:rsid w:val="00092A07"/>
    <w:rsid w:val="00092C2C"/>
    <w:rsid w:val="00092CF0"/>
    <w:rsid w:val="0009324C"/>
    <w:rsid w:val="00093256"/>
    <w:rsid w:val="000933D3"/>
    <w:rsid w:val="000933DB"/>
    <w:rsid w:val="000935F1"/>
    <w:rsid w:val="00093897"/>
    <w:rsid w:val="00093B95"/>
    <w:rsid w:val="00093E5F"/>
    <w:rsid w:val="00093F12"/>
    <w:rsid w:val="000940B9"/>
    <w:rsid w:val="00094127"/>
    <w:rsid w:val="000941F0"/>
    <w:rsid w:val="00094A23"/>
    <w:rsid w:val="000950B7"/>
    <w:rsid w:val="00095BB2"/>
    <w:rsid w:val="00095CD7"/>
    <w:rsid w:val="00095EA6"/>
    <w:rsid w:val="000960D7"/>
    <w:rsid w:val="00096185"/>
    <w:rsid w:val="00096698"/>
    <w:rsid w:val="000969E4"/>
    <w:rsid w:val="00096F5D"/>
    <w:rsid w:val="000972E4"/>
    <w:rsid w:val="00097326"/>
    <w:rsid w:val="00097407"/>
    <w:rsid w:val="000979C2"/>
    <w:rsid w:val="00097F23"/>
    <w:rsid w:val="000A00E3"/>
    <w:rsid w:val="000A0408"/>
    <w:rsid w:val="000A0DE4"/>
    <w:rsid w:val="000A119E"/>
    <w:rsid w:val="000A1397"/>
    <w:rsid w:val="000A13C4"/>
    <w:rsid w:val="000A14E8"/>
    <w:rsid w:val="000A158C"/>
    <w:rsid w:val="000A176C"/>
    <w:rsid w:val="000A17F2"/>
    <w:rsid w:val="000A1C97"/>
    <w:rsid w:val="000A1DCA"/>
    <w:rsid w:val="000A2176"/>
    <w:rsid w:val="000A2202"/>
    <w:rsid w:val="000A2226"/>
    <w:rsid w:val="000A2506"/>
    <w:rsid w:val="000A2601"/>
    <w:rsid w:val="000A2AFF"/>
    <w:rsid w:val="000A2C19"/>
    <w:rsid w:val="000A2EF2"/>
    <w:rsid w:val="000A302E"/>
    <w:rsid w:val="000A32C8"/>
    <w:rsid w:val="000A3352"/>
    <w:rsid w:val="000A356B"/>
    <w:rsid w:val="000A3851"/>
    <w:rsid w:val="000A3937"/>
    <w:rsid w:val="000A3A2C"/>
    <w:rsid w:val="000A3A88"/>
    <w:rsid w:val="000A3F01"/>
    <w:rsid w:val="000A4552"/>
    <w:rsid w:val="000A45C7"/>
    <w:rsid w:val="000A4A08"/>
    <w:rsid w:val="000A4AE0"/>
    <w:rsid w:val="000A4B6D"/>
    <w:rsid w:val="000A4D0C"/>
    <w:rsid w:val="000A5102"/>
    <w:rsid w:val="000A5244"/>
    <w:rsid w:val="000A543F"/>
    <w:rsid w:val="000A5A91"/>
    <w:rsid w:val="000A5ACD"/>
    <w:rsid w:val="000A6006"/>
    <w:rsid w:val="000A6023"/>
    <w:rsid w:val="000A633C"/>
    <w:rsid w:val="000A63C6"/>
    <w:rsid w:val="000A64FD"/>
    <w:rsid w:val="000A657F"/>
    <w:rsid w:val="000A6B09"/>
    <w:rsid w:val="000A6D85"/>
    <w:rsid w:val="000A6F24"/>
    <w:rsid w:val="000A72F2"/>
    <w:rsid w:val="000A75B9"/>
    <w:rsid w:val="000A7652"/>
    <w:rsid w:val="000A76C2"/>
    <w:rsid w:val="000A7D62"/>
    <w:rsid w:val="000A7FFE"/>
    <w:rsid w:val="000B01D6"/>
    <w:rsid w:val="000B035B"/>
    <w:rsid w:val="000B05AA"/>
    <w:rsid w:val="000B075B"/>
    <w:rsid w:val="000B0E33"/>
    <w:rsid w:val="000B0E7B"/>
    <w:rsid w:val="000B0F62"/>
    <w:rsid w:val="000B1052"/>
    <w:rsid w:val="000B11F0"/>
    <w:rsid w:val="000B1528"/>
    <w:rsid w:val="000B154F"/>
    <w:rsid w:val="000B1679"/>
    <w:rsid w:val="000B16A9"/>
    <w:rsid w:val="000B1870"/>
    <w:rsid w:val="000B21FF"/>
    <w:rsid w:val="000B224A"/>
    <w:rsid w:val="000B253B"/>
    <w:rsid w:val="000B2EC4"/>
    <w:rsid w:val="000B30C7"/>
    <w:rsid w:val="000B3498"/>
    <w:rsid w:val="000B36A3"/>
    <w:rsid w:val="000B3BC7"/>
    <w:rsid w:val="000B3E3A"/>
    <w:rsid w:val="000B3F49"/>
    <w:rsid w:val="000B4119"/>
    <w:rsid w:val="000B4797"/>
    <w:rsid w:val="000B4D0E"/>
    <w:rsid w:val="000B4D23"/>
    <w:rsid w:val="000B5410"/>
    <w:rsid w:val="000B5B57"/>
    <w:rsid w:val="000B5D34"/>
    <w:rsid w:val="000B5E5F"/>
    <w:rsid w:val="000B5EE0"/>
    <w:rsid w:val="000B63FD"/>
    <w:rsid w:val="000B642F"/>
    <w:rsid w:val="000B64CD"/>
    <w:rsid w:val="000B662D"/>
    <w:rsid w:val="000B6742"/>
    <w:rsid w:val="000B6791"/>
    <w:rsid w:val="000B67AE"/>
    <w:rsid w:val="000B67CC"/>
    <w:rsid w:val="000B6992"/>
    <w:rsid w:val="000B6E2F"/>
    <w:rsid w:val="000B7012"/>
    <w:rsid w:val="000B7156"/>
    <w:rsid w:val="000B747D"/>
    <w:rsid w:val="000B763E"/>
    <w:rsid w:val="000B77C1"/>
    <w:rsid w:val="000B7855"/>
    <w:rsid w:val="000B78EB"/>
    <w:rsid w:val="000B7DA0"/>
    <w:rsid w:val="000B7F75"/>
    <w:rsid w:val="000C00D4"/>
    <w:rsid w:val="000C0356"/>
    <w:rsid w:val="000C0360"/>
    <w:rsid w:val="000C052D"/>
    <w:rsid w:val="000C0B1A"/>
    <w:rsid w:val="000C0F26"/>
    <w:rsid w:val="000C11F7"/>
    <w:rsid w:val="000C1269"/>
    <w:rsid w:val="000C1346"/>
    <w:rsid w:val="000C19A9"/>
    <w:rsid w:val="000C1C9C"/>
    <w:rsid w:val="000C1EB0"/>
    <w:rsid w:val="000C1F5B"/>
    <w:rsid w:val="000C21B1"/>
    <w:rsid w:val="000C22F8"/>
    <w:rsid w:val="000C2636"/>
    <w:rsid w:val="000C28C3"/>
    <w:rsid w:val="000C2C2E"/>
    <w:rsid w:val="000C340D"/>
    <w:rsid w:val="000C36FF"/>
    <w:rsid w:val="000C3877"/>
    <w:rsid w:val="000C3973"/>
    <w:rsid w:val="000C3DB2"/>
    <w:rsid w:val="000C3F2B"/>
    <w:rsid w:val="000C4632"/>
    <w:rsid w:val="000C482D"/>
    <w:rsid w:val="000C4E76"/>
    <w:rsid w:val="000C514F"/>
    <w:rsid w:val="000C5267"/>
    <w:rsid w:val="000C5351"/>
    <w:rsid w:val="000C53AC"/>
    <w:rsid w:val="000C61AB"/>
    <w:rsid w:val="000C6286"/>
    <w:rsid w:val="000C6568"/>
    <w:rsid w:val="000C66D5"/>
    <w:rsid w:val="000C686F"/>
    <w:rsid w:val="000C690B"/>
    <w:rsid w:val="000C6DE6"/>
    <w:rsid w:val="000C70F7"/>
    <w:rsid w:val="000C7824"/>
    <w:rsid w:val="000C7975"/>
    <w:rsid w:val="000C7BE8"/>
    <w:rsid w:val="000C7C27"/>
    <w:rsid w:val="000C7C42"/>
    <w:rsid w:val="000C7D92"/>
    <w:rsid w:val="000C7E54"/>
    <w:rsid w:val="000D01E3"/>
    <w:rsid w:val="000D01F3"/>
    <w:rsid w:val="000D025C"/>
    <w:rsid w:val="000D03D3"/>
    <w:rsid w:val="000D0439"/>
    <w:rsid w:val="000D0551"/>
    <w:rsid w:val="000D0784"/>
    <w:rsid w:val="000D0AAD"/>
    <w:rsid w:val="000D0E40"/>
    <w:rsid w:val="000D1114"/>
    <w:rsid w:val="000D1352"/>
    <w:rsid w:val="000D166A"/>
    <w:rsid w:val="000D18D3"/>
    <w:rsid w:val="000D1AEE"/>
    <w:rsid w:val="000D1E74"/>
    <w:rsid w:val="000D2209"/>
    <w:rsid w:val="000D228E"/>
    <w:rsid w:val="000D2307"/>
    <w:rsid w:val="000D23FD"/>
    <w:rsid w:val="000D25F4"/>
    <w:rsid w:val="000D2678"/>
    <w:rsid w:val="000D2826"/>
    <w:rsid w:val="000D28EA"/>
    <w:rsid w:val="000D2B13"/>
    <w:rsid w:val="000D2C4B"/>
    <w:rsid w:val="000D2CFC"/>
    <w:rsid w:val="000D3A82"/>
    <w:rsid w:val="000D4282"/>
    <w:rsid w:val="000D4494"/>
    <w:rsid w:val="000D4855"/>
    <w:rsid w:val="000D49F4"/>
    <w:rsid w:val="000D4E22"/>
    <w:rsid w:val="000D4E64"/>
    <w:rsid w:val="000D51A8"/>
    <w:rsid w:val="000D586D"/>
    <w:rsid w:val="000D5962"/>
    <w:rsid w:val="000D5B74"/>
    <w:rsid w:val="000D5EC3"/>
    <w:rsid w:val="000D60E1"/>
    <w:rsid w:val="000D621C"/>
    <w:rsid w:val="000D622A"/>
    <w:rsid w:val="000D643B"/>
    <w:rsid w:val="000D6879"/>
    <w:rsid w:val="000D697B"/>
    <w:rsid w:val="000D6DFC"/>
    <w:rsid w:val="000D7385"/>
    <w:rsid w:val="000D7455"/>
    <w:rsid w:val="000D7884"/>
    <w:rsid w:val="000D799E"/>
    <w:rsid w:val="000D7C0F"/>
    <w:rsid w:val="000D7C13"/>
    <w:rsid w:val="000D7C58"/>
    <w:rsid w:val="000DFD52"/>
    <w:rsid w:val="000E05DE"/>
    <w:rsid w:val="000E0A96"/>
    <w:rsid w:val="000E0AA9"/>
    <w:rsid w:val="000E10E8"/>
    <w:rsid w:val="000E11A4"/>
    <w:rsid w:val="000E122A"/>
    <w:rsid w:val="000E1318"/>
    <w:rsid w:val="000E14A3"/>
    <w:rsid w:val="000E1A19"/>
    <w:rsid w:val="000E1D45"/>
    <w:rsid w:val="000E2107"/>
    <w:rsid w:val="000E2419"/>
    <w:rsid w:val="000E25D1"/>
    <w:rsid w:val="000E29CA"/>
    <w:rsid w:val="000E2A4E"/>
    <w:rsid w:val="000E2D84"/>
    <w:rsid w:val="000E3028"/>
    <w:rsid w:val="000E3196"/>
    <w:rsid w:val="000E31D9"/>
    <w:rsid w:val="000E34C4"/>
    <w:rsid w:val="000E36A7"/>
    <w:rsid w:val="000E386D"/>
    <w:rsid w:val="000E3989"/>
    <w:rsid w:val="000E3A04"/>
    <w:rsid w:val="000E3D11"/>
    <w:rsid w:val="000E3DB3"/>
    <w:rsid w:val="000E4566"/>
    <w:rsid w:val="000E4BAA"/>
    <w:rsid w:val="000E4D30"/>
    <w:rsid w:val="000E4F15"/>
    <w:rsid w:val="000E527D"/>
    <w:rsid w:val="000E52F7"/>
    <w:rsid w:val="000E5317"/>
    <w:rsid w:val="000E531B"/>
    <w:rsid w:val="000E566F"/>
    <w:rsid w:val="000E587B"/>
    <w:rsid w:val="000E594D"/>
    <w:rsid w:val="000E5CC4"/>
    <w:rsid w:val="000E5F4A"/>
    <w:rsid w:val="000E6119"/>
    <w:rsid w:val="000E63EB"/>
    <w:rsid w:val="000E6491"/>
    <w:rsid w:val="000E64BC"/>
    <w:rsid w:val="000E6666"/>
    <w:rsid w:val="000E6708"/>
    <w:rsid w:val="000E6DC5"/>
    <w:rsid w:val="000E6EED"/>
    <w:rsid w:val="000E7146"/>
    <w:rsid w:val="000E726F"/>
    <w:rsid w:val="000E7999"/>
    <w:rsid w:val="000E7B06"/>
    <w:rsid w:val="000E7C16"/>
    <w:rsid w:val="000E7CF5"/>
    <w:rsid w:val="000F018C"/>
    <w:rsid w:val="000F0263"/>
    <w:rsid w:val="000F0319"/>
    <w:rsid w:val="000F05A9"/>
    <w:rsid w:val="000F063A"/>
    <w:rsid w:val="000F0665"/>
    <w:rsid w:val="000F0BA7"/>
    <w:rsid w:val="000F0CF4"/>
    <w:rsid w:val="000F0D4A"/>
    <w:rsid w:val="000F0E7A"/>
    <w:rsid w:val="000F0F0B"/>
    <w:rsid w:val="000F104F"/>
    <w:rsid w:val="000F10E6"/>
    <w:rsid w:val="000F143E"/>
    <w:rsid w:val="000F1629"/>
    <w:rsid w:val="000F176A"/>
    <w:rsid w:val="000F18F1"/>
    <w:rsid w:val="000F1968"/>
    <w:rsid w:val="000F1A05"/>
    <w:rsid w:val="000F1ABA"/>
    <w:rsid w:val="000F1C72"/>
    <w:rsid w:val="000F1CC4"/>
    <w:rsid w:val="000F1E8E"/>
    <w:rsid w:val="000F2547"/>
    <w:rsid w:val="000F26EE"/>
    <w:rsid w:val="000F29CF"/>
    <w:rsid w:val="000F2B99"/>
    <w:rsid w:val="000F3124"/>
    <w:rsid w:val="000F36B2"/>
    <w:rsid w:val="000F3808"/>
    <w:rsid w:val="000F3817"/>
    <w:rsid w:val="000F3CDA"/>
    <w:rsid w:val="000F3F56"/>
    <w:rsid w:val="000F4054"/>
    <w:rsid w:val="000F410C"/>
    <w:rsid w:val="000F41E0"/>
    <w:rsid w:val="000F47AC"/>
    <w:rsid w:val="000F4B50"/>
    <w:rsid w:val="000F4C9B"/>
    <w:rsid w:val="000F5567"/>
    <w:rsid w:val="000F5780"/>
    <w:rsid w:val="000F57E2"/>
    <w:rsid w:val="000F592A"/>
    <w:rsid w:val="000F5982"/>
    <w:rsid w:val="000F599E"/>
    <w:rsid w:val="000F5B06"/>
    <w:rsid w:val="000F5BC3"/>
    <w:rsid w:val="000F5C5D"/>
    <w:rsid w:val="000F65DA"/>
    <w:rsid w:val="000F6A1E"/>
    <w:rsid w:val="000F6A94"/>
    <w:rsid w:val="000F6AB8"/>
    <w:rsid w:val="000F743C"/>
    <w:rsid w:val="000F77AE"/>
    <w:rsid w:val="000F77C9"/>
    <w:rsid w:val="000F79C0"/>
    <w:rsid w:val="000F7B5B"/>
    <w:rsid w:val="000F7EB2"/>
    <w:rsid w:val="00100630"/>
    <w:rsid w:val="00100742"/>
    <w:rsid w:val="00100ACF"/>
    <w:rsid w:val="00100B03"/>
    <w:rsid w:val="00100BFE"/>
    <w:rsid w:val="00100C04"/>
    <w:rsid w:val="00100C35"/>
    <w:rsid w:val="00100E01"/>
    <w:rsid w:val="00100F69"/>
    <w:rsid w:val="001014B8"/>
    <w:rsid w:val="001015F5"/>
    <w:rsid w:val="001018AF"/>
    <w:rsid w:val="00101DB1"/>
    <w:rsid w:val="0010204B"/>
    <w:rsid w:val="001021CC"/>
    <w:rsid w:val="0010265F"/>
    <w:rsid w:val="001027C5"/>
    <w:rsid w:val="001028D5"/>
    <w:rsid w:val="00102B6E"/>
    <w:rsid w:val="00102DCB"/>
    <w:rsid w:val="00102E9A"/>
    <w:rsid w:val="0010305D"/>
    <w:rsid w:val="001033D4"/>
    <w:rsid w:val="00103A82"/>
    <w:rsid w:val="00103E1A"/>
    <w:rsid w:val="00103EF5"/>
    <w:rsid w:val="00103FD4"/>
    <w:rsid w:val="001043C3"/>
    <w:rsid w:val="00104738"/>
    <w:rsid w:val="001047C1"/>
    <w:rsid w:val="00105103"/>
    <w:rsid w:val="0010521E"/>
    <w:rsid w:val="0010526D"/>
    <w:rsid w:val="001054B5"/>
    <w:rsid w:val="00105886"/>
    <w:rsid w:val="00105EAB"/>
    <w:rsid w:val="00105EF9"/>
    <w:rsid w:val="001062BC"/>
    <w:rsid w:val="00106534"/>
    <w:rsid w:val="00106CF8"/>
    <w:rsid w:val="00106DA1"/>
    <w:rsid w:val="00106F5A"/>
    <w:rsid w:val="001070CE"/>
    <w:rsid w:val="00107904"/>
    <w:rsid w:val="00107AA5"/>
    <w:rsid w:val="00107EAD"/>
    <w:rsid w:val="00110413"/>
    <w:rsid w:val="001104CB"/>
    <w:rsid w:val="001105DE"/>
    <w:rsid w:val="00110CF2"/>
    <w:rsid w:val="00110DEC"/>
    <w:rsid w:val="00110F11"/>
    <w:rsid w:val="00111111"/>
    <w:rsid w:val="00111662"/>
    <w:rsid w:val="001118F0"/>
    <w:rsid w:val="00111CC6"/>
    <w:rsid w:val="00111D8E"/>
    <w:rsid w:val="00112223"/>
    <w:rsid w:val="0011224D"/>
    <w:rsid w:val="00112462"/>
    <w:rsid w:val="001125EA"/>
    <w:rsid w:val="001127F7"/>
    <w:rsid w:val="00112B55"/>
    <w:rsid w:val="00112B60"/>
    <w:rsid w:val="00112C3E"/>
    <w:rsid w:val="00112DD0"/>
    <w:rsid w:val="00112E92"/>
    <w:rsid w:val="00113214"/>
    <w:rsid w:val="001133F3"/>
    <w:rsid w:val="0011340F"/>
    <w:rsid w:val="001135C8"/>
    <w:rsid w:val="00113672"/>
    <w:rsid w:val="00113E89"/>
    <w:rsid w:val="00113F44"/>
    <w:rsid w:val="00114099"/>
    <w:rsid w:val="0011410E"/>
    <w:rsid w:val="0011410F"/>
    <w:rsid w:val="00114C6E"/>
    <w:rsid w:val="00114CC9"/>
    <w:rsid w:val="00114E65"/>
    <w:rsid w:val="00114EA0"/>
    <w:rsid w:val="00114F80"/>
    <w:rsid w:val="0011511E"/>
    <w:rsid w:val="001154C0"/>
    <w:rsid w:val="00115902"/>
    <w:rsid w:val="00115BE2"/>
    <w:rsid w:val="00115DE4"/>
    <w:rsid w:val="00116526"/>
    <w:rsid w:val="001165A1"/>
    <w:rsid w:val="001165E0"/>
    <w:rsid w:val="00116857"/>
    <w:rsid w:val="00116949"/>
    <w:rsid w:val="0011710D"/>
    <w:rsid w:val="001173EB"/>
    <w:rsid w:val="001173FE"/>
    <w:rsid w:val="001174CE"/>
    <w:rsid w:val="001174DF"/>
    <w:rsid w:val="00120199"/>
    <w:rsid w:val="001201A1"/>
    <w:rsid w:val="00120830"/>
    <w:rsid w:val="00120890"/>
    <w:rsid w:val="00120C70"/>
    <w:rsid w:val="00120E35"/>
    <w:rsid w:val="00120EA2"/>
    <w:rsid w:val="00120EF0"/>
    <w:rsid w:val="0012128B"/>
    <w:rsid w:val="001214A0"/>
    <w:rsid w:val="00121506"/>
    <w:rsid w:val="00121857"/>
    <w:rsid w:val="00121860"/>
    <w:rsid w:val="00121885"/>
    <w:rsid w:val="00121AB0"/>
    <w:rsid w:val="00121C02"/>
    <w:rsid w:val="00121D2B"/>
    <w:rsid w:val="00121DBB"/>
    <w:rsid w:val="001221BE"/>
    <w:rsid w:val="00122467"/>
    <w:rsid w:val="001229C8"/>
    <w:rsid w:val="00122B06"/>
    <w:rsid w:val="001230EA"/>
    <w:rsid w:val="001231B7"/>
    <w:rsid w:val="00123316"/>
    <w:rsid w:val="001233C3"/>
    <w:rsid w:val="001233F2"/>
    <w:rsid w:val="00123865"/>
    <w:rsid w:val="0012394A"/>
    <w:rsid w:val="00123BEF"/>
    <w:rsid w:val="00124494"/>
    <w:rsid w:val="001244E8"/>
    <w:rsid w:val="00124703"/>
    <w:rsid w:val="00124A63"/>
    <w:rsid w:val="00124B02"/>
    <w:rsid w:val="00124CE7"/>
    <w:rsid w:val="001252E8"/>
    <w:rsid w:val="001252ED"/>
    <w:rsid w:val="00125300"/>
    <w:rsid w:val="0012533D"/>
    <w:rsid w:val="00125397"/>
    <w:rsid w:val="0012549F"/>
    <w:rsid w:val="0012563E"/>
    <w:rsid w:val="00125776"/>
    <w:rsid w:val="00125D58"/>
    <w:rsid w:val="00125E41"/>
    <w:rsid w:val="00125E89"/>
    <w:rsid w:val="00125EE6"/>
    <w:rsid w:val="0012625E"/>
    <w:rsid w:val="001262C0"/>
    <w:rsid w:val="001266C6"/>
    <w:rsid w:val="00126F66"/>
    <w:rsid w:val="0012716E"/>
    <w:rsid w:val="00127187"/>
    <w:rsid w:val="00127234"/>
    <w:rsid w:val="00127737"/>
    <w:rsid w:val="001279FD"/>
    <w:rsid w:val="00127CB3"/>
    <w:rsid w:val="001300A7"/>
    <w:rsid w:val="0013036E"/>
    <w:rsid w:val="001303FA"/>
    <w:rsid w:val="001306D9"/>
    <w:rsid w:val="001312EF"/>
    <w:rsid w:val="00131C09"/>
    <w:rsid w:val="00131DE3"/>
    <w:rsid w:val="00131E26"/>
    <w:rsid w:val="001321BD"/>
    <w:rsid w:val="001321F9"/>
    <w:rsid w:val="00132715"/>
    <w:rsid w:val="0013295D"/>
    <w:rsid w:val="00132BBC"/>
    <w:rsid w:val="00132C7A"/>
    <w:rsid w:val="00132EA2"/>
    <w:rsid w:val="00132F80"/>
    <w:rsid w:val="001331D5"/>
    <w:rsid w:val="0013324D"/>
    <w:rsid w:val="0013353C"/>
    <w:rsid w:val="001337F5"/>
    <w:rsid w:val="00133FFD"/>
    <w:rsid w:val="001343C2"/>
    <w:rsid w:val="00134A63"/>
    <w:rsid w:val="001350BB"/>
    <w:rsid w:val="00135225"/>
    <w:rsid w:val="001353CE"/>
    <w:rsid w:val="001357DD"/>
    <w:rsid w:val="0013598E"/>
    <w:rsid w:val="00135A69"/>
    <w:rsid w:val="00135DF9"/>
    <w:rsid w:val="0013633D"/>
    <w:rsid w:val="001366F9"/>
    <w:rsid w:val="0013681C"/>
    <w:rsid w:val="001369FA"/>
    <w:rsid w:val="001372FA"/>
    <w:rsid w:val="00137704"/>
    <w:rsid w:val="00137884"/>
    <w:rsid w:val="00137F49"/>
    <w:rsid w:val="00140C5F"/>
    <w:rsid w:val="00141125"/>
    <w:rsid w:val="001411C8"/>
    <w:rsid w:val="001416E5"/>
    <w:rsid w:val="00141786"/>
    <w:rsid w:val="001418CD"/>
    <w:rsid w:val="00141C7D"/>
    <w:rsid w:val="00142254"/>
    <w:rsid w:val="0014228C"/>
    <w:rsid w:val="00142306"/>
    <w:rsid w:val="00142464"/>
    <w:rsid w:val="00142A7E"/>
    <w:rsid w:val="00142C60"/>
    <w:rsid w:val="00142D1A"/>
    <w:rsid w:val="00142DEE"/>
    <w:rsid w:val="00142F79"/>
    <w:rsid w:val="00142F91"/>
    <w:rsid w:val="00143053"/>
    <w:rsid w:val="001430B8"/>
    <w:rsid w:val="00143659"/>
    <w:rsid w:val="00143812"/>
    <w:rsid w:val="00143CA3"/>
    <w:rsid w:val="0014492E"/>
    <w:rsid w:val="00144AFC"/>
    <w:rsid w:val="001450AD"/>
    <w:rsid w:val="00145559"/>
    <w:rsid w:val="00145C95"/>
    <w:rsid w:val="00145E51"/>
    <w:rsid w:val="0014620D"/>
    <w:rsid w:val="00146269"/>
    <w:rsid w:val="0014665B"/>
    <w:rsid w:val="00146D14"/>
    <w:rsid w:val="0014724E"/>
    <w:rsid w:val="001474D1"/>
    <w:rsid w:val="001476AD"/>
    <w:rsid w:val="00147A0C"/>
    <w:rsid w:val="001501D4"/>
    <w:rsid w:val="00150986"/>
    <w:rsid w:val="001509EE"/>
    <w:rsid w:val="00150A6E"/>
    <w:rsid w:val="001511F3"/>
    <w:rsid w:val="00151216"/>
    <w:rsid w:val="00151370"/>
    <w:rsid w:val="001514FF"/>
    <w:rsid w:val="0015152F"/>
    <w:rsid w:val="001516B7"/>
    <w:rsid w:val="001516FF"/>
    <w:rsid w:val="00151904"/>
    <w:rsid w:val="00151BB9"/>
    <w:rsid w:val="00151D90"/>
    <w:rsid w:val="00151E3C"/>
    <w:rsid w:val="00152332"/>
    <w:rsid w:val="001525EC"/>
    <w:rsid w:val="001526FA"/>
    <w:rsid w:val="001527A3"/>
    <w:rsid w:val="001527C1"/>
    <w:rsid w:val="00152ADB"/>
    <w:rsid w:val="00152D34"/>
    <w:rsid w:val="00152E93"/>
    <w:rsid w:val="00153221"/>
    <w:rsid w:val="001532BD"/>
    <w:rsid w:val="00153380"/>
    <w:rsid w:val="001533EA"/>
    <w:rsid w:val="001537D5"/>
    <w:rsid w:val="00153BBB"/>
    <w:rsid w:val="00153CB7"/>
    <w:rsid w:val="0015405F"/>
    <w:rsid w:val="0015410F"/>
    <w:rsid w:val="00154317"/>
    <w:rsid w:val="0015458B"/>
    <w:rsid w:val="001547D3"/>
    <w:rsid w:val="00154A65"/>
    <w:rsid w:val="00154E36"/>
    <w:rsid w:val="001550D9"/>
    <w:rsid w:val="001551F9"/>
    <w:rsid w:val="00155325"/>
    <w:rsid w:val="001557FE"/>
    <w:rsid w:val="0015596C"/>
    <w:rsid w:val="00155A15"/>
    <w:rsid w:val="00155D2A"/>
    <w:rsid w:val="00156217"/>
    <w:rsid w:val="001566EE"/>
    <w:rsid w:val="001567A2"/>
    <w:rsid w:val="00156B04"/>
    <w:rsid w:val="00156B33"/>
    <w:rsid w:val="0015736B"/>
    <w:rsid w:val="0015740C"/>
    <w:rsid w:val="00157443"/>
    <w:rsid w:val="00157A69"/>
    <w:rsid w:val="00157A94"/>
    <w:rsid w:val="00157DA5"/>
    <w:rsid w:val="00157EF4"/>
    <w:rsid w:val="00157EFC"/>
    <w:rsid w:val="001602D9"/>
    <w:rsid w:val="0016040B"/>
    <w:rsid w:val="00160667"/>
    <w:rsid w:val="00160D90"/>
    <w:rsid w:val="00161858"/>
    <w:rsid w:val="001618A6"/>
    <w:rsid w:val="00161A77"/>
    <w:rsid w:val="00161C9E"/>
    <w:rsid w:val="001624E2"/>
    <w:rsid w:val="001625DE"/>
    <w:rsid w:val="001627BA"/>
    <w:rsid w:val="0016295A"/>
    <w:rsid w:val="00162A5B"/>
    <w:rsid w:val="00162D14"/>
    <w:rsid w:val="00162D7A"/>
    <w:rsid w:val="00163077"/>
    <w:rsid w:val="00163415"/>
    <w:rsid w:val="0016349F"/>
    <w:rsid w:val="00163525"/>
    <w:rsid w:val="0016357B"/>
    <w:rsid w:val="00163805"/>
    <w:rsid w:val="001638F0"/>
    <w:rsid w:val="00163C4A"/>
    <w:rsid w:val="00163EAA"/>
    <w:rsid w:val="00163FCB"/>
    <w:rsid w:val="00164297"/>
    <w:rsid w:val="001644D4"/>
    <w:rsid w:val="00164585"/>
    <w:rsid w:val="001647F7"/>
    <w:rsid w:val="0016486C"/>
    <w:rsid w:val="00164A5B"/>
    <w:rsid w:val="00164AD9"/>
    <w:rsid w:val="00164C32"/>
    <w:rsid w:val="00164CDE"/>
    <w:rsid w:val="00165238"/>
    <w:rsid w:val="00165267"/>
    <w:rsid w:val="00165303"/>
    <w:rsid w:val="0016562C"/>
    <w:rsid w:val="00165651"/>
    <w:rsid w:val="00165794"/>
    <w:rsid w:val="00165EF6"/>
    <w:rsid w:val="00166115"/>
    <w:rsid w:val="001661D9"/>
    <w:rsid w:val="00166690"/>
    <w:rsid w:val="00166C0D"/>
    <w:rsid w:val="00166E8A"/>
    <w:rsid w:val="00167704"/>
    <w:rsid w:val="001679A4"/>
    <w:rsid w:val="00167B6C"/>
    <w:rsid w:val="00167C21"/>
    <w:rsid w:val="00167C71"/>
    <w:rsid w:val="00167D68"/>
    <w:rsid w:val="00167F1B"/>
    <w:rsid w:val="001700EF"/>
    <w:rsid w:val="0017036E"/>
    <w:rsid w:val="001706A5"/>
    <w:rsid w:val="00170735"/>
    <w:rsid w:val="0017075F"/>
    <w:rsid w:val="0017077A"/>
    <w:rsid w:val="001708B5"/>
    <w:rsid w:val="00170A0B"/>
    <w:rsid w:val="00170D0D"/>
    <w:rsid w:val="00170DF4"/>
    <w:rsid w:val="00171455"/>
    <w:rsid w:val="00171720"/>
    <w:rsid w:val="00171B3F"/>
    <w:rsid w:val="00171CE8"/>
    <w:rsid w:val="00172023"/>
    <w:rsid w:val="001720C0"/>
    <w:rsid w:val="00172118"/>
    <w:rsid w:val="001724CF"/>
    <w:rsid w:val="001727CC"/>
    <w:rsid w:val="00172803"/>
    <w:rsid w:val="0017282C"/>
    <w:rsid w:val="00172F94"/>
    <w:rsid w:val="001731B4"/>
    <w:rsid w:val="0017345C"/>
    <w:rsid w:val="00173480"/>
    <w:rsid w:val="0017365E"/>
    <w:rsid w:val="001737BD"/>
    <w:rsid w:val="001739F7"/>
    <w:rsid w:val="00173A25"/>
    <w:rsid w:val="00173B15"/>
    <w:rsid w:val="00173B23"/>
    <w:rsid w:val="00173E94"/>
    <w:rsid w:val="00173E9F"/>
    <w:rsid w:val="00174597"/>
    <w:rsid w:val="00174651"/>
    <w:rsid w:val="001749A4"/>
    <w:rsid w:val="00174A58"/>
    <w:rsid w:val="00174A6F"/>
    <w:rsid w:val="0017566E"/>
    <w:rsid w:val="00175704"/>
    <w:rsid w:val="0017588A"/>
    <w:rsid w:val="00175948"/>
    <w:rsid w:val="00175A57"/>
    <w:rsid w:val="00175DEE"/>
    <w:rsid w:val="00175F58"/>
    <w:rsid w:val="001763CB"/>
    <w:rsid w:val="001765B0"/>
    <w:rsid w:val="001768E3"/>
    <w:rsid w:val="00176A00"/>
    <w:rsid w:val="00176DBE"/>
    <w:rsid w:val="00177086"/>
    <w:rsid w:val="001771CB"/>
    <w:rsid w:val="00177911"/>
    <w:rsid w:val="0017796C"/>
    <w:rsid w:val="001779C7"/>
    <w:rsid w:val="00180193"/>
    <w:rsid w:val="00180C06"/>
    <w:rsid w:val="00181346"/>
    <w:rsid w:val="001818EB"/>
    <w:rsid w:val="00181994"/>
    <w:rsid w:val="00181B75"/>
    <w:rsid w:val="0018294E"/>
    <w:rsid w:val="0018296E"/>
    <w:rsid w:val="00182CB4"/>
    <w:rsid w:val="001830DA"/>
    <w:rsid w:val="00183190"/>
    <w:rsid w:val="00183349"/>
    <w:rsid w:val="0018337F"/>
    <w:rsid w:val="0018382D"/>
    <w:rsid w:val="00183BD1"/>
    <w:rsid w:val="00183D46"/>
    <w:rsid w:val="00183D6F"/>
    <w:rsid w:val="00183DE2"/>
    <w:rsid w:val="00183FD8"/>
    <w:rsid w:val="00184057"/>
    <w:rsid w:val="0018420F"/>
    <w:rsid w:val="00184C54"/>
    <w:rsid w:val="0018562C"/>
    <w:rsid w:val="001858CC"/>
    <w:rsid w:val="00185DED"/>
    <w:rsid w:val="0018606F"/>
    <w:rsid w:val="001861A6"/>
    <w:rsid w:val="001863AA"/>
    <w:rsid w:val="00186490"/>
    <w:rsid w:val="001864F5"/>
    <w:rsid w:val="00186630"/>
    <w:rsid w:val="001867CE"/>
    <w:rsid w:val="001869A7"/>
    <w:rsid w:val="00186B72"/>
    <w:rsid w:val="00186FE6"/>
    <w:rsid w:val="0018739B"/>
    <w:rsid w:val="0018755F"/>
    <w:rsid w:val="00187807"/>
    <w:rsid w:val="0018798E"/>
    <w:rsid w:val="00187993"/>
    <w:rsid w:val="00187A3E"/>
    <w:rsid w:val="001901F8"/>
    <w:rsid w:val="00190B32"/>
    <w:rsid w:val="00190D01"/>
    <w:rsid w:val="001915C7"/>
    <w:rsid w:val="001917D7"/>
    <w:rsid w:val="0019191C"/>
    <w:rsid w:val="00191BE2"/>
    <w:rsid w:val="00191D4F"/>
    <w:rsid w:val="00191D92"/>
    <w:rsid w:val="00192295"/>
    <w:rsid w:val="001922B0"/>
    <w:rsid w:val="0019238C"/>
    <w:rsid w:val="001923EE"/>
    <w:rsid w:val="001924AF"/>
    <w:rsid w:val="001925C1"/>
    <w:rsid w:val="00192B41"/>
    <w:rsid w:val="00192DD9"/>
    <w:rsid w:val="00193494"/>
    <w:rsid w:val="00193897"/>
    <w:rsid w:val="00193C4F"/>
    <w:rsid w:val="0019403F"/>
    <w:rsid w:val="001943B0"/>
    <w:rsid w:val="001943B8"/>
    <w:rsid w:val="00194546"/>
    <w:rsid w:val="00194783"/>
    <w:rsid w:val="00194C70"/>
    <w:rsid w:val="0019509D"/>
    <w:rsid w:val="001951AD"/>
    <w:rsid w:val="00195655"/>
    <w:rsid w:val="00195677"/>
    <w:rsid w:val="00195796"/>
    <w:rsid w:val="00195AB0"/>
    <w:rsid w:val="00195C1B"/>
    <w:rsid w:val="00195EC8"/>
    <w:rsid w:val="00195ECA"/>
    <w:rsid w:val="0019614F"/>
    <w:rsid w:val="00196426"/>
    <w:rsid w:val="00196B46"/>
    <w:rsid w:val="00196D55"/>
    <w:rsid w:val="001973DC"/>
    <w:rsid w:val="00197808"/>
    <w:rsid w:val="001979A6"/>
    <w:rsid w:val="00197B01"/>
    <w:rsid w:val="001A05A3"/>
    <w:rsid w:val="001A0697"/>
    <w:rsid w:val="001A08D4"/>
    <w:rsid w:val="001A0C39"/>
    <w:rsid w:val="001A0DE6"/>
    <w:rsid w:val="001A1874"/>
    <w:rsid w:val="001A1B0C"/>
    <w:rsid w:val="001A1D50"/>
    <w:rsid w:val="001A1E36"/>
    <w:rsid w:val="001A267F"/>
    <w:rsid w:val="001A2702"/>
    <w:rsid w:val="001A283C"/>
    <w:rsid w:val="001A2C17"/>
    <w:rsid w:val="001A2C2F"/>
    <w:rsid w:val="001A2EA3"/>
    <w:rsid w:val="001A3478"/>
    <w:rsid w:val="001A3853"/>
    <w:rsid w:val="001A3897"/>
    <w:rsid w:val="001A39CB"/>
    <w:rsid w:val="001A3AF2"/>
    <w:rsid w:val="001A3B66"/>
    <w:rsid w:val="001A3C58"/>
    <w:rsid w:val="001A3D98"/>
    <w:rsid w:val="001A3FE2"/>
    <w:rsid w:val="001A4237"/>
    <w:rsid w:val="001A4327"/>
    <w:rsid w:val="001A443B"/>
    <w:rsid w:val="001A44E8"/>
    <w:rsid w:val="001A4B1E"/>
    <w:rsid w:val="001A4B6B"/>
    <w:rsid w:val="001A5136"/>
    <w:rsid w:val="001A5143"/>
    <w:rsid w:val="001A5170"/>
    <w:rsid w:val="001A5362"/>
    <w:rsid w:val="001A5ACC"/>
    <w:rsid w:val="001A5C50"/>
    <w:rsid w:val="001A5F9C"/>
    <w:rsid w:val="001A60E1"/>
    <w:rsid w:val="001A6379"/>
    <w:rsid w:val="001A649B"/>
    <w:rsid w:val="001A6940"/>
    <w:rsid w:val="001A6D4C"/>
    <w:rsid w:val="001A701B"/>
    <w:rsid w:val="001A702C"/>
    <w:rsid w:val="001A73CD"/>
    <w:rsid w:val="001A7418"/>
    <w:rsid w:val="001A7C96"/>
    <w:rsid w:val="001A7CB2"/>
    <w:rsid w:val="001A7DD5"/>
    <w:rsid w:val="001B0499"/>
    <w:rsid w:val="001B05AC"/>
    <w:rsid w:val="001B0DBB"/>
    <w:rsid w:val="001B1026"/>
    <w:rsid w:val="001B1109"/>
    <w:rsid w:val="001B122A"/>
    <w:rsid w:val="001B134C"/>
    <w:rsid w:val="001B143B"/>
    <w:rsid w:val="001B1C57"/>
    <w:rsid w:val="001B2350"/>
    <w:rsid w:val="001B2424"/>
    <w:rsid w:val="001B2791"/>
    <w:rsid w:val="001B2829"/>
    <w:rsid w:val="001B28B2"/>
    <w:rsid w:val="001B28E5"/>
    <w:rsid w:val="001B29C8"/>
    <w:rsid w:val="001B2BCF"/>
    <w:rsid w:val="001B2C5C"/>
    <w:rsid w:val="001B2C7E"/>
    <w:rsid w:val="001B2CB1"/>
    <w:rsid w:val="001B2EC7"/>
    <w:rsid w:val="001B2F9F"/>
    <w:rsid w:val="001B30D0"/>
    <w:rsid w:val="001B3190"/>
    <w:rsid w:val="001B3C19"/>
    <w:rsid w:val="001B3CBD"/>
    <w:rsid w:val="001B3DBF"/>
    <w:rsid w:val="001B4299"/>
    <w:rsid w:val="001B4400"/>
    <w:rsid w:val="001B475E"/>
    <w:rsid w:val="001B49D8"/>
    <w:rsid w:val="001B4B89"/>
    <w:rsid w:val="001B5364"/>
    <w:rsid w:val="001B5611"/>
    <w:rsid w:val="001B5A24"/>
    <w:rsid w:val="001B5D33"/>
    <w:rsid w:val="001B5F22"/>
    <w:rsid w:val="001B6307"/>
    <w:rsid w:val="001B67D6"/>
    <w:rsid w:val="001B67F7"/>
    <w:rsid w:val="001B68C3"/>
    <w:rsid w:val="001B698E"/>
    <w:rsid w:val="001B6A03"/>
    <w:rsid w:val="001B6CF3"/>
    <w:rsid w:val="001B6F4F"/>
    <w:rsid w:val="001B70EB"/>
    <w:rsid w:val="001B717B"/>
    <w:rsid w:val="001B7197"/>
    <w:rsid w:val="001B748F"/>
    <w:rsid w:val="001B76A5"/>
    <w:rsid w:val="001B7764"/>
    <w:rsid w:val="001B7A0F"/>
    <w:rsid w:val="001B7E83"/>
    <w:rsid w:val="001C03D1"/>
    <w:rsid w:val="001C043F"/>
    <w:rsid w:val="001C0537"/>
    <w:rsid w:val="001C0591"/>
    <w:rsid w:val="001C0707"/>
    <w:rsid w:val="001C070F"/>
    <w:rsid w:val="001C0FAC"/>
    <w:rsid w:val="001C14C5"/>
    <w:rsid w:val="001C177A"/>
    <w:rsid w:val="001C21A5"/>
    <w:rsid w:val="001C220C"/>
    <w:rsid w:val="001C2563"/>
    <w:rsid w:val="001C257F"/>
    <w:rsid w:val="001C26B4"/>
    <w:rsid w:val="001C26C3"/>
    <w:rsid w:val="001C2B37"/>
    <w:rsid w:val="001C2C28"/>
    <w:rsid w:val="001C3425"/>
    <w:rsid w:val="001C3473"/>
    <w:rsid w:val="001C3757"/>
    <w:rsid w:val="001C393A"/>
    <w:rsid w:val="001C3BD4"/>
    <w:rsid w:val="001C3C4A"/>
    <w:rsid w:val="001C4606"/>
    <w:rsid w:val="001C4D99"/>
    <w:rsid w:val="001C50B6"/>
    <w:rsid w:val="001C522A"/>
    <w:rsid w:val="001C54AA"/>
    <w:rsid w:val="001C5796"/>
    <w:rsid w:val="001C5935"/>
    <w:rsid w:val="001C59DA"/>
    <w:rsid w:val="001C5D43"/>
    <w:rsid w:val="001C6004"/>
    <w:rsid w:val="001C62FC"/>
    <w:rsid w:val="001C639A"/>
    <w:rsid w:val="001C65D6"/>
    <w:rsid w:val="001C665B"/>
    <w:rsid w:val="001C6686"/>
    <w:rsid w:val="001C6A4A"/>
    <w:rsid w:val="001C6BFA"/>
    <w:rsid w:val="001C6C7B"/>
    <w:rsid w:val="001C6E9D"/>
    <w:rsid w:val="001C6EEB"/>
    <w:rsid w:val="001C70DF"/>
    <w:rsid w:val="001C7393"/>
    <w:rsid w:val="001C7B30"/>
    <w:rsid w:val="001D032B"/>
    <w:rsid w:val="001D0458"/>
    <w:rsid w:val="001D0469"/>
    <w:rsid w:val="001D077B"/>
    <w:rsid w:val="001D077C"/>
    <w:rsid w:val="001D0F6B"/>
    <w:rsid w:val="001D0F89"/>
    <w:rsid w:val="001D1269"/>
    <w:rsid w:val="001D1620"/>
    <w:rsid w:val="001D1786"/>
    <w:rsid w:val="001D1A8A"/>
    <w:rsid w:val="001D1D55"/>
    <w:rsid w:val="001D26E1"/>
    <w:rsid w:val="001D2F06"/>
    <w:rsid w:val="001D3044"/>
    <w:rsid w:val="001D3276"/>
    <w:rsid w:val="001D3652"/>
    <w:rsid w:val="001D36B6"/>
    <w:rsid w:val="001D3A37"/>
    <w:rsid w:val="001D3AE9"/>
    <w:rsid w:val="001D3BC9"/>
    <w:rsid w:val="001D3CCE"/>
    <w:rsid w:val="001D3ED4"/>
    <w:rsid w:val="001D40B0"/>
    <w:rsid w:val="001D424E"/>
    <w:rsid w:val="001D428F"/>
    <w:rsid w:val="001D464D"/>
    <w:rsid w:val="001D4AC0"/>
    <w:rsid w:val="001D4B9A"/>
    <w:rsid w:val="001D4E8A"/>
    <w:rsid w:val="001D5371"/>
    <w:rsid w:val="001D561D"/>
    <w:rsid w:val="001D5806"/>
    <w:rsid w:val="001D5926"/>
    <w:rsid w:val="001D5FE4"/>
    <w:rsid w:val="001D64A3"/>
    <w:rsid w:val="001D6664"/>
    <w:rsid w:val="001D69B1"/>
    <w:rsid w:val="001D6A43"/>
    <w:rsid w:val="001D6A61"/>
    <w:rsid w:val="001D6E7A"/>
    <w:rsid w:val="001D6FBE"/>
    <w:rsid w:val="001D70C4"/>
    <w:rsid w:val="001D7C13"/>
    <w:rsid w:val="001D7E4C"/>
    <w:rsid w:val="001D7E86"/>
    <w:rsid w:val="001E02A4"/>
    <w:rsid w:val="001E067B"/>
    <w:rsid w:val="001E0A32"/>
    <w:rsid w:val="001E0AF3"/>
    <w:rsid w:val="001E0C0F"/>
    <w:rsid w:val="001E0DCC"/>
    <w:rsid w:val="001E10F5"/>
    <w:rsid w:val="001E1938"/>
    <w:rsid w:val="001E1A89"/>
    <w:rsid w:val="001E1EFA"/>
    <w:rsid w:val="001E1FF9"/>
    <w:rsid w:val="001E2533"/>
    <w:rsid w:val="001E26BF"/>
    <w:rsid w:val="001E2949"/>
    <w:rsid w:val="001E2BD5"/>
    <w:rsid w:val="001E300E"/>
    <w:rsid w:val="001E30E6"/>
    <w:rsid w:val="001E336B"/>
    <w:rsid w:val="001E366B"/>
    <w:rsid w:val="001E3ADC"/>
    <w:rsid w:val="001E3C6F"/>
    <w:rsid w:val="001E44D6"/>
    <w:rsid w:val="001E45B4"/>
    <w:rsid w:val="001E4800"/>
    <w:rsid w:val="001E492B"/>
    <w:rsid w:val="001E4AB4"/>
    <w:rsid w:val="001E4C53"/>
    <w:rsid w:val="001E4CDC"/>
    <w:rsid w:val="001E4E10"/>
    <w:rsid w:val="001E5238"/>
    <w:rsid w:val="001E52A2"/>
    <w:rsid w:val="001E5AA2"/>
    <w:rsid w:val="001E5C02"/>
    <w:rsid w:val="001E5FC5"/>
    <w:rsid w:val="001E64C0"/>
    <w:rsid w:val="001E64FC"/>
    <w:rsid w:val="001E6513"/>
    <w:rsid w:val="001E66F0"/>
    <w:rsid w:val="001E6854"/>
    <w:rsid w:val="001E70CC"/>
    <w:rsid w:val="001E7217"/>
    <w:rsid w:val="001E7347"/>
    <w:rsid w:val="001E7414"/>
    <w:rsid w:val="001E75CB"/>
    <w:rsid w:val="001E774B"/>
    <w:rsid w:val="001E7947"/>
    <w:rsid w:val="001E7A3B"/>
    <w:rsid w:val="001E7B04"/>
    <w:rsid w:val="001E7CC1"/>
    <w:rsid w:val="001E7CC8"/>
    <w:rsid w:val="001E7D0D"/>
    <w:rsid w:val="001E7F73"/>
    <w:rsid w:val="001F0038"/>
    <w:rsid w:val="001F03D3"/>
    <w:rsid w:val="001F089D"/>
    <w:rsid w:val="001F0DAB"/>
    <w:rsid w:val="001F0DF9"/>
    <w:rsid w:val="001F0E84"/>
    <w:rsid w:val="001F0FA4"/>
    <w:rsid w:val="001F1522"/>
    <w:rsid w:val="001F1D39"/>
    <w:rsid w:val="001F1DD0"/>
    <w:rsid w:val="001F1E0E"/>
    <w:rsid w:val="001F1F93"/>
    <w:rsid w:val="001F2033"/>
    <w:rsid w:val="001F210A"/>
    <w:rsid w:val="001F2136"/>
    <w:rsid w:val="001F2788"/>
    <w:rsid w:val="001F2DB5"/>
    <w:rsid w:val="001F2DBC"/>
    <w:rsid w:val="001F3462"/>
    <w:rsid w:val="001F34FC"/>
    <w:rsid w:val="001F36F0"/>
    <w:rsid w:val="001F3ABA"/>
    <w:rsid w:val="001F3BDC"/>
    <w:rsid w:val="001F4098"/>
    <w:rsid w:val="001F45D2"/>
    <w:rsid w:val="001F4739"/>
    <w:rsid w:val="001F4CDC"/>
    <w:rsid w:val="001F4FFB"/>
    <w:rsid w:val="001F50CA"/>
    <w:rsid w:val="001F5281"/>
    <w:rsid w:val="001F52EA"/>
    <w:rsid w:val="001F578E"/>
    <w:rsid w:val="001F5C77"/>
    <w:rsid w:val="001F5C7E"/>
    <w:rsid w:val="001F5CDC"/>
    <w:rsid w:val="001F5E4E"/>
    <w:rsid w:val="001F5E52"/>
    <w:rsid w:val="001F5EA4"/>
    <w:rsid w:val="001F6021"/>
    <w:rsid w:val="001F642A"/>
    <w:rsid w:val="001F64A0"/>
    <w:rsid w:val="001F652C"/>
    <w:rsid w:val="001F6824"/>
    <w:rsid w:val="001F68CD"/>
    <w:rsid w:val="001F68D7"/>
    <w:rsid w:val="001F6A44"/>
    <w:rsid w:val="001F7144"/>
    <w:rsid w:val="001F758C"/>
    <w:rsid w:val="001F7645"/>
    <w:rsid w:val="001F77E0"/>
    <w:rsid w:val="001F7B29"/>
    <w:rsid w:val="001F7FF4"/>
    <w:rsid w:val="002001E8"/>
    <w:rsid w:val="00200275"/>
    <w:rsid w:val="00200734"/>
    <w:rsid w:val="00200E09"/>
    <w:rsid w:val="0020122A"/>
    <w:rsid w:val="002013C2"/>
    <w:rsid w:val="002014E8"/>
    <w:rsid w:val="002016F1"/>
    <w:rsid w:val="00201789"/>
    <w:rsid w:val="002018BA"/>
    <w:rsid w:val="00201A1A"/>
    <w:rsid w:val="00201EC7"/>
    <w:rsid w:val="00201F38"/>
    <w:rsid w:val="0020206C"/>
    <w:rsid w:val="00202165"/>
    <w:rsid w:val="0020231C"/>
    <w:rsid w:val="002025FA"/>
    <w:rsid w:val="00202BA1"/>
    <w:rsid w:val="00202EF3"/>
    <w:rsid w:val="00202FF0"/>
    <w:rsid w:val="002030CA"/>
    <w:rsid w:val="0020314E"/>
    <w:rsid w:val="00203164"/>
    <w:rsid w:val="00203243"/>
    <w:rsid w:val="002032A4"/>
    <w:rsid w:val="00203341"/>
    <w:rsid w:val="00203598"/>
    <w:rsid w:val="0020397D"/>
    <w:rsid w:val="00203A27"/>
    <w:rsid w:val="00203B72"/>
    <w:rsid w:val="00203C70"/>
    <w:rsid w:val="00203CC5"/>
    <w:rsid w:val="00203CE7"/>
    <w:rsid w:val="00204270"/>
    <w:rsid w:val="00204451"/>
    <w:rsid w:val="00204471"/>
    <w:rsid w:val="0020479B"/>
    <w:rsid w:val="002047FE"/>
    <w:rsid w:val="00204834"/>
    <w:rsid w:val="0020529B"/>
    <w:rsid w:val="00205605"/>
    <w:rsid w:val="002056AB"/>
    <w:rsid w:val="002056B3"/>
    <w:rsid w:val="002056B4"/>
    <w:rsid w:val="00205B7C"/>
    <w:rsid w:val="00205EFA"/>
    <w:rsid w:val="00205F51"/>
    <w:rsid w:val="00205FB2"/>
    <w:rsid w:val="00205FCB"/>
    <w:rsid w:val="00206333"/>
    <w:rsid w:val="00206897"/>
    <w:rsid w:val="002068FA"/>
    <w:rsid w:val="00206A2E"/>
    <w:rsid w:val="00206E19"/>
    <w:rsid w:val="00206F96"/>
    <w:rsid w:val="0020713E"/>
    <w:rsid w:val="0020720A"/>
    <w:rsid w:val="0020778B"/>
    <w:rsid w:val="00207862"/>
    <w:rsid w:val="00207979"/>
    <w:rsid w:val="00207B28"/>
    <w:rsid w:val="00207FEA"/>
    <w:rsid w:val="00210620"/>
    <w:rsid w:val="002106DD"/>
    <w:rsid w:val="00210776"/>
    <w:rsid w:val="002107E5"/>
    <w:rsid w:val="00210825"/>
    <w:rsid w:val="00210CFA"/>
    <w:rsid w:val="002116D1"/>
    <w:rsid w:val="00211808"/>
    <w:rsid w:val="00211969"/>
    <w:rsid w:val="002119D4"/>
    <w:rsid w:val="00211B44"/>
    <w:rsid w:val="00211CB4"/>
    <w:rsid w:val="0021214C"/>
    <w:rsid w:val="00212179"/>
    <w:rsid w:val="002127BD"/>
    <w:rsid w:val="00212C3C"/>
    <w:rsid w:val="00212C9A"/>
    <w:rsid w:val="00213196"/>
    <w:rsid w:val="0021327A"/>
    <w:rsid w:val="002132C7"/>
    <w:rsid w:val="002133C9"/>
    <w:rsid w:val="00213611"/>
    <w:rsid w:val="00213788"/>
    <w:rsid w:val="00213A5E"/>
    <w:rsid w:val="00213B20"/>
    <w:rsid w:val="00213D09"/>
    <w:rsid w:val="00213F38"/>
    <w:rsid w:val="002144B6"/>
    <w:rsid w:val="00214944"/>
    <w:rsid w:val="002149C1"/>
    <w:rsid w:val="00214A72"/>
    <w:rsid w:val="00214DCD"/>
    <w:rsid w:val="00215322"/>
    <w:rsid w:val="002154ED"/>
    <w:rsid w:val="002157AF"/>
    <w:rsid w:val="00215804"/>
    <w:rsid w:val="002158C4"/>
    <w:rsid w:val="002159D9"/>
    <w:rsid w:val="00215A7B"/>
    <w:rsid w:val="00215BDE"/>
    <w:rsid w:val="00215ED0"/>
    <w:rsid w:val="00216637"/>
    <w:rsid w:val="00216661"/>
    <w:rsid w:val="0021672D"/>
    <w:rsid w:val="00216DA3"/>
    <w:rsid w:val="00216ECA"/>
    <w:rsid w:val="00216FF9"/>
    <w:rsid w:val="0021710A"/>
    <w:rsid w:val="00217280"/>
    <w:rsid w:val="002173A9"/>
    <w:rsid w:val="0021740F"/>
    <w:rsid w:val="00217716"/>
    <w:rsid w:val="00217719"/>
    <w:rsid w:val="00220098"/>
    <w:rsid w:val="002200DF"/>
    <w:rsid w:val="0022032E"/>
    <w:rsid w:val="00220C21"/>
    <w:rsid w:val="00220FA8"/>
    <w:rsid w:val="00221896"/>
    <w:rsid w:val="00221A92"/>
    <w:rsid w:val="00221D21"/>
    <w:rsid w:val="00221D9C"/>
    <w:rsid w:val="00221F41"/>
    <w:rsid w:val="00222008"/>
    <w:rsid w:val="00222048"/>
    <w:rsid w:val="00222119"/>
    <w:rsid w:val="002221A5"/>
    <w:rsid w:val="00222559"/>
    <w:rsid w:val="00222794"/>
    <w:rsid w:val="00222A11"/>
    <w:rsid w:val="002232F8"/>
    <w:rsid w:val="0022352C"/>
    <w:rsid w:val="0022384E"/>
    <w:rsid w:val="00223892"/>
    <w:rsid w:val="00223996"/>
    <w:rsid w:val="00223A83"/>
    <w:rsid w:val="00223DA3"/>
    <w:rsid w:val="002245CF"/>
    <w:rsid w:val="002246E5"/>
    <w:rsid w:val="0022478A"/>
    <w:rsid w:val="00224988"/>
    <w:rsid w:val="002249EB"/>
    <w:rsid w:val="00224AB4"/>
    <w:rsid w:val="00224B62"/>
    <w:rsid w:val="00224BFF"/>
    <w:rsid w:val="00224D0C"/>
    <w:rsid w:val="0022503F"/>
    <w:rsid w:val="00225597"/>
    <w:rsid w:val="00225C71"/>
    <w:rsid w:val="00225CA6"/>
    <w:rsid w:val="00226327"/>
    <w:rsid w:val="0022698A"/>
    <w:rsid w:val="00226A9D"/>
    <w:rsid w:val="00226DAA"/>
    <w:rsid w:val="00227045"/>
    <w:rsid w:val="0022714E"/>
    <w:rsid w:val="0022752D"/>
    <w:rsid w:val="00227782"/>
    <w:rsid w:val="00227F86"/>
    <w:rsid w:val="00230242"/>
    <w:rsid w:val="00230647"/>
    <w:rsid w:val="00230C36"/>
    <w:rsid w:val="00230D47"/>
    <w:rsid w:val="00230E94"/>
    <w:rsid w:val="00231322"/>
    <w:rsid w:val="002314A5"/>
    <w:rsid w:val="002319F7"/>
    <w:rsid w:val="0023202D"/>
    <w:rsid w:val="00232236"/>
    <w:rsid w:val="0023237E"/>
    <w:rsid w:val="00232549"/>
    <w:rsid w:val="0023267C"/>
    <w:rsid w:val="002327B7"/>
    <w:rsid w:val="00232831"/>
    <w:rsid w:val="002329CE"/>
    <w:rsid w:val="00232A63"/>
    <w:rsid w:val="00232CA7"/>
    <w:rsid w:val="00233018"/>
    <w:rsid w:val="002332F1"/>
    <w:rsid w:val="002334ED"/>
    <w:rsid w:val="00233621"/>
    <w:rsid w:val="00233974"/>
    <w:rsid w:val="002345BA"/>
    <w:rsid w:val="0023467F"/>
    <w:rsid w:val="00234B07"/>
    <w:rsid w:val="00234CEF"/>
    <w:rsid w:val="00234D13"/>
    <w:rsid w:val="0023524D"/>
    <w:rsid w:val="002355D9"/>
    <w:rsid w:val="002356C3"/>
    <w:rsid w:val="002357E2"/>
    <w:rsid w:val="002359DD"/>
    <w:rsid w:val="00235D7E"/>
    <w:rsid w:val="002360D5"/>
    <w:rsid w:val="00236352"/>
    <w:rsid w:val="00236871"/>
    <w:rsid w:val="00236966"/>
    <w:rsid w:val="00236A5A"/>
    <w:rsid w:val="00236E96"/>
    <w:rsid w:val="002371BE"/>
    <w:rsid w:val="002373AB"/>
    <w:rsid w:val="00237409"/>
    <w:rsid w:val="0023790D"/>
    <w:rsid w:val="00237A1D"/>
    <w:rsid w:val="00237CAB"/>
    <w:rsid w:val="0024021B"/>
    <w:rsid w:val="00240465"/>
    <w:rsid w:val="002405B7"/>
    <w:rsid w:val="00240A74"/>
    <w:rsid w:val="00240C29"/>
    <w:rsid w:val="00240D03"/>
    <w:rsid w:val="00240D4A"/>
    <w:rsid w:val="00240E68"/>
    <w:rsid w:val="00241B40"/>
    <w:rsid w:val="00241BD2"/>
    <w:rsid w:val="00241E6E"/>
    <w:rsid w:val="002420CC"/>
    <w:rsid w:val="002425D0"/>
    <w:rsid w:val="0024266A"/>
    <w:rsid w:val="00242A1C"/>
    <w:rsid w:val="00242DEF"/>
    <w:rsid w:val="002432BB"/>
    <w:rsid w:val="0024379C"/>
    <w:rsid w:val="002438E5"/>
    <w:rsid w:val="00243993"/>
    <w:rsid w:val="00243A58"/>
    <w:rsid w:val="00243B05"/>
    <w:rsid w:val="00243B98"/>
    <w:rsid w:val="00243BAD"/>
    <w:rsid w:val="0024454C"/>
    <w:rsid w:val="002446EC"/>
    <w:rsid w:val="002448C7"/>
    <w:rsid w:val="00244B75"/>
    <w:rsid w:val="00244BEA"/>
    <w:rsid w:val="00244CDE"/>
    <w:rsid w:val="002451C8"/>
    <w:rsid w:val="00245251"/>
    <w:rsid w:val="0024537F"/>
    <w:rsid w:val="002456BD"/>
    <w:rsid w:val="0024581D"/>
    <w:rsid w:val="00245E94"/>
    <w:rsid w:val="00245FD5"/>
    <w:rsid w:val="002464CE"/>
    <w:rsid w:val="00246588"/>
    <w:rsid w:val="00246F51"/>
    <w:rsid w:val="00246F9B"/>
    <w:rsid w:val="0024715C"/>
    <w:rsid w:val="0024738D"/>
    <w:rsid w:val="002473DF"/>
    <w:rsid w:val="002475FF"/>
    <w:rsid w:val="00247803"/>
    <w:rsid w:val="00247891"/>
    <w:rsid w:val="00247E88"/>
    <w:rsid w:val="0025005F"/>
    <w:rsid w:val="00250784"/>
    <w:rsid w:val="00251A50"/>
    <w:rsid w:val="00251CB9"/>
    <w:rsid w:val="00251EE6"/>
    <w:rsid w:val="0025285A"/>
    <w:rsid w:val="00252D26"/>
    <w:rsid w:val="00252E95"/>
    <w:rsid w:val="00252FA3"/>
    <w:rsid w:val="00253516"/>
    <w:rsid w:val="0025367E"/>
    <w:rsid w:val="002537C5"/>
    <w:rsid w:val="00253BD3"/>
    <w:rsid w:val="002540BD"/>
    <w:rsid w:val="0025465B"/>
    <w:rsid w:val="002547D1"/>
    <w:rsid w:val="00254820"/>
    <w:rsid w:val="0025489D"/>
    <w:rsid w:val="00254BD1"/>
    <w:rsid w:val="00254CAC"/>
    <w:rsid w:val="00255129"/>
    <w:rsid w:val="00255145"/>
    <w:rsid w:val="00255634"/>
    <w:rsid w:val="00255D23"/>
    <w:rsid w:val="00255E62"/>
    <w:rsid w:val="00256213"/>
    <w:rsid w:val="00256352"/>
    <w:rsid w:val="002564BB"/>
    <w:rsid w:val="002565D3"/>
    <w:rsid w:val="002567C1"/>
    <w:rsid w:val="002573EE"/>
    <w:rsid w:val="00257623"/>
    <w:rsid w:val="002577CB"/>
    <w:rsid w:val="00257A87"/>
    <w:rsid w:val="00257B02"/>
    <w:rsid w:val="00257C72"/>
    <w:rsid w:val="00257D04"/>
    <w:rsid w:val="00260134"/>
    <w:rsid w:val="00260253"/>
    <w:rsid w:val="00260867"/>
    <w:rsid w:val="002609E6"/>
    <w:rsid w:val="00260F36"/>
    <w:rsid w:val="00261276"/>
    <w:rsid w:val="00261590"/>
    <w:rsid w:val="00261793"/>
    <w:rsid w:val="0026193D"/>
    <w:rsid w:val="00261A67"/>
    <w:rsid w:val="00261CC3"/>
    <w:rsid w:val="00261F74"/>
    <w:rsid w:val="00262216"/>
    <w:rsid w:val="0026225C"/>
    <w:rsid w:val="00262646"/>
    <w:rsid w:val="00262688"/>
    <w:rsid w:val="00262946"/>
    <w:rsid w:val="00262982"/>
    <w:rsid w:val="00262992"/>
    <w:rsid w:val="00262A35"/>
    <w:rsid w:val="00262A65"/>
    <w:rsid w:val="00262E28"/>
    <w:rsid w:val="00263029"/>
    <w:rsid w:val="002631BF"/>
    <w:rsid w:val="0026338F"/>
    <w:rsid w:val="00263413"/>
    <w:rsid w:val="002634A6"/>
    <w:rsid w:val="002635D1"/>
    <w:rsid w:val="002635EA"/>
    <w:rsid w:val="002635F3"/>
    <w:rsid w:val="00263631"/>
    <w:rsid w:val="002637F8"/>
    <w:rsid w:val="0026383C"/>
    <w:rsid w:val="002638DE"/>
    <w:rsid w:val="00263920"/>
    <w:rsid w:val="00263D38"/>
    <w:rsid w:val="00263E87"/>
    <w:rsid w:val="00264EEC"/>
    <w:rsid w:val="00264F90"/>
    <w:rsid w:val="0026550D"/>
    <w:rsid w:val="00265ECC"/>
    <w:rsid w:val="00265F0C"/>
    <w:rsid w:val="002663C2"/>
    <w:rsid w:val="00266515"/>
    <w:rsid w:val="002666EC"/>
    <w:rsid w:val="00266EFE"/>
    <w:rsid w:val="00267539"/>
    <w:rsid w:val="0026769E"/>
    <w:rsid w:val="002678E8"/>
    <w:rsid w:val="00267AB7"/>
    <w:rsid w:val="00267AFD"/>
    <w:rsid w:val="00267B22"/>
    <w:rsid w:val="00267B8C"/>
    <w:rsid w:val="00270288"/>
    <w:rsid w:val="00270361"/>
    <w:rsid w:val="00270723"/>
    <w:rsid w:val="00270BF3"/>
    <w:rsid w:val="002711C9"/>
    <w:rsid w:val="0027139A"/>
    <w:rsid w:val="00271443"/>
    <w:rsid w:val="002714B2"/>
    <w:rsid w:val="002715E5"/>
    <w:rsid w:val="002717D4"/>
    <w:rsid w:val="0027185A"/>
    <w:rsid w:val="00271994"/>
    <w:rsid w:val="002719EF"/>
    <w:rsid w:val="00271A38"/>
    <w:rsid w:val="00271B22"/>
    <w:rsid w:val="002724E4"/>
    <w:rsid w:val="00272651"/>
    <w:rsid w:val="00272664"/>
    <w:rsid w:val="0027271A"/>
    <w:rsid w:val="0027277E"/>
    <w:rsid w:val="002728A8"/>
    <w:rsid w:val="00273037"/>
    <w:rsid w:val="002730B0"/>
    <w:rsid w:val="00273529"/>
    <w:rsid w:val="0027355B"/>
    <w:rsid w:val="002735D3"/>
    <w:rsid w:val="0027374D"/>
    <w:rsid w:val="00273ADC"/>
    <w:rsid w:val="00273C48"/>
    <w:rsid w:val="00273D3C"/>
    <w:rsid w:val="00273FD5"/>
    <w:rsid w:val="00274938"/>
    <w:rsid w:val="002749B8"/>
    <w:rsid w:val="00274D4E"/>
    <w:rsid w:val="00275147"/>
    <w:rsid w:val="00275575"/>
    <w:rsid w:val="0027609E"/>
    <w:rsid w:val="002761C7"/>
    <w:rsid w:val="0027630A"/>
    <w:rsid w:val="002768D2"/>
    <w:rsid w:val="002769D2"/>
    <w:rsid w:val="00276B4C"/>
    <w:rsid w:val="00276E7A"/>
    <w:rsid w:val="00276EA1"/>
    <w:rsid w:val="00277401"/>
    <w:rsid w:val="00277829"/>
    <w:rsid w:val="00277C99"/>
    <w:rsid w:val="002802FF"/>
    <w:rsid w:val="0028089A"/>
    <w:rsid w:val="00280EE0"/>
    <w:rsid w:val="00281205"/>
    <w:rsid w:val="0028131A"/>
    <w:rsid w:val="00281330"/>
    <w:rsid w:val="002814FB"/>
    <w:rsid w:val="00281650"/>
    <w:rsid w:val="00281804"/>
    <w:rsid w:val="0028188B"/>
    <w:rsid w:val="00281A69"/>
    <w:rsid w:val="00281C9D"/>
    <w:rsid w:val="00281D90"/>
    <w:rsid w:val="00281DCF"/>
    <w:rsid w:val="00282019"/>
    <w:rsid w:val="002821B1"/>
    <w:rsid w:val="002821D3"/>
    <w:rsid w:val="002823D7"/>
    <w:rsid w:val="0028245E"/>
    <w:rsid w:val="002826FE"/>
    <w:rsid w:val="00282C9A"/>
    <w:rsid w:val="00283472"/>
    <w:rsid w:val="00283546"/>
    <w:rsid w:val="00283554"/>
    <w:rsid w:val="00283BD7"/>
    <w:rsid w:val="00283D08"/>
    <w:rsid w:val="00284259"/>
    <w:rsid w:val="002844A0"/>
    <w:rsid w:val="00284970"/>
    <w:rsid w:val="002849F2"/>
    <w:rsid w:val="00284E1D"/>
    <w:rsid w:val="00284EE8"/>
    <w:rsid w:val="00285090"/>
    <w:rsid w:val="0028509D"/>
    <w:rsid w:val="002851C4"/>
    <w:rsid w:val="002851FD"/>
    <w:rsid w:val="002852AF"/>
    <w:rsid w:val="00285654"/>
    <w:rsid w:val="00285BC1"/>
    <w:rsid w:val="00286489"/>
    <w:rsid w:val="002864A2"/>
    <w:rsid w:val="002864F2"/>
    <w:rsid w:val="002865AE"/>
    <w:rsid w:val="00286623"/>
    <w:rsid w:val="00286C2A"/>
    <w:rsid w:val="00286C70"/>
    <w:rsid w:val="00286EC9"/>
    <w:rsid w:val="00286FCF"/>
    <w:rsid w:val="00287005"/>
    <w:rsid w:val="00287210"/>
    <w:rsid w:val="00287643"/>
    <w:rsid w:val="00287732"/>
    <w:rsid w:val="002877CB"/>
    <w:rsid w:val="00290458"/>
    <w:rsid w:val="0029080B"/>
    <w:rsid w:val="0029093A"/>
    <w:rsid w:val="00290B31"/>
    <w:rsid w:val="00290D55"/>
    <w:rsid w:val="00290D62"/>
    <w:rsid w:val="00290E06"/>
    <w:rsid w:val="00291065"/>
    <w:rsid w:val="00291221"/>
    <w:rsid w:val="00291226"/>
    <w:rsid w:val="0029162F"/>
    <w:rsid w:val="002919B4"/>
    <w:rsid w:val="00291BB1"/>
    <w:rsid w:val="00291BD9"/>
    <w:rsid w:val="00291DE4"/>
    <w:rsid w:val="00292212"/>
    <w:rsid w:val="0029262C"/>
    <w:rsid w:val="002926FD"/>
    <w:rsid w:val="00292A8E"/>
    <w:rsid w:val="00292B58"/>
    <w:rsid w:val="00292EA4"/>
    <w:rsid w:val="002932AC"/>
    <w:rsid w:val="00293832"/>
    <w:rsid w:val="00293BCA"/>
    <w:rsid w:val="00293E40"/>
    <w:rsid w:val="002940CB"/>
    <w:rsid w:val="0029430A"/>
    <w:rsid w:val="00294916"/>
    <w:rsid w:val="00294942"/>
    <w:rsid w:val="00294B7A"/>
    <w:rsid w:val="00294EEB"/>
    <w:rsid w:val="00294F15"/>
    <w:rsid w:val="00295559"/>
    <w:rsid w:val="00295689"/>
    <w:rsid w:val="0029588B"/>
    <w:rsid w:val="002958B2"/>
    <w:rsid w:val="0029599A"/>
    <w:rsid w:val="00295AA2"/>
    <w:rsid w:val="00295E85"/>
    <w:rsid w:val="002961D4"/>
    <w:rsid w:val="00296A21"/>
    <w:rsid w:val="002971F7"/>
    <w:rsid w:val="0029759E"/>
    <w:rsid w:val="00297A17"/>
    <w:rsid w:val="00297AE4"/>
    <w:rsid w:val="002A0230"/>
    <w:rsid w:val="002A02F7"/>
    <w:rsid w:val="002A0383"/>
    <w:rsid w:val="002A0582"/>
    <w:rsid w:val="002A061B"/>
    <w:rsid w:val="002A070F"/>
    <w:rsid w:val="002A1061"/>
    <w:rsid w:val="002A12FE"/>
    <w:rsid w:val="002A15AC"/>
    <w:rsid w:val="002A183F"/>
    <w:rsid w:val="002A18F5"/>
    <w:rsid w:val="002A2303"/>
    <w:rsid w:val="002A2335"/>
    <w:rsid w:val="002A24A7"/>
    <w:rsid w:val="002A25E0"/>
    <w:rsid w:val="002A266B"/>
    <w:rsid w:val="002A2769"/>
    <w:rsid w:val="002A28E2"/>
    <w:rsid w:val="002A2AF9"/>
    <w:rsid w:val="002A2B4A"/>
    <w:rsid w:val="002A2FFD"/>
    <w:rsid w:val="002A325F"/>
    <w:rsid w:val="002A3278"/>
    <w:rsid w:val="002A3303"/>
    <w:rsid w:val="002A343B"/>
    <w:rsid w:val="002A3664"/>
    <w:rsid w:val="002A3F07"/>
    <w:rsid w:val="002A400B"/>
    <w:rsid w:val="002A4166"/>
    <w:rsid w:val="002A44A5"/>
    <w:rsid w:val="002A4895"/>
    <w:rsid w:val="002A48B4"/>
    <w:rsid w:val="002A4EA2"/>
    <w:rsid w:val="002A4F39"/>
    <w:rsid w:val="002A5245"/>
    <w:rsid w:val="002A52EC"/>
    <w:rsid w:val="002A5395"/>
    <w:rsid w:val="002A53A8"/>
    <w:rsid w:val="002A5FE2"/>
    <w:rsid w:val="002A61CD"/>
    <w:rsid w:val="002A6437"/>
    <w:rsid w:val="002A68FC"/>
    <w:rsid w:val="002A6A25"/>
    <w:rsid w:val="002A6A4E"/>
    <w:rsid w:val="002A6E7E"/>
    <w:rsid w:val="002A7040"/>
    <w:rsid w:val="002A7051"/>
    <w:rsid w:val="002A7649"/>
    <w:rsid w:val="002A774C"/>
    <w:rsid w:val="002A7933"/>
    <w:rsid w:val="002A7AC8"/>
    <w:rsid w:val="002A7C71"/>
    <w:rsid w:val="002A7F2C"/>
    <w:rsid w:val="002B0095"/>
    <w:rsid w:val="002B01EF"/>
    <w:rsid w:val="002B03B5"/>
    <w:rsid w:val="002B0605"/>
    <w:rsid w:val="002B0819"/>
    <w:rsid w:val="002B0927"/>
    <w:rsid w:val="002B0A32"/>
    <w:rsid w:val="002B0BA5"/>
    <w:rsid w:val="002B11E6"/>
    <w:rsid w:val="002B12E6"/>
    <w:rsid w:val="002B1775"/>
    <w:rsid w:val="002B1A1A"/>
    <w:rsid w:val="002B1A9A"/>
    <w:rsid w:val="002B1D18"/>
    <w:rsid w:val="002B2077"/>
    <w:rsid w:val="002B22E4"/>
    <w:rsid w:val="002B26CF"/>
    <w:rsid w:val="002B2768"/>
    <w:rsid w:val="002B28F0"/>
    <w:rsid w:val="002B29B3"/>
    <w:rsid w:val="002B2AB4"/>
    <w:rsid w:val="002B302D"/>
    <w:rsid w:val="002B3A2C"/>
    <w:rsid w:val="002B3A81"/>
    <w:rsid w:val="002B43E5"/>
    <w:rsid w:val="002B47A4"/>
    <w:rsid w:val="002B4B39"/>
    <w:rsid w:val="002B4BA3"/>
    <w:rsid w:val="002B504E"/>
    <w:rsid w:val="002B571D"/>
    <w:rsid w:val="002B5826"/>
    <w:rsid w:val="002B58F8"/>
    <w:rsid w:val="002B5ACE"/>
    <w:rsid w:val="002B5E21"/>
    <w:rsid w:val="002B6145"/>
    <w:rsid w:val="002B61A8"/>
    <w:rsid w:val="002B6CF3"/>
    <w:rsid w:val="002B6E0B"/>
    <w:rsid w:val="002B71BF"/>
    <w:rsid w:val="002B71ED"/>
    <w:rsid w:val="002B7331"/>
    <w:rsid w:val="002B7372"/>
    <w:rsid w:val="002B7705"/>
    <w:rsid w:val="002B7EF7"/>
    <w:rsid w:val="002B7F5E"/>
    <w:rsid w:val="002C014C"/>
    <w:rsid w:val="002C0342"/>
    <w:rsid w:val="002C0724"/>
    <w:rsid w:val="002C0A55"/>
    <w:rsid w:val="002C0AF0"/>
    <w:rsid w:val="002C0E3D"/>
    <w:rsid w:val="002C1063"/>
    <w:rsid w:val="002C1125"/>
    <w:rsid w:val="002C1399"/>
    <w:rsid w:val="002C1416"/>
    <w:rsid w:val="002C186B"/>
    <w:rsid w:val="002C1943"/>
    <w:rsid w:val="002C19AA"/>
    <w:rsid w:val="002C1C59"/>
    <w:rsid w:val="002C1EAF"/>
    <w:rsid w:val="002C1EB9"/>
    <w:rsid w:val="002C1FBC"/>
    <w:rsid w:val="002C2089"/>
    <w:rsid w:val="002C209E"/>
    <w:rsid w:val="002C2E0E"/>
    <w:rsid w:val="002C365D"/>
    <w:rsid w:val="002C3C82"/>
    <w:rsid w:val="002C40B1"/>
    <w:rsid w:val="002C4187"/>
    <w:rsid w:val="002C4274"/>
    <w:rsid w:val="002C43E9"/>
    <w:rsid w:val="002C44FF"/>
    <w:rsid w:val="002C45CD"/>
    <w:rsid w:val="002C467C"/>
    <w:rsid w:val="002C46FD"/>
    <w:rsid w:val="002C47A2"/>
    <w:rsid w:val="002C48AF"/>
    <w:rsid w:val="002C48F8"/>
    <w:rsid w:val="002C4FDB"/>
    <w:rsid w:val="002C52D4"/>
    <w:rsid w:val="002C53E8"/>
    <w:rsid w:val="002C56CE"/>
    <w:rsid w:val="002C57BB"/>
    <w:rsid w:val="002C5A1D"/>
    <w:rsid w:val="002C5A43"/>
    <w:rsid w:val="002C5BB8"/>
    <w:rsid w:val="002C631F"/>
    <w:rsid w:val="002C63C2"/>
    <w:rsid w:val="002C63D5"/>
    <w:rsid w:val="002C6AA8"/>
    <w:rsid w:val="002C6BDB"/>
    <w:rsid w:val="002C6E6B"/>
    <w:rsid w:val="002C6FCA"/>
    <w:rsid w:val="002C7109"/>
    <w:rsid w:val="002C71EC"/>
    <w:rsid w:val="002C7270"/>
    <w:rsid w:val="002C73E2"/>
    <w:rsid w:val="002C7743"/>
    <w:rsid w:val="002C7ACA"/>
    <w:rsid w:val="002C7C46"/>
    <w:rsid w:val="002C7C7A"/>
    <w:rsid w:val="002C7FF9"/>
    <w:rsid w:val="002D01BF"/>
    <w:rsid w:val="002D0474"/>
    <w:rsid w:val="002D08F5"/>
    <w:rsid w:val="002D0B6C"/>
    <w:rsid w:val="002D0BA3"/>
    <w:rsid w:val="002D0DF6"/>
    <w:rsid w:val="002D1100"/>
    <w:rsid w:val="002D156E"/>
    <w:rsid w:val="002D1971"/>
    <w:rsid w:val="002D1E6F"/>
    <w:rsid w:val="002D1FA5"/>
    <w:rsid w:val="002D21EA"/>
    <w:rsid w:val="002D238C"/>
    <w:rsid w:val="002D239F"/>
    <w:rsid w:val="002D2787"/>
    <w:rsid w:val="002D2ACE"/>
    <w:rsid w:val="002D2E9F"/>
    <w:rsid w:val="002D3343"/>
    <w:rsid w:val="002D369A"/>
    <w:rsid w:val="002D38CE"/>
    <w:rsid w:val="002D3985"/>
    <w:rsid w:val="002D3AB9"/>
    <w:rsid w:val="002D4190"/>
    <w:rsid w:val="002D43DE"/>
    <w:rsid w:val="002D4428"/>
    <w:rsid w:val="002D4813"/>
    <w:rsid w:val="002D48B5"/>
    <w:rsid w:val="002D4A34"/>
    <w:rsid w:val="002D51D2"/>
    <w:rsid w:val="002D51F7"/>
    <w:rsid w:val="002D542C"/>
    <w:rsid w:val="002D59AA"/>
    <w:rsid w:val="002D5B30"/>
    <w:rsid w:val="002D5CB6"/>
    <w:rsid w:val="002D5D37"/>
    <w:rsid w:val="002D5E69"/>
    <w:rsid w:val="002D5EB9"/>
    <w:rsid w:val="002D613D"/>
    <w:rsid w:val="002D614B"/>
    <w:rsid w:val="002D64BF"/>
    <w:rsid w:val="002D65F9"/>
    <w:rsid w:val="002D6839"/>
    <w:rsid w:val="002D6A37"/>
    <w:rsid w:val="002D6E61"/>
    <w:rsid w:val="002D73A0"/>
    <w:rsid w:val="002D75B9"/>
    <w:rsid w:val="002D7840"/>
    <w:rsid w:val="002D7B3D"/>
    <w:rsid w:val="002D7BE2"/>
    <w:rsid w:val="002D7E14"/>
    <w:rsid w:val="002D7E75"/>
    <w:rsid w:val="002E0191"/>
    <w:rsid w:val="002E045F"/>
    <w:rsid w:val="002E0753"/>
    <w:rsid w:val="002E0D8B"/>
    <w:rsid w:val="002E0DBA"/>
    <w:rsid w:val="002E0E3D"/>
    <w:rsid w:val="002E125B"/>
    <w:rsid w:val="002E13E5"/>
    <w:rsid w:val="002E1750"/>
    <w:rsid w:val="002E1777"/>
    <w:rsid w:val="002E1961"/>
    <w:rsid w:val="002E22A7"/>
    <w:rsid w:val="002E23AB"/>
    <w:rsid w:val="002E260D"/>
    <w:rsid w:val="002E26EE"/>
    <w:rsid w:val="002E27F7"/>
    <w:rsid w:val="002E2CB8"/>
    <w:rsid w:val="002E3004"/>
    <w:rsid w:val="002E313A"/>
    <w:rsid w:val="002E31F9"/>
    <w:rsid w:val="002E334E"/>
    <w:rsid w:val="002E3AD0"/>
    <w:rsid w:val="002E3AE0"/>
    <w:rsid w:val="002E3C57"/>
    <w:rsid w:val="002E3CD3"/>
    <w:rsid w:val="002E3F2D"/>
    <w:rsid w:val="002E4088"/>
    <w:rsid w:val="002E4268"/>
    <w:rsid w:val="002E43DD"/>
    <w:rsid w:val="002E470D"/>
    <w:rsid w:val="002E479E"/>
    <w:rsid w:val="002E4CE3"/>
    <w:rsid w:val="002E5163"/>
    <w:rsid w:val="002E518C"/>
    <w:rsid w:val="002E5346"/>
    <w:rsid w:val="002E54AC"/>
    <w:rsid w:val="002E5820"/>
    <w:rsid w:val="002E5C1C"/>
    <w:rsid w:val="002E6071"/>
    <w:rsid w:val="002E6FEB"/>
    <w:rsid w:val="002E72A8"/>
    <w:rsid w:val="002E769E"/>
    <w:rsid w:val="002E7871"/>
    <w:rsid w:val="002E7C17"/>
    <w:rsid w:val="002E7C3A"/>
    <w:rsid w:val="002E7FD8"/>
    <w:rsid w:val="002F01EB"/>
    <w:rsid w:val="002F0217"/>
    <w:rsid w:val="002F046A"/>
    <w:rsid w:val="002F0485"/>
    <w:rsid w:val="002F063A"/>
    <w:rsid w:val="002F1022"/>
    <w:rsid w:val="002F1052"/>
    <w:rsid w:val="002F18C6"/>
    <w:rsid w:val="002F1992"/>
    <w:rsid w:val="002F1AB3"/>
    <w:rsid w:val="002F1E8A"/>
    <w:rsid w:val="002F2067"/>
    <w:rsid w:val="002F2742"/>
    <w:rsid w:val="002F28CF"/>
    <w:rsid w:val="002F2A6E"/>
    <w:rsid w:val="002F2DC3"/>
    <w:rsid w:val="002F2FE2"/>
    <w:rsid w:val="002F3694"/>
    <w:rsid w:val="002F3D25"/>
    <w:rsid w:val="002F3E49"/>
    <w:rsid w:val="002F3FB2"/>
    <w:rsid w:val="002F42BC"/>
    <w:rsid w:val="002F4489"/>
    <w:rsid w:val="002F4585"/>
    <w:rsid w:val="002F4588"/>
    <w:rsid w:val="002F4813"/>
    <w:rsid w:val="002F486A"/>
    <w:rsid w:val="002F4EB0"/>
    <w:rsid w:val="002F4F88"/>
    <w:rsid w:val="002F5082"/>
    <w:rsid w:val="002F50F3"/>
    <w:rsid w:val="002F51CF"/>
    <w:rsid w:val="002F533E"/>
    <w:rsid w:val="002F59A9"/>
    <w:rsid w:val="002F5BE6"/>
    <w:rsid w:val="002F5C22"/>
    <w:rsid w:val="002F5E53"/>
    <w:rsid w:val="002F600F"/>
    <w:rsid w:val="002F6134"/>
    <w:rsid w:val="002F629F"/>
    <w:rsid w:val="002F634A"/>
    <w:rsid w:val="002F6355"/>
    <w:rsid w:val="002F6887"/>
    <w:rsid w:val="002F6FB5"/>
    <w:rsid w:val="002F7095"/>
    <w:rsid w:val="002F737D"/>
    <w:rsid w:val="002F74C0"/>
    <w:rsid w:val="002F77BF"/>
    <w:rsid w:val="002F786E"/>
    <w:rsid w:val="002F78E0"/>
    <w:rsid w:val="002F7B60"/>
    <w:rsid w:val="002F7ECE"/>
    <w:rsid w:val="002F7FB3"/>
    <w:rsid w:val="00300071"/>
    <w:rsid w:val="0030012C"/>
    <w:rsid w:val="00300E26"/>
    <w:rsid w:val="00301216"/>
    <w:rsid w:val="0030135F"/>
    <w:rsid w:val="00301458"/>
    <w:rsid w:val="00301750"/>
    <w:rsid w:val="003018CA"/>
    <w:rsid w:val="00301B9C"/>
    <w:rsid w:val="00301C93"/>
    <w:rsid w:val="00301F0B"/>
    <w:rsid w:val="00301F61"/>
    <w:rsid w:val="00302132"/>
    <w:rsid w:val="00302BAA"/>
    <w:rsid w:val="00303100"/>
    <w:rsid w:val="00303447"/>
    <w:rsid w:val="00303890"/>
    <w:rsid w:val="003042A3"/>
    <w:rsid w:val="003043D6"/>
    <w:rsid w:val="003046E4"/>
    <w:rsid w:val="0030471F"/>
    <w:rsid w:val="003048B2"/>
    <w:rsid w:val="00304BBE"/>
    <w:rsid w:val="00304BF7"/>
    <w:rsid w:val="0030523F"/>
    <w:rsid w:val="003053C6"/>
    <w:rsid w:val="0030544B"/>
    <w:rsid w:val="00305683"/>
    <w:rsid w:val="0030571E"/>
    <w:rsid w:val="003058D2"/>
    <w:rsid w:val="00305DCB"/>
    <w:rsid w:val="00306394"/>
    <w:rsid w:val="003065EF"/>
    <w:rsid w:val="003066DB"/>
    <w:rsid w:val="00306C2F"/>
    <w:rsid w:val="00307109"/>
    <w:rsid w:val="00307364"/>
    <w:rsid w:val="003073C5"/>
    <w:rsid w:val="00307488"/>
    <w:rsid w:val="003075F4"/>
    <w:rsid w:val="00307887"/>
    <w:rsid w:val="003078A3"/>
    <w:rsid w:val="0030792A"/>
    <w:rsid w:val="00307A52"/>
    <w:rsid w:val="00307E82"/>
    <w:rsid w:val="003105DA"/>
    <w:rsid w:val="00310661"/>
    <w:rsid w:val="003107E3"/>
    <w:rsid w:val="003107FB"/>
    <w:rsid w:val="0031088F"/>
    <w:rsid w:val="00310A62"/>
    <w:rsid w:val="00310C69"/>
    <w:rsid w:val="00310D51"/>
    <w:rsid w:val="00310E7E"/>
    <w:rsid w:val="003110B5"/>
    <w:rsid w:val="0031111E"/>
    <w:rsid w:val="00311287"/>
    <w:rsid w:val="003117CE"/>
    <w:rsid w:val="00311E15"/>
    <w:rsid w:val="00311FCE"/>
    <w:rsid w:val="0031245D"/>
    <w:rsid w:val="00312BB4"/>
    <w:rsid w:val="00312EFB"/>
    <w:rsid w:val="003130FB"/>
    <w:rsid w:val="003131A3"/>
    <w:rsid w:val="00313426"/>
    <w:rsid w:val="00313575"/>
    <w:rsid w:val="003135EE"/>
    <w:rsid w:val="0031396D"/>
    <w:rsid w:val="00313DB2"/>
    <w:rsid w:val="00313E89"/>
    <w:rsid w:val="00313F73"/>
    <w:rsid w:val="0031445A"/>
    <w:rsid w:val="00314559"/>
    <w:rsid w:val="00314824"/>
    <w:rsid w:val="003149B5"/>
    <w:rsid w:val="00314D47"/>
    <w:rsid w:val="00315AC7"/>
    <w:rsid w:val="00315CB2"/>
    <w:rsid w:val="0031606D"/>
    <w:rsid w:val="00316121"/>
    <w:rsid w:val="00316208"/>
    <w:rsid w:val="003166BB"/>
    <w:rsid w:val="003167C3"/>
    <w:rsid w:val="0031692D"/>
    <w:rsid w:val="00316DD4"/>
    <w:rsid w:val="003176AC"/>
    <w:rsid w:val="00317BAA"/>
    <w:rsid w:val="00317DB0"/>
    <w:rsid w:val="00317EE9"/>
    <w:rsid w:val="0032039F"/>
    <w:rsid w:val="00320474"/>
    <w:rsid w:val="00320476"/>
    <w:rsid w:val="003205B6"/>
    <w:rsid w:val="003208CD"/>
    <w:rsid w:val="003209B3"/>
    <w:rsid w:val="00320DCD"/>
    <w:rsid w:val="00321212"/>
    <w:rsid w:val="003219F7"/>
    <w:rsid w:val="0032216F"/>
    <w:rsid w:val="003226C6"/>
    <w:rsid w:val="003228F4"/>
    <w:rsid w:val="00322DDF"/>
    <w:rsid w:val="00322E50"/>
    <w:rsid w:val="0032361D"/>
    <w:rsid w:val="003237B3"/>
    <w:rsid w:val="0032381D"/>
    <w:rsid w:val="00323B96"/>
    <w:rsid w:val="00323CCB"/>
    <w:rsid w:val="003240E5"/>
    <w:rsid w:val="003243B0"/>
    <w:rsid w:val="00324544"/>
    <w:rsid w:val="00324989"/>
    <w:rsid w:val="003249F8"/>
    <w:rsid w:val="00324EF2"/>
    <w:rsid w:val="00325009"/>
    <w:rsid w:val="003254B2"/>
    <w:rsid w:val="003254CA"/>
    <w:rsid w:val="00325BB6"/>
    <w:rsid w:val="00325C00"/>
    <w:rsid w:val="00325D0C"/>
    <w:rsid w:val="00325EFD"/>
    <w:rsid w:val="00325F65"/>
    <w:rsid w:val="00325FEE"/>
    <w:rsid w:val="00326313"/>
    <w:rsid w:val="0032652B"/>
    <w:rsid w:val="00326977"/>
    <w:rsid w:val="00326A24"/>
    <w:rsid w:val="00326CD6"/>
    <w:rsid w:val="00326FCC"/>
    <w:rsid w:val="00327035"/>
    <w:rsid w:val="003271B4"/>
    <w:rsid w:val="0032736C"/>
    <w:rsid w:val="003277BD"/>
    <w:rsid w:val="00327993"/>
    <w:rsid w:val="00327B1B"/>
    <w:rsid w:val="00327C35"/>
    <w:rsid w:val="00327F1F"/>
    <w:rsid w:val="0033069D"/>
    <w:rsid w:val="00330825"/>
    <w:rsid w:val="00330920"/>
    <w:rsid w:val="003309B7"/>
    <w:rsid w:val="00331997"/>
    <w:rsid w:val="00331C4A"/>
    <w:rsid w:val="00331D77"/>
    <w:rsid w:val="0033204C"/>
    <w:rsid w:val="0033215D"/>
    <w:rsid w:val="003325B3"/>
    <w:rsid w:val="003325FA"/>
    <w:rsid w:val="00332B04"/>
    <w:rsid w:val="00332CB5"/>
    <w:rsid w:val="00332E0B"/>
    <w:rsid w:val="003330CD"/>
    <w:rsid w:val="00333699"/>
    <w:rsid w:val="0033373D"/>
    <w:rsid w:val="00333875"/>
    <w:rsid w:val="003338BB"/>
    <w:rsid w:val="00333B15"/>
    <w:rsid w:val="00333BB7"/>
    <w:rsid w:val="00333FB1"/>
    <w:rsid w:val="0033400C"/>
    <w:rsid w:val="00334223"/>
    <w:rsid w:val="003342DA"/>
    <w:rsid w:val="003342DD"/>
    <w:rsid w:val="0033463A"/>
    <w:rsid w:val="00334A40"/>
    <w:rsid w:val="00334A5A"/>
    <w:rsid w:val="00334A76"/>
    <w:rsid w:val="00334AAC"/>
    <w:rsid w:val="00334C35"/>
    <w:rsid w:val="00334EB9"/>
    <w:rsid w:val="00334F74"/>
    <w:rsid w:val="0033508B"/>
    <w:rsid w:val="003355E7"/>
    <w:rsid w:val="00335863"/>
    <w:rsid w:val="00335A68"/>
    <w:rsid w:val="00335C63"/>
    <w:rsid w:val="00335D30"/>
    <w:rsid w:val="00335F1E"/>
    <w:rsid w:val="00336069"/>
    <w:rsid w:val="003361C1"/>
    <w:rsid w:val="0033629C"/>
    <w:rsid w:val="00336366"/>
    <w:rsid w:val="003365AD"/>
    <w:rsid w:val="00336EA9"/>
    <w:rsid w:val="003370A8"/>
    <w:rsid w:val="00337373"/>
    <w:rsid w:val="003374D2"/>
    <w:rsid w:val="00337C54"/>
    <w:rsid w:val="00337E33"/>
    <w:rsid w:val="0034009D"/>
    <w:rsid w:val="003400CA"/>
    <w:rsid w:val="003401C9"/>
    <w:rsid w:val="00340266"/>
    <w:rsid w:val="003408DE"/>
    <w:rsid w:val="00340932"/>
    <w:rsid w:val="00340973"/>
    <w:rsid w:val="00340F40"/>
    <w:rsid w:val="0034133B"/>
    <w:rsid w:val="003416F6"/>
    <w:rsid w:val="00341AED"/>
    <w:rsid w:val="00341BBA"/>
    <w:rsid w:val="00341D2B"/>
    <w:rsid w:val="00341D4C"/>
    <w:rsid w:val="0034200B"/>
    <w:rsid w:val="003420B2"/>
    <w:rsid w:val="00342682"/>
    <w:rsid w:val="00342B05"/>
    <w:rsid w:val="003430C2"/>
    <w:rsid w:val="00343632"/>
    <w:rsid w:val="00343696"/>
    <w:rsid w:val="0034370F"/>
    <w:rsid w:val="003437A4"/>
    <w:rsid w:val="00343E1A"/>
    <w:rsid w:val="003441CE"/>
    <w:rsid w:val="00344392"/>
    <w:rsid w:val="00344740"/>
    <w:rsid w:val="00344A24"/>
    <w:rsid w:val="00344CFB"/>
    <w:rsid w:val="00345587"/>
    <w:rsid w:val="00345BC0"/>
    <w:rsid w:val="00345C05"/>
    <w:rsid w:val="00345CAF"/>
    <w:rsid w:val="00345F9A"/>
    <w:rsid w:val="003462AD"/>
    <w:rsid w:val="003463B5"/>
    <w:rsid w:val="00346496"/>
    <w:rsid w:val="00346596"/>
    <w:rsid w:val="0034699A"/>
    <w:rsid w:val="00346BD2"/>
    <w:rsid w:val="00346DA4"/>
    <w:rsid w:val="00346EF6"/>
    <w:rsid w:val="00346FB7"/>
    <w:rsid w:val="00347088"/>
    <w:rsid w:val="00347359"/>
    <w:rsid w:val="003478C4"/>
    <w:rsid w:val="0035089D"/>
    <w:rsid w:val="00350928"/>
    <w:rsid w:val="00350F2D"/>
    <w:rsid w:val="003513D4"/>
    <w:rsid w:val="00351504"/>
    <w:rsid w:val="0035150D"/>
    <w:rsid w:val="0035154E"/>
    <w:rsid w:val="003516F1"/>
    <w:rsid w:val="003518D7"/>
    <w:rsid w:val="00351960"/>
    <w:rsid w:val="00351970"/>
    <w:rsid w:val="00351C55"/>
    <w:rsid w:val="00351F7D"/>
    <w:rsid w:val="003522A2"/>
    <w:rsid w:val="0035233C"/>
    <w:rsid w:val="00352630"/>
    <w:rsid w:val="00352B20"/>
    <w:rsid w:val="00352B38"/>
    <w:rsid w:val="00353455"/>
    <w:rsid w:val="00353F8B"/>
    <w:rsid w:val="003540A8"/>
    <w:rsid w:val="00354225"/>
    <w:rsid w:val="00354308"/>
    <w:rsid w:val="00354358"/>
    <w:rsid w:val="00354361"/>
    <w:rsid w:val="0035495F"/>
    <w:rsid w:val="00354B3A"/>
    <w:rsid w:val="00354C19"/>
    <w:rsid w:val="00354D2B"/>
    <w:rsid w:val="00354FD1"/>
    <w:rsid w:val="00355009"/>
    <w:rsid w:val="00355279"/>
    <w:rsid w:val="003552AF"/>
    <w:rsid w:val="00355D41"/>
    <w:rsid w:val="0035674E"/>
    <w:rsid w:val="00356A8E"/>
    <w:rsid w:val="00356F41"/>
    <w:rsid w:val="0035704A"/>
    <w:rsid w:val="003570B4"/>
    <w:rsid w:val="00357722"/>
    <w:rsid w:val="00357C69"/>
    <w:rsid w:val="00357CE9"/>
    <w:rsid w:val="00357E8F"/>
    <w:rsid w:val="0035E5E1"/>
    <w:rsid w:val="00360099"/>
    <w:rsid w:val="003602A1"/>
    <w:rsid w:val="00360390"/>
    <w:rsid w:val="00360459"/>
    <w:rsid w:val="00360467"/>
    <w:rsid w:val="0036061F"/>
    <w:rsid w:val="003606E0"/>
    <w:rsid w:val="0036084F"/>
    <w:rsid w:val="00360B0A"/>
    <w:rsid w:val="00360D42"/>
    <w:rsid w:val="00360D5D"/>
    <w:rsid w:val="00360D74"/>
    <w:rsid w:val="0036114B"/>
    <w:rsid w:val="003611FA"/>
    <w:rsid w:val="003615F9"/>
    <w:rsid w:val="0036179F"/>
    <w:rsid w:val="003618DA"/>
    <w:rsid w:val="00361BFB"/>
    <w:rsid w:val="00361C24"/>
    <w:rsid w:val="00361C3C"/>
    <w:rsid w:val="003626AA"/>
    <w:rsid w:val="00362712"/>
    <w:rsid w:val="00362831"/>
    <w:rsid w:val="00363061"/>
    <w:rsid w:val="00363296"/>
    <w:rsid w:val="00363998"/>
    <w:rsid w:val="00363A13"/>
    <w:rsid w:val="00363A67"/>
    <w:rsid w:val="00363C58"/>
    <w:rsid w:val="0036412F"/>
    <w:rsid w:val="00364455"/>
    <w:rsid w:val="00364533"/>
    <w:rsid w:val="003648FD"/>
    <w:rsid w:val="00364929"/>
    <w:rsid w:val="00364D43"/>
    <w:rsid w:val="00365075"/>
    <w:rsid w:val="00365175"/>
    <w:rsid w:val="003653F8"/>
    <w:rsid w:val="003655B3"/>
    <w:rsid w:val="003658EA"/>
    <w:rsid w:val="00365933"/>
    <w:rsid w:val="003659BA"/>
    <w:rsid w:val="00365B7A"/>
    <w:rsid w:val="00365DE3"/>
    <w:rsid w:val="00365F34"/>
    <w:rsid w:val="003661C6"/>
    <w:rsid w:val="0036656E"/>
    <w:rsid w:val="003668F0"/>
    <w:rsid w:val="00366A7A"/>
    <w:rsid w:val="00366B7F"/>
    <w:rsid w:val="00366C66"/>
    <w:rsid w:val="003670EB"/>
    <w:rsid w:val="00367155"/>
    <w:rsid w:val="003672B7"/>
    <w:rsid w:val="003673C9"/>
    <w:rsid w:val="0036748F"/>
    <w:rsid w:val="003675FE"/>
    <w:rsid w:val="0036765B"/>
    <w:rsid w:val="00367D81"/>
    <w:rsid w:val="003700A2"/>
    <w:rsid w:val="00370100"/>
    <w:rsid w:val="00370200"/>
    <w:rsid w:val="003702BB"/>
    <w:rsid w:val="0037042E"/>
    <w:rsid w:val="00370464"/>
    <w:rsid w:val="003705F9"/>
    <w:rsid w:val="003706EF"/>
    <w:rsid w:val="0037129E"/>
    <w:rsid w:val="00371330"/>
    <w:rsid w:val="00371470"/>
    <w:rsid w:val="00371490"/>
    <w:rsid w:val="00371758"/>
    <w:rsid w:val="00371824"/>
    <w:rsid w:val="00371925"/>
    <w:rsid w:val="0037194E"/>
    <w:rsid w:val="00371EBC"/>
    <w:rsid w:val="00371EDE"/>
    <w:rsid w:val="0037227D"/>
    <w:rsid w:val="003725F4"/>
    <w:rsid w:val="00372CA4"/>
    <w:rsid w:val="003731CE"/>
    <w:rsid w:val="00373278"/>
    <w:rsid w:val="00373414"/>
    <w:rsid w:val="003736DF"/>
    <w:rsid w:val="00373D8D"/>
    <w:rsid w:val="003741B8"/>
    <w:rsid w:val="003744BA"/>
    <w:rsid w:val="003744EB"/>
    <w:rsid w:val="003748AB"/>
    <w:rsid w:val="00374D40"/>
    <w:rsid w:val="00374D71"/>
    <w:rsid w:val="00374F35"/>
    <w:rsid w:val="003759D4"/>
    <w:rsid w:val="00375BE0"/>
    <w:rsid w:val="00375F19"/>
    <w:rsid w:val="00375FCB"/>
    <w:rsid w:val="00376058"/>
    <w:rsid w:val="0037617D"/>
    <w:rsid w:val="00376561"/>
    <w:rsid w:val="003765EE"/>
    <w:rsid w:val="00376760"/>
    <w:rsid w:val="003775C2"/>
    <w:rsid w:val="003778E5"/>
    <w:rsid w:val="00377D7B"/>
    <w:rsid w:val="00377DE0"/>
    <w:rsid w:val="00377FBE"/>
    <w:rsid w:val="00380170"/>
    <w:rsid w:val="003803AF"/>
    <w:rsid w:val="00380BC5"/>
    <w:rsid w:val="00380C7E"/>
    <w:rsid w:val="0038108B"/>
    <w:rsid w:val="00381299"/>
    <w:rsid w:val="00381513"/>
    <w:rsid w:val="00381614"/>
    <w:rsid w:val="00381904"/>
    <w:rsid w:val="00381A13"/>
    <w:rsid w:val="00381DEA"/>
    <w:rsid w:val="003820AD"/>
    <w:rsid w:val="003828F9"/>
    <w:rsid w:val="00382BEE"/>
    <w:rsid w:val="00382EF0"/>
    <w:rsid w:val="003830B2"/>
    <w:rsid w:val="0038379C"/>
    <w:rsid w:val="00383C66"/>
    <w:rsid w:val="003840A2"/>
    <w:rsid w:val="003844E2"/>
    <w:rsid w:val="003844F3"/>
    <w:rsid w:val="0038455A"/>
    <w:rsid w:val="003845A5"/>
    <w:rsid w:val="003849C5"/>
    <w:rsid w:val="00384ED0"/>
    <w:rsid w:val="00384EE3"/>
    <w:rsid w:val="0038517B"/>
    <w:rsid w:val="003852E5"/>
    <w:rsid w:val="0038536A"/>
    <w:rsid w:val="00385962"/>
    <w:rsid w:val="00385AD4"/>
    <w:rsid w:val="00385B04"/>
    <w:rsid w:val="00385EA2"/>
    <w:rsid w:val="0038627F"/>
    <w:rsid w:val="003864AC"/>
    <w:rsid w:val="003867B1"/>
    <w:rsid w:val="00386B88"/>
    <w:rsid w:val="00386C72"/>
    <w:rsid w:val="00386FF4"/>
    <w:rsid w:val="003875EC"/>
    <w:rsid w:val="003875F2"/>
    <w:rsid w:val="0038761B"/>
    <w:rsid w:val="003876FF"/>
    <w:rsid w:val="0038776B"/>
    <w:rsid w:val="00387B28"/>
    <w:rsid w:val="0039048B"/>
    <w:rsid w:val="0039055C"/>
    <w:rsid w:val="0039066A"/>
    <w:rsid w:val="00390795"/>
    <w:rsid w:val="00390844"/>
    <w:rsid w:val="00390DA2"/>
    <w:rsid w:val="00390E3D"/>
    <w:rsid w:val="0039102D"/>
    <w:rsid w:val="003910E5"/>
    <w:rsid w:val="00391197"/>
    <w:rsid w:val="003911E2"/>
    <w:rsid w:val="00391237"/>
    <w:rsid w:val="0039193B"/>
    <w:rsid w:val="00391CB7"/>
    <w:rsid w:val="00391D1E"/>
    <w:rsid w:val="00391E49"/>
    <w:rsid w:val="00392023"/>
    <w:rsid w:val="003921AE"/>
    <w:rsid w:val="00392206"/>
    <w:rsid w:val="00392711"/>
    <w:rsid w:val="003928DB"/>
    <w:rsid w:val="003929E0"/>
    <w:rsid w:val="003929FD"/>
    <w:rsid w:val="00392D57"/>
    <w:rsid w:val="003933C7"/>
    <w:rsid w:val="003935ED"/>
    <w:rsid w:val="0039383B"/>
    <w:rsid w:val="00393FC2"/>
    <w:rsid w:val="00394001"/>
    <w:rsid w:val="00394341"/>
    <w:rsid w:val="003946B4"/>
    <w:rsid w:val="00394897"/>
    <w:rsid w:val="00394AFB"/>
    <w:rsid w:val="00394D53"/>
    <w:rsid w:val="00395317"/>
    <w:rsid w:val="00395689"/>
    <w:rsid w:val="00395A91"/>
    <w:rsid w:val="00395B9A"/>
    <w:rsid w:val="00395CB3"/>
    <w:rsid w:val="00395D7E"/>
    <w:rsid w:val="00395D83"/>
    <w:rsid w:val="00396A2A"/>
    <w:rsid w:val="00396B93"/>
    <w:rsid w:val="00396C97"/>
    <w:rsid w:val="00396D9F"/>
    <w:rsid w:val="00397025"/>
    <w:rsid w:val="0039744E"/>
    <w:rsid w:val="00397EA7"/>
    <w:rsid w:val="003A0569"/>
    <w:rsid w:val="003A0625"/>
    <w:rsid w:val="003A0738"/>
    <w:rsid w:val="003A082B"/>
    <w:rsid w:val="003A087D"/>
    <w:rsid w:val="003A0B46"/>
    <w:rsid w:val="003A0E85"/>
    <w:rsid w:val="003A10CE"/>
    <w:rsid w:val="003A165F"/>
    <w:rsid w:val="003A1976"/>
    <w:rsid w:val="003A1B8E"/>
    <w:rsid w:val="003A1BD1"/>
    <w:rsid w:val="003A1CD0"/>
    <w:rsid w:val="003A1D7F"/>
    <w:rsid w:val="003A229C"/>
    <w:rsid w:val="003A241D"/>
    <w:rsid w:val="003A2887"/>
    <w:rsid w:val="003A29A9"/>
    <w:rsid w:val="003A2B44"/>
    <w:rsid w:val="003A31E3"/>
    <w:rsid w:val="003A38B0"/>
    <w:rsid w:val="003A38FA"/>
    <w:rsid w:val="003A3973"/>
    <w:rsid w:val="003A39FC"/>
    <w:rsid w:val="003A3A8C"/>
    <w:rsid w:val="003A3D6A"/>
    <w:rsid w:val="003A3D6C"/>
    <w:rsid w:val="003A3F16"/>
    <w:rsid w:val="003A4373"/>
    <w:rsid w:val="003A48F5"/>
    <w:rsid w:val="003A4D1D"/>
    <w:rsid w:val="003A4F35"/>
    <w:rsid w:val="003A4FC1"/>
    <w:rsid w:val="003A5809"/>
    <w:rsid w:val="003A59B6"/>
    <w:rsid w:val="003A5AF3"/>
    <w:rsid w:val="003A601C"/>
    <w:rsid w:val="003A6060"/>
    <w:rsid w:val="003A65E0"/>
    <w:rsid w:val="003A668A"/>
    <w:rsid w:val="003A67D9"/>
    <w:rsid w:val="003A6999"/>
    <w:rsid w:val="003A6B85"/>
    <w:rsid w:val="003A6D01"/>
    <w:rsid w:val="003A6E87"/>
    <w:rsid w:val="003A76A6"/>
    <w:rsid w:val="003A7A18"/>
    <w:rsid w:val="003A7B35"/>
    <w:rsid w:val="003A7E91"/>
    <w:rsid w:val="003B025A"/>
    <w:rsid w:val="003B0366"/>
    <w:rsid w:val="003B05EE"/>
    <w:rsid w:val="003B0626"/>
    <w:rsid w:val="003B0C77"/>
    <w:rsid w:val="003B13B0"/>
    <w:rsid w:val="003B167D"/>
    <w:rsid w:val="003B1A66"/>
    <w:rsid w:val="003B1AD8"/>
    <w:rsid w:val="003B1B59"/>
    <w:rsid w:val="003B1C0A"/>
    <w:rsid w:val="003B240A"/>
    <w:rsid w:val="003B2453"/>
    <w:rsid w:val="003B2ACF"/>
    <w:rsid w:val="003B2E14"/>
    <w:rsid w:val="003B3226"/>
    <w:rsid w:val="003B3647"/>
    <w:rsid w:val="003B3819"/>
    <w:rsid w:val="003B3A47"/>
    <w:rsid w:val="003B3D09"/>
    <w:rsid w:val="003B4046"/>
    <w:rsid w:val="003B417E"/>
    <w:rsid w:val="003B4841"/>
    <w:rsid w:val="003B4CC2"/>
    <w:rsid w:val="003B4E79"/>
    <w:rsid w:val="003B50E2"/>
    <w:rsid w:val="003B51BE"/>
    <w:rsid w:val="003B52B8"/>
    <w:rsid w:val="003B5418"/>
    <w:rsid w:val="003B55B0"/>
    <w:rsid w:val="003B5A28"/>
    <w:rsid w:val="003B5A57"/>
    <w:rsid w:val="003B5B98"/>
    <w:rsid w:val="003B5CBD"/>
    <w:rsid w:val="003B5EA4"/>
    <w:rsid w:val="003B686C"/>
    <w:rsid w:val="003B6881"/>
    <w:rsid w:val="003B6FC8"/>
    <w:rsid w:val="003B71EA"/>
    <w:rsid w:val="003B7652"/>
    <w:rsid w:val="003B7AE6"/>
    <w:rsid w:val="003B7BCE"/>
    <w:rsid w:val="003C0049"/>
    <w:rsid w:val="003C0063"/>
    <w:rsid w:val="003C03C3"/>
    <w:rsid w:val="003C0BA7"/>
    <w:rsid w:val="003C0C89"/>
    <w:rsid w:val="003C0FE9"/>
    <w:rsid w:val="003C1076"/>
    <w:rsid w:val="003C10DC"/>
    <w:rsid w:val="003C12C0"/>
    <w:rsid w:val="003C12F7"/>
    <w:rsid w:val="003C137E"/>
    <w:rsid w:val="003C1494"/>
    <w:rsid w:val="003C1872"/>
    <w:rsid w:val="003C187A"/>
    <w:rsid w:val="003C18A0"/>
    <w:rsid w:val="003C1A55"/>
    <w:rsid w:val="003C1AF9"/>
    <w:rsid w:val="003C1BE6"/>
    <w:rsid w:val="003C21E7"/>
    <w:rsid w:val="003C256B"/>
    <w:rsid w:val="003C29D2"/>
    <w:rsid w:val="003C2BD8"/>
    <w:rsid w:val="003C2DA9"/>
    <w:rsid w:val="003C357B"/>
    <w:rsid w:val="003C3815"/>
    <w:rsid w:val="003C3A0C"/>
    <w:rsid w:val="003C3C6D"/>
    <w:rsid w:val="003C440D"/>
    <w:rsid w:val="003C463C"/>
    <w:rsid w:val="003C4B36"/>
    <w:rsid w:val="003C4F16"/>
    <w:rsid w:val="003C4F85"/>
    <w:rsid w:val="003C50EE"/>
    <w:rsid w:val="003C51FB"/>
    <w:rsid w:val="003C530D"/>
    <w:rsid w:val="003C5500"/>
    <w:rsid w:val="003C5612"/>
    <w:rsid w:val="003C5A72"/>
    <w:rsid w:val="003C5BA0"/>
    <w:rsid w:val="003C5DD8"/>
    <w:rsid w:val="003C5E89"/>
    <w:rsid w:val="003C5ECD"/>
    <w:rsid w:val="003C62F1"/>
    <w:rsid w:val="003C65A9"/>
    <w:rsid w:val="003C66C5"/>
    <w:rsid w:val="003C66DB"/>
    <w:rsid w:val="003C67BC"/>
    <w:rsid w:val="003C67C1"/>
    <w:rsid w:val="003C6AA7"/>
    <w:rsid w:val="003C6CA0"/>
    <w:rsid w:val="003C6F98"/>
    <w:rsid w:val="003C706F"/>
    <w:rsid w:val="003C742B"/>
    <w:rsid w:val="003C75EA"/>
    <w:rsid w:val="003C75F4"/>
    <w:rsid w:val="003C7E0B"/>
    <w:rsid w:val="003C7E6B"/>
    <w:rsid w:val="003D0176"/>
    <w:rsid w:val="003D02B0"/>
    <w:rsid w:val="003D031E"/>
    <w:rsid w:val="003D067A"/>
    <w:rsid w:val="003D09B3"/>
    <w:rsid w:val="003D0F98"/>
    <w:rsid w:val="003D101D"/>
    <w:rsid w:val="003D11B9"/>
    <w:rsid w:val="003D11BC"/>
    <w:rsid w:val="003D1372"/>
    <w:rsid w:val="003D1426"/>
    <w:rsid w:val="003D1449"/>
    <w:rsid w:val="003D147F"/>
    <w:rsid w:val="003D160C"/>
    <w:rsid w:val="003D1974"/>
    <w:rsid w:val="003D1A7E"/>
    <w:rsid w:val="003D1C60"/>
    <w:rsid w:val="003D1D91"/>
    <w:rsid w:val="003D249D"/>
    <w:rsid w:val="003D24F7"/>
    <w:rsid w:val="003D283C"/>
    <w:rsid w:val="003D283D"/>
    <w:rsid w:val="003D2855"/>
    <w:rsid w:val="003D2C98"/>
    <w:rsid w:val="003D2CA3"/>
    <w:rsid w:val="003D2EBC"/>
    <w:rsid w:val="003D34E8"/>
    <w:rsid w:val="003D37E4"/>
    <w:rsid w:val="003D3D72"/>
    <w:rsid w:val="003D43E2"/>
    <w:rsid w:val="003D4635"/>
    <w:rsid w:val="003D48F6"/>
    <w:rsid w:val="003D4E25"/>
    <w:rsid w:val="003D4EDE"/>
    <w:rsid w:val="003D5080"/>
    <w:rsid w:val="003D57A9"/>
    <w:rsid w:val="003D58F3"/>
    <w:rsid w:val="003D5991"/>
    <w:rsid w:val="003D5A44"/>
    <w:rsid w:val="003D5DA5"/>
    <w:rsid w:val="003D6052"/>
    <w:rsid w:val="003D621C"/>
    <w:rsid w:val="003D65D2"/>
    <w:rsid w:val="003D65D9"/>
    <w:rsid w:val="003D6AC8"/>
    <w:rsid w:val="003D6BCA"/>
    <w:rsid w:val="003D6D56"/>
    <w:rsid w:val="003D7088"/>
    <w:rsid w:val="003D79B2"/>
    <w:rsid w:val="003D7A98"/>
    <w:rsid w:val="003E14BA"/>
    <w:rsid w:val="003E1657"/>
    <w:rsid w:val="003E1815"/>
    <w:rsid w:val="003E1D3F"/>
    <w:rsid w:val="003E1F2C"/>
    <w:rsid w:val="003E2059"/>
    <w:rsid w:val="003E2097"/>
    <w:rsid w:val="003E231B"/>
    <w:rsid w:val="003E2789"/>
    <w:rsid w:val="003E27AF"/>
    <w:rsid w:val="003E2F39"/>
    <w:rsid w:val="003E3043"/>
    <w:rsid w:val="003E323E"/>
    <w:rsid w:val="003E35AF"/>
    <w:rsid w:val="003E3640"/>
    <w:rsid w:val="003E3824"/>
    <w:rsid w:val="003E3A14"/>
    <w:rsid w:val="003E43EC"/>
    <w:rsid w:val="003E44D1"/>
    <w:rsid w:val="003E458C"/>
    <w:rsid w:val="003E4644"/>
    <w:rsid w:val="003E47B7"/>
    <w:rsid w:val="003E4A9C"/>
    <w:rsid w:val="003E4B77"/>
    <w:rsid w:val="003E4D4C"/>
    <w:rsid w:val="003E4F48"/>
    <w:rsid w:val="003E4F4D"/>
    <w:rsid w:val="003E5416"/>
    <w:rsid w:val="003E56AD"/>
    <w:rsid w:val="003E5873"/>
    <w:rsid w:val="003E5B26"/>
    <w:rsid w:val="003E5CF7"/>
    <w:rsid w:val="003E5EF5"/>
    <w:rsid w:val="003E6093"/>
    <w:rsid w:val="003E631B"/>
    <w:rsid w:val="003E63A1"/>
    <w:rsid w:val="003E63D2"/>
    <w:rsid w:val="003E6541"/>
    <w:rsid w:val="003E6941"/>
    <w:rsid w:val="003E69CC"/>
    <w:rsid w:val="003E6A30"/>
    <w:rsid w:val="003E6D0B"/>
    <w:rsid w:val="003E6E2F"/>
    <w:rsid w:val="003E719B"/>
    <w:rsid w:val="003E71B5"/>
    <w:rsid w:val="003E7387"/>
    <w:rsid w:val="003E760E"/>
    <w:rsid w:val="003E7710"/>
    <w:rsid w:val="003E7A6E"/>
    <w:rsid w:val="003E7FBE"/>
    <w:rsid w:val="003E7FCC"/>
    <w:rsid w:val="003F0223"/>
    <w:rsid w:val="003F0611"/>
    <w:rsid w:val="003F069F"/>
    <w:rsid w:val="003F08B6"/>
    <w:rsid w:val="003F12A2"/>
    <w:rsid w:val="003F1891"/>
    <w:rsid w:val="003F1AFB"/>
    <w:rsid w:val="003F20CD"/>
    <w:rsid w:val="003F2406"/>
    <w:rsid w:val="003F2417"/>
    <w:rsid w:val="003F27B3"/>
    <w:rsid w:val="003F27DB"/>
    <w:rsid w:val="003F304D"/>
    <w:rsid w:val="003F3289"/>
    <w:rsid w:val="003F333B"/>
    <w:rsid w:val="003F3500"/>
    <w:rsid w:val="003F365C"/>
    <w:rsid w:val="003F3876"/>
    <w:rsid w:val="003F3C03"/>
    <w:rsid w:val="003F3C07"/>
    <w:rsid w:val="003F3D5C"/>
    <w:rsid w:val="003F3F34"/>
    <w:rsid w:val="003F3F64"/>
    <w:rsid w:val="003F413D"/>
    <w:rsid w:val="003F42CB"/>
    <w:rsid w:val="003F43A0"/>
    <w:rsid w:val="003F48BB"/>
    <w:rsid w:val="003F48F6"/>
    <w:rsid w:val="003F4A2F"/>
    <w:rsid w:val="003F4AC0"/>
    <w:rsid w:val="003F4B3C"/>
    <w:rsid w:val="003F4B53"/>
    <w:rsid w:val="003F4C7D"/>
    <w:rsid w:val="003F4D1C"/>
    <w:rsid w:val="003F4D5B"/>
    <w:rsid w:val="003F4F33"/>
    <w:rsid w:val="003F5039"/>
    <w:rsid w:val="003F5044"/>
    <w:rsid w:val="003F52A7"/>
    <w:rsid w:val="003F55AB"/>
    <w:rsid w:val="003F568F"/>
    <w:rsid w:val="003F570D"/>
    <w:rsid w:val="003F5929"/>
    <w:rsid w:val="003F5BCD"/>
    <w:rsid w:val="003F6218"/>
    <w:rsid w:val="003F64B3"/>
    <w:rsid w:val="003F6B3B"/>
    <w:rsid w:val="003F6B61"/>
    <w:rsid w:val="003F6BDB"/>
    <w:rsid w:val="003F6D11"/>
    <w:rsid w:val="003F7464"/>
    <w:rsid w:val="003F747A"/>
    <w:rsid w:val="003F74AA"/>
    <w:rsid w:val="003F7632"/>
    <w:rsid w:val="003F7AC2"/>
    <w:rsid w:val="003F7C2F"/>
    <w:rsid w:val="003F7E2A"/>
    <w:rsid w:val="003F7F4D"/>
    <w:rsid w:val="003F7F50"/>
    <w:rsid w:val="003F7FD0"/>
    <w:rsid w:val="004000F4"/>
    <w:rsid w:val="00400492"/>
    <w:rsid w:val="00400BFF"/>
    <w:rsid w:val="00400EC3"/>
    <w:rsid w:val="00401084"/>
    <w:rsid w:val="004012D4"/>
    <w:rsid w:val="0040130D"/>
    <w:rsid w:val="004015A6"/>
    <w:rsid w:val="004015A7"/>
    <w:rsid w:val="00401B61"/>
    <w:rsid w:val="00401CEB"/>
    <w:rsid w:val="00402013"/>
    <w:rsid w:val="004022A8"/>
    <w:rsid w:val="004022AA"/>
    <w:rsid w:val="00402772"/>
    <w:rsid w:val="00402A82"/>
    <w:rsid w:val="00402CFA"/>
    <w:rsid w:val="00402E5E"/>
    <w:rsid w:val="00403044"/>
    <w:rsid w:val="00403364"/>
    <w:rsid w:val="0040388B"/>
    <w:rsid w:val="004039F8"/>
    <w:rsid w:val="00403C61"/>
    <w:rsid w:val="00403C7C"/>
    <w:rsid w:val="00404240"/>
    <w:rsid w:val="00404643"/>
    <w:rsid w:val="004046BD"/>
    <w:rsid w:val="00404C2A"/>
    <w:rsid w:val="00405159"/>
    <w:rsid w:val="00405B29"/>
    <w:rsid w:val="00405BDF"/>
    <w:rsid w:val="00405BEC"/>
    <w:rsid w:val="00405CE5"/>
    <w:rsid w:val="00406080"/>
    <w:rsid w:val="004060EE"/>
    <w:rsid w:val="004061EE"/>
    <w:rsid w:val="0040637E"/>
    <w:rsid w:val="00406494"/>
    <w:rsid w:val="004064A9"/>
    <w:rsid w:val="00406621"/>
    <w:rsid w:val="00406860"/>
    <w:rsid w:val="00406899"/>
    <w:rsid w:val="00406918"/>
    <w:rsid w:val="00406F1A"/>
    <w:rsid w:val="00407107"/>
    <w:rsid w:val="00407138"/>
    <w:rsid w:val="004071FD"/>
    <w:rsid w:val="004077B4"/>
    <w:rsid w:val="0041030B"/>
    <w:rsid w:val="004104F5"/>
    <w:rsid w:val="00410609"/>
    <w:rsid w:val="0041078D"/>
    <w:rsid w:val="00410818"/>
    <w:rsid w:val="00410C35"/>
    <w:rsid w:val="00411029"/>
    <w:rsid w:val="004116A8"/>
    <w:rsid w:val="0041188F"/>
    <w:rsid w:val="0041196D"/>
    <w:rsid w:val="00411BAE"/>
    <w:rsid w:val="00411C4D"/>
    <w:rsid w:val="00411FF1"/>
    <w:rsid w:val="00412F4B"/>
    <w:rsid w:val="00412FA5"/>
    <w:rsid w:val="00412FC8"/>
    <w:rsid w:val="0041318F"/>
    <w:rsid w:val="004131F3"/>
    <w:rsid w:val="004134EC"/>
    <w:rsid w:val="0041367F"/>
    <w:rsid w:val="00413716"/>
    <w:rsid w:val="00413822"/>
    <w:rsid w:val="00413C37"/>
    <w:rsid w:val="00414220"/>
    <w:rsid w:val="0041428A"/>
    <w:rsid w:val="0041464D"/>
    <w:rsid w:val="00414B07"/>
    <w:rsid w:val="00414BA2"/>
    <w:rsid w:val="00414BCD"/>
    <w:rsid w:val="00414D8E"/>
    <w:rsid w:val="00414E95"/>
    <w:rsid w:val="00414ECD"/>
    <w:rsid w:val="004154B2"/>
    <w:rsid w:val="004154FE"/>
    <w:rsid w:val="00415884"/>
    <w:rsid w:val="00415AE3"/>
    <w:rsid w:val="00415D10"/>
    <w:rsid w:val="00415D16"/>
    <w:rsid w:val="004160FF"/>
    <w:rsid w:val="00416230"/>
    <w:rsid w:val="004162D4"/>
    <w:rsid w:val="0041639F"/>
    <w:rsid w:val="0041676B"/>
    <w:rsid w:val="00416909"/>
    <w:rsid w:val="00416B7A"/>
    <w:rsid w:val="00416DEC"/>
    <w:rsid w:val="00416EF7"/>
    <w:rsid w:val="00416F5F"/>
    <w:rsid w:val="00417098"/>
    <w:rsid w:val="00417135"/>
    <w:rsid w:val="0041744D"/>
    <w:rsid w:val="0041781C"/>
    <w:rsid w:val="004178A0"/>
    <w:rsid w:val="004178A8"/>
    <w:rsid w:val="004179C9"/>
    <w:rsid w:val="00417E8B"/>
    <w:rsid w:val="0042003D"/>
    <w:rsid w:val="004201CE"/>
    <w:rsid w:val="004209A4"/>
    <w:rsid w:val="00420A44"/>
    <w:rsid w:val="0042143E"/>
    <w:rsid w:val="00421728"/>
    <w:rsid w:val="00421832"/>
    <w:rsid w:val="00421930"/>
    <w:rsid w:val="00421B2D"/>
    <w:rsid w:val="00421BBC"/>
    <w:rsid w:val="00421EC6"/>
    <w:rsid w:val="004220CD"/>
    <w:rsid w:val="00422311"/>
    <w:rsid w:val="004225E2"/>
    <w:rsid w:val="00422AB4"/>
    <w:rsid w:val="00422CE3"/>
    <w:rsid w:val="00423020"/>
    <w:rsid w:val="00423920"/>
    <w:rsid w:val="00423A45"/>
    <w:rsid w:val="00423AB6"/>
    <w:rsid w:val="00423CF5"/>
    <w:rsid w:val="004240CE"/>
    <w:rsid w:val="0042425A"/>
    <w:rsid w:val="004243A2"/>
    <w:rsid w:val="004243A6"/>
    <w:rsid w:val="004248A4"/>
    <w:rsid w:val="00424D74"/>
    <w:rsid w:val="00425427"/>
    <w:rsid w:val="004255FF"/>
    <w:rsid w:val="00425D93"/>
    <w:rsid w:val="00425F10"/>
    <w:rsid w:val="00425FAB"/>
    <w:rsid w:val="00426171"/>
    <w:rsid w:val="004265A6"/>
    <w:rsid w:val="0042661B"/>
    <w:rsid w:val="004266C2"/>
    <w:rsid w:val="00426B82"/>
    <w:rsid w:val="00426DA8"/>
    <w:rsid w:val="00426F84"/>
    <w:rsid w:val="00426FCA"/>
    <w:rsid w:val="004271DA"/>
    <w:rsid w:val="004273C7"/>
    <w:rsid w:val="00427A55"/>
    <w:rsid w:val="00427AF9"/>
    <w:rsid w:val="00427C49"/>
    <w:rsid w:val="00427CBE"/>
    <w:rsid w:val="00427CDB"/>
    <w:rsid w:val="00427D58"/>
    <w:rsid w:val="00427D91"/>
    <w:rsid w:val="00430236"/>
    <w:rsid w:val="004302D3"/>
    <w:rsid w:val="0043050F"/>
    <w:rsid w:val="004308DB"/>
    <w:rsid w:val="00430B9C"/>
    <w:rsid w:val="00430CD2"/>
    <w:rsid w:val="00430D04"/>
    <w:rsid w:val="00430F6E"/>
    <w:rsid w:val="00430FA7"/>
    <w:rsid w:val="00431125"/>
    <w:rsid w:val="00431338"/>
    <w:rsid w:val="004316DD"/>
    <w:rsid w:val="00431923"/>
    <w:rsid w:val="00431E4A"/>
    <w:rsid w:val="00432159"/>
    <w:rsid w:val="004323D7"/>
    <w:rsid w:val="004324E6"/>
    <w:rsid w:val="00432634"/>
    <w:rsid w:val="0043265C"/>
    <w:rsid w:val="004327B3"/>
    <w:rsid w:val="00432F26"/>
    <w:rsid w:val="00433015"/>
    <w:rsid w:val="0043338D"/>
    <w:rsid w:val="0043374B"/>
    <w:rsid w:val="004338C1"/>
    <w:rsid w:val="00433A14"/>
    <w:rsid w:val="00433D0A"/>
    <w:rsid w:val="0043418F"/>
    <w:rsid w:val="0043495F"/>
    <w:rsid w:val="004349EE"/>
    <w:rsid w:val="00434B52"/>
    <w:rsid w:val="00435196"/>
    <w:rsid w:val="004352A0"/>
    <w:rsid w:val="004352ED"/>
    <w:rsid w:val="004353D0"/>
    <w:rsid w:val="00435BFD"/>
    <w:rsid w:val="00435E97"/>
    <w:rsid w:val="00435F83"/>
    <w:rsid w:val="004360D4"/>
    <w:rsid w:val="0043613B"/>
    <w:rsid w:val="0043697C"/>
    <w:rsid w:val="00436B59"/>
    <w:rsid w:val="00436B76"/>
    <w:rsid w:val="00436B83"/>
    <w:rsid w:val="00436C47"/>
    <w:rsid w:val="00436FC9"/>
    <w:rsid w:val="00436FF6"/>
    <w:rsid w:val="00437226"/>
    <w:rsid w:val="00437307"/>
    <w:rsid w:val="00437563"/>
    <w:rsid w:val="004379DF"/>
    <w:rsid w:val="00437E02"/>
    <w:rsid w:val="00437E48"/>
    <w:rsid w:val="004401AF"/>
    <w:rsid w:val="00440325"/>
    <w:rsid w:val="00440455"/>
    <w:rsid w:val="00440C13"/>
    <w:rsid w:val="004410C2"/>
    <w:rsid w:val="00441325"/>
    <w:rsid w:val="0044133B"/>
    <w:rsid w:val="00441ACB"/>
    <w:rsid w:val="00441C13"/>
    <w:rsid w:val="00441D6C"/>
    <w:rsid w:val="00441E57"/>
    <w:rsid w:val="00441F60"/>
    <w:rsid w:val="00441FC9"/>
    <w:rsid w:val="0044231E"/>
    <w:rsid w:val="004423F4"/>
    <w:rsid w:val="00442625"/>
    <w:rsid w:val="00442848"/>
    <w:rsid w:val="00442B4B"/>
    <w:rsid w:val="00442EF0"/>
    <w:rsid w:val="00442F7B"/>
    <w:rsid w:val="004430CA"/>
    <w:rsid w:val="00443193"/>
    <w:rsid w:val="004434D5"/>
    <w:rsid w:val="004437B7"/>
    <w:rsid w:val="00443C96"/>
    <w:rsid w:val="00444173"/>
    <w:rsid w:val="004442EA"/>
    <w:rsid w:val="004442FC"/>
    <w:rsid w:val="00444358"/>
    <w:rsid w:val="00444443"/>
    <w:rsid w:val="00444547"/>
    <w:rsid w:val="004445FD"/>
    <w:rsid w:val="004447DC"/>
    <w:rsid w:val="00444DE0"/>
    <w:rsid w:val="00444F7B"/>
    <w:rsid w:val="004450E8"/>
    <w:rsid w:val="00445166"/>
    <w:rsid w:val="00445176"/>
    <w:rsid w:val="00445426"/>
    <w:rsid w:val="00445716"/>
    <w:rsid w:val="004458E2"/>
    <w:rsid w:val="004459CA"/>
    <w:rsid w:val="00446AFF"/>
    <w:rsid w:val="00446D6B"/>
    <w:rsid w:val="00446E27"/>
    <w:rsid w:val="00446E72"/>
    <w:rsid w:val="00446F98"/>
    <w:rsid w:val="004472AD"/>
    <w:rsid w:val="00447316"/>
    <w:rsid w:val="00447512"/>
    <w:rsid w:val="00447788"/>
    <w:rsid w:val="00447848"/>
    <w:rsid w:val="00447956"/>
    <w:rsid w:val="00447970"/>
    <w:rsid w:val="00447A0D"/>
    <w:rsid w:val="00447BAD"/>
    <w:rsid w:val="004501D6"/>
    <w:rsid w:val="00450371"/>
    <w:rsid w:val="00451030"/>
    <w:rsid w:val="00451536"/>
    <w:rsid w:val="00451895"/>
    <w:rsid w:val="004518FC"/>
    <w:rsid w:val="00451C9A"/>
    <w:rsid w:val="00451E19"/>
    <w:rsid w:val="004522F2"/>
    <w:rsid w:val="004527D3"/>
    <w:rsid w:val="00452A66"/>
    <w:rsid w:val="00453461"/>
    <w:rsid w:val="004534E5"/>
    <w:rsid w:val="0045359A"/>
    <w:rsid w:val="004537AC"/>
    <w:rsid w:val="00453B33"/>
    <w:rsid w:val="00453BA6"/>
    <w:rsid w:val="00453E91"/>
    <w:rsid w:val="00454C61"/>
    <w:rsid w:val="00454EE1"/>
    <w:rsid w:val="00454FC9"/>
    <w:rsid w:val="00455194"/>
    <w:rsid w:val="004551AC"/>
    <w:rsid w:val="004552F7"/>
    <w:rsid w:val="004553D9"/>
    <w:rsid w:val="004559FE"/>
    <w:rsid w:val="00455DE1"/>
    <w:rsid w:val="00455FD8"/>
    <w:rsid w:val="004560FE"/>
    <w:rsid w:val="0045644E"/>
    <w:rsid w:val="00456502"/>
    <w:rsid w:val="00456532"/>
    <w:rsid w:val="00456C77"/>
    <w:rsid w:val="00456E0C"/>
    <w:rsid w:val="004571A3"/>
    <w:rsid w:val="0045751E"/>
    <w:rsid w:val="00457701"/>
    <w:rsid w:val="00457D37"/>
    <w:rsid w:val="004606AB"/>
    <w:rsid w:val="00460813"/>
    <w:rsid w:val="00460A1C"/>
    <w:rsid w:val="00460A90"/>
    <w:rsid w:val="00460D33"/>
    <w:rsid w:val="00461259"/>
    <w:rsid w:val="004615FC"/>
    <w:rsid w:val="004618F3"/>
    <w:rsid w:val="00461902"/>
    <w:rsid w:val="00461BA9"/>
    <w:rsid w:val="00462078"/>
    <w:rsid w:val="00462653"/>
    <w:rsid w:val="004629FE"/>
    <w:rsid w:val="00462A19"/>
    <w:rsid w:val="00462B97"/>
    <w:rsid w:val="00462CF5"/>
    <w:rsid w:val="00462CF7"/>
    <w:rsid w:val="00462E28"/>
    <w:rsid w:val="00462EEB"/>
    <w:rsid w:val="00462FB0"/>
    <w:rsid w:val="004630EB"/>
    <w:rsid w:val="0046324E"/>
    <w:rsid w:val="004632B8"/>
    <w:rsid w:val="004634FC"/>
    <w:rsid w:val="0046381E"/>
    <w:rsid w:val="00463A0F"/>
    <w:rsid w:val="00463BC6"/>
    <w:rsid w:val="00463FB6"/>
    <w:rsid w:val="004641D3"/>
    <w:rsid w:val="004643CB"/>
    <w:rsid w:val="00464ACD"/>
    <w:rsid w:val="00464BE8"/>
    <w:rsid w:val="00464E5E"/>
    <w:rsid w:val="0046501E"/>
    <w:rsid w:val="00465336"/>
    <w:rsid w:val="00465561"/>
    <w:rsid w:val="004655A3"/>
    <w:rsid w:val="00465705"/>
    <w:rsid w:val="00465CB5"/>
    <w:rsid w:val="00465DB2"/>
    <w:rsid w:val="00465FD9"/>
    <w:rsid w:val="004660F6"/>
    <w:rsid w:val="0046627F"/>
    <w:rsid w:val="0046628C"/>
    <w:rsid w:val="0046664A"/>
    <w:rsid w:val="00466CF2"/>
    <w:rsid w:val="00466EFA"/>
    <w:rsid w:val="00466F09"/>
    <w:rsid w:val="00467292"/>
    <w:rsid w:val="004672DA"/>
    <w:rsid w:val="00467C17"/>
    <w:rsid w:val="00467C19"/>
    <w:rsid w:val="00467C4E"/>
    <w:rsid w:val="00467C97"/>
    <w:rsid w:val="00467E8A"/>
    <w:rsid w:val="0047017F"/>
    <w:rsid w:val="00470F62"/>
    <w:rsid w:val="00471120"/>
    <w:rsid w:val="00471517"/>
    <w:rsid w:val="00471893"/>
    <w:rsid w:val="00471A88"/>
    <w:rsid w:val="00471B45"/>
    <w:rsid w:val="00472037"/>
    <w:rsid w:val="00472054"/>
    <w:rsid w:val="004721FF"/>
    <w:rsid w:val="004723AC"/>
    <w:rsid w:val="00472427"/>
    <w:rsid w:val="00472602"/>
    <w:rsid w:val="00472FD5"/>
    <w:rsid w:val="004730F8"/>
    <w:rsid w:val="004733C0"/>
    <w:rsid w:val="004736DA"/>
    <w:rsid w:val="0047386F"/>
    <w:rsid w:val="00473B49"/>
    <w:rsid w:val="00473E5B"/>
    <w:rsid w:val="00473FAF"/>
    <w:rsid w:val="004743D8"/>
    <w:rsid w:val="004743E0"/>
    <w:rsid w:val="0047493B"/>
    <w:rsid w:val="004752A6"/>
    <w:rsid w:val="00475407"/>
    <w:rsid w:val="0047550C"/>
    <w:rsid w:val="004756CE"/>
    <w:rsid w:val="00475C55"/>
    <w:rsid w:val="00475E6A"/>
    <w:rsid w:val="004761E2"/>
    <w:rsid w:val="0047636E"/>
    <w:rsid w:val="004765F4"/>
    <w:rsid w:val="00476AEB"/>
    <w:rsid w:val="00476C83"/>
    <w:rsid w:val="00476CA7"/>
    <w:rsid w:val="00477153"/>
    <w:rsid w:val="00477558"/>
    <w:rsid w:val="00477617"/>
    <w:rsid w:val="0047763B"/>
    <w:rsid w:val="00477FF9"/>
    <w:rsid w:val="004800BF"/>
    <w:rsid w:val="0048021A"/>
    <w:rsid w:val="0048021E"/>
    <w:rsid w:val="0048064F"/>
    <w:rsid w:val="00480D5D"/>
    <w:rsid w:val="00480D87"/>
    <w:rsid w:val="00480DA4"/>
    <w:rsid w:val="00480E1A"/>
    <w:rsid w:val="0048102A"/>
    <w:rsid w:val="00481177"/>
    <w:rsid w:val="004813B6"/>
    <w:rsid w:val="0048192A"/>
    <w:rsid w:val="0048203E"/>
    <w:rsid w:val="00482064"/>
    <w:rsid w:val="004823B5"/>
    <w:rsid w:val="0048247B"/>
    <w:rsid w:val="00482597"/>
    <w:rsid w:val="00482B30"/>
    <w:rsid w:val="00482D81"/>
    <w:rsid w:val="00482EB5"/>
    <w:rsid w:val="00482F2D"/>
    <w:rsid w:val="00482FC0"/>
    <w:rsid w:val="00482FFF"/>
    <w:rsid w:val="0048322D"/>
    <w:rsid w:val="0048364C"/>
    <w:rsid w:val="004837DE"/>
    <w:rsid w:val="00483B04"/>
    <w:rsid w:val="00483CEF"/>
    <w:rsid w:val="00483F17"/>
    <w:rsid w:val="004844C4"/>
    <w:rsid w:val="0048455E"/>
    <w:rsid w:val="00484588"/>
    <w:rsid w:val="004845A2"/>
    <w:rsid w:val="004845E5"/>
    <w:rsid w:val="0048472B"/>
    <w:rsid w:val="004847F0"/>
    <w:rsid w:val="00484853"/>
    <w:rsid w:val="004849B1"/>
    <w:rsid w:val="00484A36"/>
    <w:rsid w:val="00484BE1"/>
    <w:rsid w:val="004852D3"/>
    <w:rsid w:val="00485584"/>
    <w:rsid w:val="00485AE6"/>
    <w:rsid w:val="00485B01"/>
    <w:rsid w:val="00485BB7"/>
    <w:rsid w:val="00485E46"/>
    <w:rsid w:val="00485FBF"/>
    <w:rsid w:val="00485FE6"/>
    <w:rsid w:val="00486A74"/>
    <w:rsid w:val="00486A95"/>
    <w:rsid w:val="00486CCC"/>
    <w:rsid w:val="00486F5B"/>
    <w:rsid w:val="00487351"/>
    <w:rsid w:val="004873F9"/>
    <w:rsid w:val="004875C6"/>
    <w:rsid w:val="004876AC"/>
    <w:rsid w:val="00487716"/>
    <w:rsid w:val="00487D84"/>
    <w:rsid w:val="00487E50"/>
    <w:rsid w:val="00487EC3"/>
    <w:rsid w:val="00487FBD"/>
    <w:rsid w:val="0049035B"/>
    <w:rsid w:val="0049049E"/>
    <w:rsid w:val="004904A2"/>
    <w:rsid w:val="00490770"/>
    <w:rsid w:val="00490CDE"/>
    <w:rsid w:val="0049125C"/>
    <w:rsid w:val="004913F1"/>
    <w:rsid w:val="0049141C"/>
    <w:rsid w:val="004915AB"/>
    <w:rsid w:val="004915EC"/>
    <w:rsid w:val="00491734"/>
    <w:rsid w:val="0049188A"/>
    <w:rsid w:val="004924F9"/>
    <w:rsid w:val="00493862"/>
    <w:rsid w:val="0049387D"/>
    <w:rsid w:val="00493E24"/>
    <w:rsid w:val="00494082"/>
    <w:rsid w:val="00494326"/>
    <w:rsid w:val="0049442D"/>
    <w:rsid w:val="004945D2"/>
    <w:rsid w:val="004948D1"/>
    <w:rsid w:val="0049503D"/>
    <w:rsid w:val="00495DE7"/>
    <w:rsid w:val="004963AE"/>
    <w:rsid w:val="00496458"/>
    <w:rsid w:val="00496814"/>
    <w:rsid w:val="00496E80"/>
    <w:rsid w:val="004977BF"/>
    <w:rsid w:val="00497AEE"/>
    <w:rsid w:val="004A0137"/>
    <w:rsid w:val="004A0231"/>
    <w:rsid w:val="004A0384"/>
    <w:rsid w:val="004A0662"/>
    <w:rsid w:val="004A09AE"/>
    <w:rsid w:val="004A0A2F"/>
    <w:rsid w:val="004A0E16"/>
    <w:rsid w:val="004A0EF6"/>
    <w:rsid w:val="004A0F8B"/>
    <w:rsid w:val="004A15AA"/>
    <w:rsid w:val="004A166E"/>
    <w:rsid w:val="004A16DF"/>
    <w:rsid w:val="004A1A29"/>
    <w:rsid w:val="004A1C6B"/>
    <w:rsid w:val="004A1FD6"/>
    <w:rsid w:val="004A2014"/>
    <w:rsid w:val="004A204E"/>
    <w:rsid w:val="004A25A4"/>
    <w:rsid w:val="004A283F"/>
    <w:rsid w:val="004A28F2"/>
    <w:rsid w:val="004A29AF"/>
    <w:rsid w:val="004A2A7E"/>
    <w:rsid w:val="004A3002"/>
    <w:rsid w:val="004A306B"/>
    <w:rsid w:val="004A3178"/>
    <w:rsid w:val="004A31BD"/>
    <w:rsid w:val="004A3635"/>
    <w:rsid w:val="004A370C"/>
    <w:rsid w:val="004A3888"/>
    <w:rsid w:val="004A4183"/>
    <w:rsid w:val="004A4337"/>
    <w:rsid w:val="004A47DE"/>
    <w:rsid w:val="004A4B1B"/>
    <w:rsid w:val="004A4D2E"/>
    <w:rsid w:val="004A4EC6"/>
    <w:rsid w:val="004A5875"/>
    <w:rsid w:val="004A59AB"/>
    <w:rsid w:val="004A5AE4"/>
    <w:rsid w:val="004A5C47"/>
    <w:rsid w:val="004A5EF2"/>
    <w:rsid w:val="004A6707"/>
    <w:rsid w:val="004A6B72"/>
    <w:rsid w:val="004A7480"/>
    <w:rsid w:val="004A756D"/>
    <w:rsid w:val="004A7572"/>
    <w:rsid w:val="004A7B94"/>
    <w:rsid w:val="004A7D17"/>
    <w:rsid w:val="004A7F1F"/>
    <w:rsid w:val="004A7F6F"/>
    <w:rsid w:val="004B010B"/>
    <w:rsid w:val="004B07C1"/>
    <w:rsid w:val="004B0A68"/>
    <w:rsid w:val="004B0A87"/>
    <w:rsid w:val="004B12E1"/>
    <w:rsid w:val="004B19C9"/>
    <w:rsid w:val="004B1DA4"/>
    <w:rsid w:val="004B273D"/>
    <w:rsid w:val="004B27C8"/>
    <w:rsid w:val="004B27CC"/>
    <w:rsid w:val="004B2D0C"/>
    <w:rsid w:val="004B2E26"/>
    <w:rsid w:val="004B336B"/>
    <w:rsid w:val="004B3562"/>
    <w:rsid w:val="004B3F3D"/>
    <w:rsid w:val="004B428A"/>
    <w:rsid w:val="004B429F"/>
    <w:rsid w:val="004B4636"/>
    <w:rsid w:val="004B48A5"/>
    <w:rsid w:val="004B4999"/>
    <w:rsid w:val="004B4A78"/>
    <w:rsid w:val="004B4F0A"/>
    <w:rsid w:val="004B4F1A"/>
    <w:rsid w:val="004B5085"/>
    <w:rsid w:val="004B511D"/>
    <w:rsid w:val="004B53EB"/>
    <w:rsid w:val="004B548D"/>
    <w:rsid w:val="004B586E"/>
    <w:rsid w:val="004B5A1B"/>
    <w:rsid w:val="004B5A5F"/>
    <w:rsid w:val="004B5D70"/>
    <w:rsid w:val="004B6341"/>
    <w:rsid w:val="004B6498"/>
    <w:rsid w:val="004B64D8"/>
    <w:rsid w:val="004B671A"/>
    <w:rsid w:val="004B679D"/>
    <w:rsid w:val="004B67AA"/>
    <w:rsid w:val="004B693D"/>
    <w:rsid w:val="004B6DCB"/>
    <w:rsid w:val="004B7633"/>
    <w:rsid w:val="004B77B9"/>
    <w:rsid w:val="004B7C23"/>
    <w:rsid w:val="004B7F61"/>
    <w:rsid w:val="004C0088"/>
    <w:rsid w:val="004C013E"/>
    <w:rsid w:val="004C01A6"/>
    <w:rsid w:val="004C0311"/>
    <w:rsid w:val="004C0706"/>
    <w:rsid w:val="004C0DDB"/>
    <w:rsid w:val="004C0EF9"/>
    <w:rsid w:val="004C1766"/>
    <w:rsid w:val="004C17E2"/>
    <w:rsid w:val="004C2040"/>
    <w:rsid w:val="004C21FB"/>
    <w:rsid w:val="004C227C"/>
    <w:rsid w:val="004C23FE"/>
    <w:rsid w:val="004C2612"/>
    <w:rsid w:val="004C2674"/>
    <w:rsid w:val="004C280F"/>
    <w:rsid w:val="004C2828"/>
    <w:rsid w:val="004C2B68"/>
    <w:rsid w:val="004C2FB6"/>
    <w:rsid w:val="004C3442"/>
    <w:rsid w:val="004C3588"/>
    <w:rsid w:val="004C3753"/>
    <w:rsid w:val="004C3B94"/>
    <w:rsid w:val="004C3BEC"/>
    <w:rsid w:val="004C3C59"/>
    <w:rsid w:val="004C3E49"/>
    <w:rsid w:val="004C3F2B"/>
    <w:rsid w:val="004C4105"/>
    <w:rsid w:val="004C41DA"/>
    <w:rsid w:val="004C4A66"/>
    <w:rsid w:val="004C4B33"/>
    <w:rsid w:val="004C4C82"/>
    <w:rsid w:val="004C4E41"/>
    <w:rsid w:val="004C5280"/>
    <w:rsid w:val="004C540F"/>
    <w:rsid w:val="004C543D"/>
    <w:rsid w:val="004C56FC"/>
    <w:rsid w:val="004C58C0"/>
    <w:rsid w:val="004C5A24"/>
    <w:rsid w:val="004C5B38"/>
    <w:rsid w:val="004C5C64"/>
    <w:rsid w:val="004C5DA2"/>
    <w:rsid w:val="004C5F98"/>
    <w:rsid w:val="004C6014"/>
    <w:rsid w:val="004C6493"/>
    <w:rsid w:val="004C6E27"/>
    <w:rsid w:val="004C7399"/>
    <w:rsid w:val="004C755C"/>
    <w:rsid w:val="004C7678"/>
    <w:rsid w:val="004C783F"/>
    <w:rsid w:val="004C7ED0"/>
    <w:rsid w:val="004D0121"/>
    <w:rsid w:val="004D0153"/>
    <w:rsid w:val="004D0A49"/>
    <w:rsid w:val="004D0E60"/>
    <w:rsid w:val="004D0E92"/>
    <w:rsid w:val="004D0EFD"/>
    <w:rsid w:val="004D0F25"/>
    <w:rsid w:val="004D0FCC"/>
    <w:rsid w:val="004D17B1"/>
    <w:rsid w:val="004D17D0"/>
    <w:rsid w:val="004D1964"/>
    <w:rsid w:val="004D1A97"/>
    <w:rsid w:val="004D1C4A"/>
    <w:rsid w:val="004D246D"/>
    <w:rsid w:val="004D2838"/>
    <w:rsid w:val="004D28A9"/>
    <w:rsid w:val="004D28E1"/>
    <w:rsid w:val="004D2918"/>
    <w:rsid w:val="004D316F"/>
    <w:rsid w:val="004D3481"/>
    <w:rsid w:val="004D349A"/>
    <w:rsid w:val="004D354C"/>
    <w:rsid w:val="004D36B0"/>
    <w:rsid w:val="004D382D"/>
    <w:rsid w:val="004D3B4A"/>
    <w:rsid w:val="004D3F05"/>
    <w:rsid w:val="004D4031"/>
    <w:rsid w:val="004D40DB"/>
    <w:rsid w:val="004D425E"/>
    <w:rsid w:val="004D4304"/>
    <w:rsid w:val="004D464B"/>
    <w:rsid w:val="004D48C6"/>
    <w:rsid w:val="004D4D49"/>
    <w:rsid w:val="004D50F2"/>
    <w:rsid w:val="004D57EA"/>
    <w:rsid w:val="004D5A9D"/>
    <w:rsid w:val="004D61B2"/>
    <w:rsid w:val="004D61C9"/>
    <w:rsid w:val="004D695C"/>
    <w:rsid w:val="004D6F37"/>
    <w:rsid w:val="004D6F92"/>
    <w:rsid w:val="004D72AB"/>
    <w:rsid w:val="004D751B"/>
    <w:rsid w:val="004D772A"/>
    <w:rsid w:val="004D7734"/>
    <w:rsid w:val="004D7855"/>
    <w:rsid w:val="004E0609"/>
    <w:rsid w:val="004E0854"/>
    <w:rsid w:val="004E09C0"/>
    <w:rsid w:val="004E104E"/>
    <w:rsid w:val="004E1664"/>
    <w:rsid w:val="004E1B61"/>
    <w:rsid w:val="004E209C"/>
    <w:rsid w:val="004E20FA"/>
    <w:rsid w:val="004E21DD"/>
    <w:rsid w:val="004E242C"/>
    <w:rsid w:val="004E25BB"/>
    <w:rsid w:val="004E2694"/>
    <w:rsid w:val="004E3043"/>
    <w:rsid w:val="004E304D"/>
    <w:rsid w:val="004E321B"/>
    <w:rsid w:val="004E381C"/>
    <w:rsid w:val="004E3ACC"/>
    <w:rsid w:val="004E3BC4"/>
    <w:rsid w:val="004E3CCB"/>
    <w:rsid w:val="004E4493"/>
    <w:rsid w:val="004E4713"/>
    <w:rsid w:val="004E4BC8"/>
    <w:rsid w:val="004E4EC6"/>
    <w:rsid w:val="004E4F83"/>
    <w:rsid w:val="004E5082"/>
    <w:rsid w:val="004E5548"/>
    <w:rsid w:val="004E5776"/>
    <w:rsid w:val="004E5847"/>
    <w:rsid w:val="004E5E88"/>
    <w:rsid w:val="004E5EA0"/>
    <w:rsid w:val="004E5FBD"/>
    <w:rsid w:val="004E620A"/>
    <w:rsid w:val="004E641E"/>
    <w:rsid w:val="004E6554"/>
    <w:rsid w:val="004E6559"/>
    <w:rsid w:val="004E6878"/>
    <w:rsid w:val="004E6949"/>
    <w:rsid w:val="004E6B48"/>
    <w:rsid w:val="004E6CFD"/>
    <w:rsid w:val="004E6D95"/>
    <w:rsid w:val="004E7175"/>
    <w:rsid w:val="004E7681"/>
    <w:rsid w:val="004E7871"/>
    <w:rsid w:val="004E7972"/>
    <w:rsid w:val="004F09E4"/>
    <w:rsid w:val="004F0E41"/>
    <w:rsid w:val="004F11D1"/>
    <w:rsid w:val="004F13D8"/>
    <w:rsid w:val="004F14B1"/>
    <w:rsid w:val="004F1A22"/>
    <w:rsid w:val="004F1C28"/>
    <w:rsid w:val="004F2082"/>
    <w:rsid w:val="004F2152"/>
    <w:rsid w:val="004F233C"/>
    <w:rsid w:val="004F262A"/>
    <w:rsid w:val="004F28EA"/>
    <w:rsid w:val="004F2EA9"/>
    <w:rsid w:val="004F333E"/>
    <w:rsid w:val="004F34E4"/>
    <w:rsid w:val="004F360C"/>
    <w:rsid w:val="004F3882"/>
    <w:rsid w:val="004F38DF"/>
    <w:rsid w:val="004F3CB7"/>
    <w:rsid w:val="004F3CF6"/>
    <w:rsid w:val="004F3ED2"/>
    <w:rsid w:val="004F4006"/>
    <w:rsid w:val="004F40C3"/>
    <w:rsid w:val="004F42BA"/>
    <w:rsid w:val="004F4394"/>
    <w:rsid w:val="004F4741"/>
    <w:rsid w:val="004F4833"/>
    <w:rsid w:val="004F48D8"/>
    <w:rsid w:val="004F499C"/>
    <w:rsid w:val="004F4AA2"/>
    <w:rsid w:val="004F4E19"/>
    <w:rsid w:val="004F4EE1"/>
    <w:rsid w:val="004F4F93"/>
    <w:rsid w:val="004F5307"/>
    <w:rsid w:val="004F53E0"/>
    <w:rsid w:val="004F546D"/>
    <w:rsid w:val="004F5A8A"/>
    <w:rsid w:val="004F5CD6"/>
    <w:rsid w:val="004F5D30"/>
    <w:rsid w:val="004F5D74"/>
    <w:rsid w:val="004F6201"/>
    <w:rsid w:val="004F631A"/>
    <w:rsid w:val="004F64ED"/>
    <w:rsid w:val="004F6536"/>
    <w:rsid w:val="004F698A"/>
    <w:rsid w:val="004F6A00"/>
    <w:rsid w:val="004F6ACE"/>
    <w:rsid w:val="004F7166"/>
    <w:rsid w:val="004F7251"/>
    <w:rsid w:val="004F72F7"/>
    <w:rsid w:val="004F74A9"/>
    <w:rsid w:val="004F75C9"/>
    <w:rsid w:val="004F76EC"/>
    <w:rsid w:val="004F7811"/>
    <w:rsid w:val="004F7859"/>
    <w:rsid w:val="004F7885"/>
    <w:rsid w:val="004F7A9E"/>
    <w:rsid w:val="004F7AC7"/>
    <w:rsid w:val="004F7DAC"/>
    <w:rsid w:val="004F7E7F"/>
    <w:rsid w:val="005001FE"/>
    <w:rsid w:val="005004C8"/>
    <w:rsid w:val="00500615"/>
    <w:rsid w:val="00500713"/>
    <w:rsid w:val="0050082D"/>
    <w:rsid w:val="00500933"/>
    <w:rsid w:val="0050099A"/>
    <w:rsid w:val="00500C2E"/>
    <w:rsid w:val="00500F0D"/>
    <w:rsid w:val="00501363"/>
    <w:rsid w:val="00501467"/>
    <w:rsid w:val="0050156F"/>
    <w:rsid w:val="00501D00"/>
    <w:rsid w:val="005022C7"/>
    <w:rsid w:val="00502AE9"/>
    <w:rsid w:val="00502E01"/>
    <w:rsid w:val="00502FEB"/>
    <w:rsid w:val="005032AB"/>
    <w:rsid w:val="00503A90"/>
    <w:rsid w:val="00504153"/>
    <w:rsid w:val="005044C9"/>
    <w:rsid w:val="00504902"/>
    <w:rsid w:val="00504BD0"/>
    <w:rsid w:val="005051DE"/>
    <w:rsid w:val="00505349"/>
    <w:rsid w:val="00505622"/>
    <w:rsid w:val="0050571E"/>
    <w:rsid w:val="00505C45"/>
    <w:rsid w:val="00506357"/>
    <w:rsid w:val="005063E9"/>
    <w:rsid w:val="00506BE8"/>
    <w:rsid w:val="00506E8C"/>
    <w:rsid w:val="00507058"/>
    <w:rsid w:val="005075EC"/>
    <w:rsid w:val="005076F8"/>
    <w:rsid w:val="00510552"/>
    <w:rsid w:val="00510593"/>
    <w:rsid w:val="00510724"/>
    <w:rsid w:val="00510B24"/>
    <w:rsid w:val="00510F0D"/>
    <w:rsid w:val="00511250"/>
    <w:rsid w:val="005117E3"/>
    <w:rsid w:val="0051183E"/>
    <w:rsid w:val="00511A86"/>
    <w:rsid w:val="00511A96"/>
    <w:rsid w:val="00511B34"/>
    <w:rsid w:val="00511C9C"/>
    <w:rsid w:val="00511D94"/>
    <w:rsid w:val="00511E42"/>
    <w:rsid w:val="00511F1A"/>
    <w:rsid w:val="00511FE6"/>
    <w:rsid w:val="00512224"/>
    <w:rsid w:val="00512451"/>
    <w:rsid w:val="005124C1"/>
    <w:rsid w:val="0051284F"/>
    <w:rsid w:val="005130E8"/>
    <w:rsid w:val="00513339"/>
    <w:rsid w:val="005136EC"/>
    <w:rsid w:val="00513A5B"/>
    <w:rsid w:val="00513C24"/>
    <w:rsid w:val="00513F89"/>
    <w:rsid w:val="00514434"/>
    <w:rsid w:val="005148D7"/>
    <w:rsid w:val="00514AFE"/>
    <w:rsid w:val="00514D7A"/>
    <w:rsid w:val="0051504E"/>
    <w:rsid w:val="0051510A"/>
    <w:rsid w:val="005153F6"/>
    <w:rsid w:val="00515421"/>
    <w:rsid w:val="0051573B"/>
    <w:rsid w:val="00515934"/>
    <w:rsid w:val="00515953"/>
    <w:rsid w:val="00515CEB"/>
    <w:rsid w:val="00515F8D"/>
    <w:rsid w:val="005160D1"/>
    <w:rsid w:val="005160D5"/>
    <w:rsid w:val="0051638A"/>
    <w:rsid w:val="005165F5"/>
    <w:rsid w:val="005166B7"/>
    <w:rsid w:val="005169CE"/>
    <w:rsid w:val="00516A9F"/>
    <w:rsid w:val="00516AE8"/>
    <w:rsid w:val="00516AEC"/>
    <w:rsid w:val="00516C5F"/>
    <w:rsid w:val="00516C71"/>
    <w:rsid w:val="00516E22"/>
    <w:rsid w:val="00517140"/>
    <w:rsid w:val="005171E3"/>
    <w:rsid w:val="0051736E"/>
    <w:rsid w:val="00517447"/>
    <w:rsid w:val="005174C4"/>
    <w:rsid w:val="0051761D"/>
    <w:rsid w:val="00517980"/>
    <w:rsid w:val="00517C69"/>
    <w:rsid w:val="00517CC2"/>
    <w:rsid w:val="00517CE4"/>
    <w:rsid w:val="00520767"/>
    <w:rsid w:val="00520A1D"/>
    <w:rsid w:val="00520B95"/>
    <w:rsid w:val="005210CA"/>
    <w:rsid w:val="0052114D"/>
    <w:rsid w:val="005212B5"/>
    <w:rsid w:val="0052142C"/>
    <w:rsid w:val="00521B46"/>
    <w:rsid w:val="00521C9D"/>
    <w:rsid w:val="00521CBD"/>
    <w:rsid w:val="00521DF5"/>
    <w:rsid w:val="0052244C"/>
    <w:rsid w:val="005224B5"/>
    <w:rsid w:val="00522828"/>
    <w:rsid w:val="00522B26"/>
    <w:rsid w:val="00522BCB"/>
    <w:rsid w:val="0052377D"/>
    <w:rsid w:val="005238B3"/>
    <w:rsid w:val="0052399D"/>
    <w:rsid w:val="00523BEA"/>
    <w:rsid w:val="00524068"/>
    <w:rsid w:val="0052452B"/>
    <w:rsid w:val="00524580"/>
    <w:rsid w:val="00524A9D"/>
    <w:rsid w:val="00524ED9"/>
    <w:rsid w:val="00525298"/>
    <w:rsid w:val="0052530D"/>
    <w:rsid w:val="0052559B"/>
    <w:rsid w:val="0052564E"/>
    <w:rsid w:val="005257DD"/>
    <w:rsid w:val="00525A6C"/>
    <w:rsid w:val="00525B74"/>
    <w:rsid w:val="00525E6E"/>
    <w:rsid w:val="0052612D"/>
    <w:rsid w:val="00526535"/>
    <w:rsid w:val="005268CE"/>
    <w:rsid w:val="00526CD3"/>
    <w:rsid w:val="00526D93"/>
    <w:rsid w:val="00526D95"/>
    <w:rsid w:val="00527292"/>
    <w:rsid w:val="00527875"/>
    <w:rsid w:val="005278C4"/>
    <w:rsid w:val="00527EAD"/>
    <w:rsid w:val="00527FDE"/>
    <w:rsid w:val="00530083"/>
    <w:rsid w:val="005300D4"/>
    <w:rsid w:val="0053027A"/>
    <w:rsid w:val="005302D1"/>
    <w:rsid w:val="00530372"/>
    <w:rsid w:val="00530402"/>
    <w:rsid w:val="0053053B"/>
    <w:rsid w:val="005306F6"/>
    <w:rsid w:val="00530A94"/>
    <w:rsid w:val="00530DB7"/>
    <w:rsid w:val="00530EF7"/>
    <w:rsid w:val="00531071"/>
    <w:rsid w:val="00531488"/>
    <w:rsid w:val="005316D1"/>
    <w:rsid w:val="00531A79"/>
    <w:rsid w:val="005320DB"/>
    <w:rsid w:val="005321C8"/>
    <w:rsid w:val="005326C7"/>
    <w:rsid w:val="005329EE"/>
    <w:rsid w:val="00532A80"/>
    <w:rsid w:val="00532C63"/>
    <w:rsid w:val="005330B5"/>
    <w:rsid w:val="0053393B"/>
    <w:rsid w:val="00533B3A"/>
    <w:rsid w:val="00533FFB"/>
    <w:rsid w:val="0053441F"/>
    <w:rsid w:val="005344D3"/>
    <w:rsid w:val="00534791"/>
    <w:rsid w:val="00534D6E"/>
    <w:rsid w:val="00534D86"/>
    <w:rsid w:val="00534F19"/>
    <w:rsid w:val="00534F73"/>
    <w:rsid w:val="0053507F"/>
    <w:rsid w:val="005350F6"/>
    <w:rsid w:val="0053556C"/>
    <w:rsid w:val="005357F9"/>
    <w:rsid w:val="00535BB2"/>
    <w:rsid w:val="00535E6B"/>
    <w:rsid w:val="00535F95"/>
    <w:rsid w:val="00536093"/>
    <w:rsid w:val="005366E3"/>
    <w:rsid w:val="0053695F"/>
    <w:rsid w:val="00536C6E"/>
    <w:rsid w:val="005374DD"/>
    <w:rsid w:val="00537509"/>
    <w:rsid w:val="00537715"/>
    <w:rsid w:val="0053798C"/>
    <w:rsid w:val="00537E4A"/>
    <w:rsid w:val="00540004"/>
    <w:rsid w:val="0054028C"/>
    <w:rsid w:val="00540A9E"/>
    <w:rsid w:val="00540C27"/>
    <w:rsid w:val="00540D02"/>
    <w:rsid w:val="00540F08"/>
    <w:rsid w:val="00540F3C"/>
    <w:rsid w:val="00541389"/>
    <w:rsid w:val="00541712"/>
    <w:rsid w:val="00541834"/>
    <w:rsid w:val="00541921"/>
    <w:rsid w:val="00541A62"/>
    <w:rsid w:val="00541F49"/>
    <w:rsid w:val="005420A5"/>
    <w:rsid w:val="0054219F"/>
    <w:rsid w:val="00542226"/>
    <w:rsid w:val="0054235F"/>
    <w:rsid w:val="005423E7"/>
    <w:rsid w:val="0054267C"/>
    <w:rsid w:val="0054278D"/>
    <w:rsid w:val="0054284A"/>
    <w:rsid w:val="005429F7"/>
    <w:rsid w:val="00542E21"/>
    <w:rsid w:val="00543213"/>
    <w:rsid w:val="00543633"/>
    <w:rsid w:val="00543C38"/>
    <w:rsid w:val="00544157"/>
    <w:rsid w:val="00544158"/>
    <w:rsid w:val="0054423A"/>
    <w:rsid w:val="005442F2"/>
    <w:rsid w:val="005443CB"/>
    <w:rsid w:val="00544479"/>
    <w:rsid w:val="0054460D"/>
    <w:rsid w:val="0054465A"/>
    <w:rsid w:val="005449FC"/>
    <w:rsid w:val="00544DD0"/>
    <w:rsid w:val="0054541D"/>
    <w:rsid w:val="00545506"/>
    <w:rsid w:val="00545A1A"/>
    <w:rsid w:val="00545A52"/>
    <w:rsid w:val="00545D99"/>
    <w:rsid w:val="00545E3B"/>
    <w:rsid w:val="005464B6"/>
    <w:rsid w:val="00546775"/>
    <w:rsid w:val="00546A9A"/>
    <w:rsid w:val="00546D2C"/>
    <w:rsid w:val="00546F1D"/>
    <w:rsid w:val="0054733C"/>
    <w:rsid w:val="0054752D"/>
    <w:rsid w:val="005479C6"/>
    <w:rsid w:val="005479FA"/>
    <w:rsid w:val="00547C1A"/>
    <w:rsid w:val="00550083"/>
    <w:rsid w:val="00550197"/>
    <w:rsid w:val="0055021D"/>
    <w:rsid w:val="0055093B"/>
    <w:rsid w:val="00550B17"/>
    <w:rsid w:val="00550F7D"/>
    <w:rsid w:val="00550FD0"/>
    <w:rsid w:val="005513AC"/>
    <w:rsid w:val="00551478"/>
    <w:rsid w:val="005515CB"/>
    <w:rsid w:val="0055189E"/>
    <w:rsid w:val="00551B28"/>
    <w:rsid w:val="005520FE"/>
    <w:rsid w:val="0055226C"/>
    <w:rsid w:val="00552915"/>
    <w:rsid w:val="00552919"/>
    <w:rsid w:val="00552D87"/>
    <w:rsid w:val="00552E21"/>
    <w:rsid w:val="00552FC4"/>
    <w:rsid w:val="005531B8"/>
    <w:rsid w:val="0055321D"/>
    <w:rsid w:val="00553548"/>
    <w:rsid w:val="00553AE1"/>
    <w:rsid w:val="00553C9E"/>
    <w:rsid w:val="005548E0"/>
    <w:rsid w:val="00554A64"/>
    <w:rsid w:val="00554D2B"/>
    <w:rsid w:val="00554D75"/>
    <w:rsid w:val="00554DCB"/>
    <w:rsid w:val="00554E6B"/>
    <w:rsid w:val="005559DC"/>
    <w:rsid w:val="00556144"/>
    <w:rsid w:val="00556784"/>
    <w:rsid w:val="0055678A"/>
    <w:rsid w:val="00556E92"/>
    <w:rsid w:val="00556EB9"/>
    <w:rsid w:val="00557168"/>
    <w:rsid w:val="005575F2"/>
    <w:rsid w:val="00557AC6"/>
    <w:rsid w:val="0056019A"/>
    <w:rsid w:val="0056077A"/>
    <w:rsid w:val="00560DE0"/>
    <w:rsid w:val="00560E64"/>
    <w:rsid w:val="00560EF5"/>
    <w:rsid w:val="005611EF"/>
    <w:rsid w:val="005615B3"/>
    <w:rsid w:val="00561717"/>
    <w:rsid w:val="0056184C"/>
    <w:rsid w:val="00561882"/>
    <w:rsid w:val="00561B3E"/>
    <w:rsid w:val="00561C85"/>
    <w:rsid w:val="00561FBD"/>
    <w:rsid w:val="0056209E"/>
    <w:rsid w:val="0056224E"/>
    <w:rsid w:val="00562403"/>
    <w:rsid w:val="0056259F"/>
    <w:rsid w:val="00562859"/>
    <w:rsid w:val="00562DA0"/>
    <w:rsid w:val="005631E4"/>
    <w:rsid w:val="005632C9"/>
    <w:rsid w:val="00563415"/>
    <w:rsid w:val="00563635"/>
    <w:rsid w:val="00563986"/>
    <w:rsid w:val="00563B42"/>
    <w:rsid w:val="00563E90"/>
    <w:rsid w:val="0056425E"/>
    <w:rsid w:val="00564524"/>
    <w:rsid w:val="00564569"/>
    <w:rsid w:val="0056489E"/>
    <w:rsid w:val="0056494A"/>
    <w:rsid w:val="00564D80"/>
    <w:rsid w:val="00564E8B"/>
    <w:rsid w:val="00564FA1"/>
    <w:rsid w:val="005652A3"/>
    <w:rsid w:val="005656AD"/>
    <w:rsid w:val="005656C3"/>
    <w:rsid w:val="00565700"/>
    <w:rsid w:val="00565A9B"/>
    <w:rsid w:val="00565CC9"/>
    <w:rsid w:val="00565CE8"/>
    <w:rsid w:val="00565F34"/>
    <w:rsid w:val="00566052"/>
    <w:rsid w:val="00566150"/>
    <w:rsid w:val="00566934"/>
    <w:rsid w:val="00566BEA"/>
    <w:rsid w:val="0056717F"/>
    <w:rsid w:val="005675CE"/>
    <w:rsid w:val="0056783C"/>
    <w:rsid w:val="00567843"/>
    <w:rsid w:val="00567A40"/>
    <w:rsid w:val="00567F3C"/>
    <w:rsid w:val="00570098"/>
    <w:rsid w:val="0057100E"/>
    <w:rsid w:val="0057119E"/>
    <w:rsid w:val="005717F4"/>
    <w:rsid w:val="005718C4"/>
    <w:rsid w:val="00571A04"/>
    <w:rsid w:val="00571C90"/>
    <w:rsid w:val="00571E85"/>
    <w:rsid w:val="00572537"/>
    <w:rsid w:val="00572D26"/>
    <w:rsid w:val="00573056"/>
    <w:rsid w:val="00573355"/>
    <w:rsid w:val="00573A3E"/>
    <w:rsid w:val="00573B80"/>
    <w:rsid w:val="005740FF"/>
    <w:rsid w:val="00574169"/>
    <w:rsid w:val="00574672"/>
    <w:rsid w:val="0057486E"/>
    <w:rsid w:val="00574BDD"/>
    <w:rsid w:val="00574CB1"/>
    <w:rsid w:val="00574D48"/>
    <w:rsid w:val="00574EF5"/>
    <w:rsid w:val="00574F8B"/>
    <w:rsid w:val="005750B0"/>
    <w:rsid w:val="00575267"/>
    <w:rsid w:val="0057543D"/>
    <w:rsid w:val="005756B5"/>
    <w:rsid w:val="00576276"/>
    <w:rsid w:val="00576727"/>
    <w:rsid w:val="00576802"/>
    <w:rsid w:val="00576CB6"/>
    <w:rsid w:val="00576CC6"/>
    <w:rsid w:val="00576D92"/>
    <w:rsid w:val="005772DD"/>
    <w:rsid w:val="005773CA"/>
    <w:rsid w:val="00577520"/>
    <w:rsid w:val="00577AC7"/>
    <w:rsid w:val="00577CA4"/>
    <w:rsid w:val="00577EEB"/>
    <w:rsid w:val="005801E1"/>
    <w:rsid w:val="00580468"/>
    <w:rsid w:val="0058064C"/>
    <w:rsid w:val="005806A7"/>
    <w:rsid w:val="0058070A"/>
    <w:rsid w:val="005807F0"/>
    <w:rsid w:val="005808D8"/>
    <w:rsid w:val="0058094F"/>
    <w:rsid w:val="00580B12"/>
    <w:rsid w:val="00580EB7"/>
    <w:rsid w:val="00580F1C"/>
    <w:rsid w:val="005812EC"/>
    <w:rsid w:val="00581829"/>
    <w:rsid w:val="005818FB"/>
    <w:rsid w:val="00581FAC"/>
    <w:rsid w:val="0058213E"/>
    <w:rsid w:val="0058215D"/>
    <w:rsid w:val="005826E9"/>
    <w:rsid w:val="005827AC"/>
    <w:rsid w:val="00582887"/>
    <w:rsid w:val="00582931"/>
    <w:rsid w:val="00582962"/>
    <w:rsid w:val="00582E77"/>
    <w:rsid w:val="0058304F"/>
    <w:rsid w:val="0058340B"/>
    <w:rsid w:val="005834AA"/>
    <w:rsid w:val="005834C5"/>
    <w:rsid w:val="00583A5A"/>
    <w:rsid w:val="00583C03"/>
    <w:rsid w:val="00583D8B"/>
    <w:rsid w:val="005844C3"/>
    <w:rsid w:val="005844CA"/>
    <w:rsid w:val="00584724"/>
    <w:rsid w:val="00584D01"/>
    <w:rsid w:val="0058502A"/>
    <w:rsid w:val="00585229"/>
    <w:rsid w:val="005852B5"/>
    <w:rsid w:val="005857A4"/>
    <w:rsid w:val="005857AD"/>
    <w:rsid w:val="00585916"/>
    <w:rsid w:val="005859D9"/>
    <w:rsid w:val="00586179"/>
    <w:rsid w:val="005861FE"/>
    <w:rsid w:val="0058693B"/>
    <w:rsid w:val="00586C84"/>
    <w:rsid w:val="00586D7C"/>
    <w:rsid w:val="00586E69"/>
    <w:rsid w:val="00587018"/>
    <w:rsid w:val="00587184"/>
    <w:rsid w:val="005872C6"/>
    <w:rsid w:val="0058793E"/>
    <w:rsid w:val="00587CCB"/>
    <w:rsid w:val="00590068"/>
    <w:rsid w:val="0059018A"/>
    <w:rsid w:val="00590323"/>
    <w:rsid w:val="005906B3"/>
    <w:rsid w:val="005909EA"/>
    <w:rsid w:val="00590FB1"/>
    <w:rsid w:val="005914C6"/>
    <w:rsid w:val="0059174C"/>
    <w:rsid w:val="005918F5"/>
    <w:rsid w:val="005919F4"/>
    <w:rsid w:val="00591A2B"/>
    <w:rsid w:val="00591A93"/>
    <w:rsid w:val="00592158"/>
    <w:rsid w:val="005926BE"/>
    <w:rsid w:val="00592DF9"/>
    <w:rsid w:val="00593216"/>
    <w:rsid w:val="0059328D"/>
    <w:rsid w:val="005936B4"/>
    <w:rsid w:val="00593D18"/>
    <w:rsid w:val="00593DC7"/>
    <w:rsid w:val="00593FE9"/>
    <w:rsid w:val="00594134"/>
    <w:rsid w:val="00594300"/>
    <w:rsid w:val="005944AD"/>
    <w:rsid w:val="0059453D"/>
    <w:rsid w:val="00594547"/>
    <w:rsid w:val="0059467A"/>
    <w:rsid w:val="0059522B"/>
    <w:rsid w:val="00595781"/>
    <w:rsid w:val="0059585D"/>
    <w:rsid w:val="00595983"/>
    <w:rsid w:val="00595F63"/>
    <w:rsid w:val="00595F83"/>
    <w:rsid w:val="00596182"/>
    <w:rsid w:val="00596487"/>
    <w:rsid w:val="005966B0"/>
    <w:rsid w:val="005967EC"/>
    <w:rsid w:val="00596C42"/>
    <w:rsid w:val="00597335"/>
    <w:rsid w:val="00597920"/>
    <w:rsid w:val="00597B67"/>
    <w:rsid w:val="00597D9B"/>
    <w:rsid w:val="00597FCA"/>
    <w:rsid w:val="005A081E"/>
    <w:rsid w:val="005A0839"/>
    <w:rsid w:val="005A08CF"/>
    <w:rsid w:val="005A099B"/>
    <w:rsid w:val="005A0A8F"/>
    <w:rsid w:val="005A0F9E"/>
    <w:rsid w:val="005A10C0"/>
    <w:rsid w:val="005A11BB"/>
    <w:rsid w:val="005A1362"/>
    <w:rsid w:val="005A13F4"/>
    <w:rsid w:val="005A1476"/>
    <w:rsid w:val="005A20A8"/>
    <w:rsid w:val="005A20C6"/>
    <w:rsid w:val="005A2CA3"/>
    <w:rsid w:val="005A2F83"/>
    <w:rsid w:val="005A2FA6"/>
    <w:rsid w:val="005A303A"/>
    <w:rsid w:val="005A311A"/>
    <w:rsid w:val="005A354E"/>
    <w:rsid w:val="005A35B4"/>
    <w:rsid w:val="005A3B8C"/>
    <w:rsid w:val="005A3DD0"/>
    <w:rsid w:val="005A3E92"/>
    <w:rsid w:val="005A4129"/>
    <w:rsid w:val="005A446F"/>
    <w:rsid w:val="005A4686"/>
    <w:rsid w:val="005A46ED"/>
    <w:rsid w:val="005A4A78"/>
    <w:rsid w:val="005A4BF7"/>
    <w:rsid w:val="005A4E77"/>
    <w:rsid w:val="005A5596"/>
    <w:rsid w:val="005A58EF"/>
    <w:rsid w:val="005A5D88"/>
    <w:rsid w:val="005A5EF4"/>
    <w:rsid w:val="005A6BAC"/>
    <w:rsid w:val="005A6CCD"/>
    <w:rsid w:val="005A6DC7"/>
    <w:rsid w:val="005A6FA3"/>
    <w:rsid w:val="005A7453"/>
    <w:rsid w:val="005A754B"/>
    <w:rsid w:val="005A756C"/>
    <w:rsid w:val="005A7846"/>
    <w:rsid w:val="005A7913"/>
    <w:rsid w:val="005A7B35"/>
    <w:rsid w:val="005A7E41"/>
    <w:rsid w:val="005B0520"/>
    <w:rsid w:val="005B0714"/>
    <w:rsid w:val="005B0803"/>
    <w:rsid w:val="005B0AF3"/>
    <w:rsid w:val="005B0BB0"/>
    <w:rsid w:val="005B0D28"/>
    <w:rsid w:val="005B0F24"/>
    <w:rsid w:val="005B0F7E"/>
    <w:rsid w:val="005B100B"/>
    <w:rsid w:val="005B102A"/>
    <w:rsid w:val="005B1034"/>
    <w:rsid w:val="005B104C"/>
    <w:rsid w:val="005B1130"/>
    <w:rsid w:val="005B11EA"/>
    <w:rsid w:val="005B1276"/>
    <w:rsid w:val="005B15D1"/>
    <w:rsid w:val="005B166C"/>
    <w:rsid w:val="005B187B"/>
    <w:rsid w:val="005B1964"/>
    <w:rsid w:val="005B1A8D"/>
    <w:rsid w:val="005B1BE3"/>
    <w:rsid w:val="005B1C11"/>
    <w:rsid w:val="005B21E8"/>
    <w:rsid w:val="005B2918"/>
    <w:rsid w:val="005B2B82"/>
    <w:rsid w:val="005B30D9"/>
    <w:rsid w:val="005B30EC"/>
    <w:rsid w:val="005B324A"/>
    <w:rsid w:val="005B328C"/>
    <w:rsid w:val="005B3345"/>
    <w:rsid w:val="005B34B4"/>
    <w:rsid w:val="005B3860"/>
    <w:rsid w:val="005B3919"/>
    <w:rsid w:val="005B4275"/>
    <w:rsid w:val="005B4432"/>
    <w:rsid w:val="005B459A"/>
    <w:rsid w:val="005B484B"/>
    <w:rsid w:val="005B4A0A"/>
    <w:rsid w:val="005B4AB2"/>
    <w:rsid w:val="005B4DBB"/>
    <w:rsid w:val="005B4EF3"/>
    <w:rsid w:val="005B4FA6"/>
    <w:rsid w:val="005B503C"/>
    <w:rsid w:val="005B5041"/>
    <w:rsid w:val="005B532D"/>
    <w:rsid w:val="005B5549"/>
    <w:rsid w:val="005B5699"/>
    <w:rsid w:val="005B5846"/>
    <w:rsid w:val="005B59E4"/>
    <w:rsid w:val="005B672D"/>
    <w:rsid w:val="005B6F5C"/>
    <w:rsid w:val="005B70C7"/>
    <w:rsid w:val="005B7161"/>
    <w:rsid w:val="005B720E"/>
    <w:rsid w:val="005B7307"/>
    <w:rsid w:val="005B74E5"/>
    <w:rsid w:val="005B7619"/>
    <w:rsid w:val="005B780E"/>
    <w:rsid w:val="005B789C"/>
    <w:rsid w:val="005B7D14"/>
    <w:rsid w:val="005B7D95"/>
    <w:rsid w:val="005BFB63"/>
    <w:rsid w:val="005C030A"/>
    <w:rsid w:val="005C10E5"/>
    <w:rsid w:val="005C1150"/>
    <w:rsid w:val="005C12A4"/>
    <w:rsid w:val="005C18B6"/>
    <w:rsid w:val="005C1EF0"/>
    <w:rsid w:val="005C21DF"/>
    <w:rsid w:val="005C229E"/>
    <w:rsid w:val="005C2AB6"/>
    <w:rsid w:val="005C2B7C"/>
    <w:rsid w:val="005C2C1E"/>
    <w:rsid w:val="005C2D04"/>
    <w:rsid w:val="005C3033"/>
    <w:rsid w:val="005C3368"/>
    <w:rsid w:val="005C390A"/>
    <w:rsid w:val="005C41E9"/>
    <w:rsid w:val="005C440E"/>
    <w:rsid w:val="005C4485"/>
    <w:rsid w:val="005C4BE0"/>
    <w:rsid w:val="005C4C55"/>
    <w:rsid w:val="005C4E91"/>
    <w:rsid w:val="005C4EA7"/>
    <w:rsid w:val="005C5326"/>
    <w:rsid w:val="005C5646"/>
    <w:rsid w:val="005C57FC"/>
    <w:rsid w:val="005C58B8"/>
    <w:rsid w:val="005C5B7B"/>
    <w:rsid w:val="005C5CA6"/>
    <w:rsid w:val="005C5F30"/>
    <w:rsid w:val="005C622C"/>
    <w:rsid w:val="005C63A0"/>
    <w:rsid w:val="005C6477"/>
    <w:rsid w:val="005C6734"/>
    <w:rsid w:val="005C6948"/>
    <w:rsid w:val="005C69F3"/>
    <w:rsid w:val="005C6AB4"/>
    <w:rsid w:val="005C6FB5"/>
    <w:rsid w:val="005C7486"/>
    <w:rsid w:val="005C7780"/>
    <w:rsid w:val="005C7790"/>
    <w:rsid w:val="005C78E5"/>
    <w:rsid w:val="005C7F2E"/>
    <w:rsid w:val="005C7FD0"/>
    <w:rsid w:val="005D004C"/>
    <w:rsid w:val="005D0509"/>
    <w:rsid w:val="005D0969"/>
    <w:rsid w:val="005D0C02"/>
    <w:rsid w:val="005D0E80"/>
    <w:rsid w:val="005D129A"/>
    <w:rsid w:val="005D1304"/>
    <w:rsid w:val="005D13FD"/>
    <w:rsid w:val="005D1410"/>
    <w:rsid w:val="005D1727"/>
    <w:rsid w:val="005D1A84"/>
    <w:rsid w:val="005D1CA5"/>
    <w:rsid w:val="005D1E46"/>
    <w:rsid w:val="005D2399"/>
    <w:rsid w:val="005D27FE"/>
    <w:rsid w:val="005D28D0"/>
    <w:rsid w:val="005D2A53"/>
    <w:rsid w:val="005D2BD2"/>
    <w:rsid w:val="005D2D7E"/>
    <w:rsid w:val="005D2DCD"/>
    <w:rsid w:val="005D3364"/>
    <w:rsid w:val="005D33FF"/>
    <w:rsid w:val="005D376C"/>
    <w:rsid w:val="005D3800"/>
    <w:rsid w:val="005D3A0E"/>
    <w:rsid w:val="005D3AF6"/>
    <w:rsid w:val="005D4251"/>
    <w:rsid w:val="005D4441"/>
    <w:rsid w:val="005D44DE"/>
    <w:rsid w:val="005D4728"/>
    <w:rsid w:val="005D4AA6"/>
    <w:rsid w:val="005D4B90"/>
    <w:rsid w:val="005D4F8C"/>
    <w:rsid w:val="005D4FED"/>
    <w:rsid w:val="005D519F"/>
    <w:rsid w:val="005D55DB"/>
    <w:rsid w:val="005D58CE"/>
    <w:rsid w:val="005D5CF6"/>
    <w:rsid w:val="005D5E76"/>
    <w:rsid w:val="005D61B4"/>
    <w:rsid w:val="005D6749"/>
    <w:rsid w:val="005D682F"/>
    <w:rsid w:val="005D6979"/>
    <w:rsid w:val="005D6999"/>
    <w:rsid w:val="005D6AB5"/>
    <w:rsid w:val="005D6C80"/>
    <w:rsid w:val="005D6EE2"/>
    <w:rsid w:val="005D734C"/>
    <w:rsid w:val="005D73CD"/>
    <w:rsid w:val="005D79B8"/>
    <w:rsid w:val="005D7AB8"/>
    <w:rsid w:val="005D7B17"/>
    <w:rsid w:val="005E0511"/>
    <w:rsid w:val="005E0527"/>
    <w:rsid w:val="005E0665"/>
    <w:rsid w:val="005E0911"/>
    <w:rsid w:val="005E1A48"/>
    <w:rsid w:val="005E1AF9"/>
    <w:rsid w:val="005E1F79"/>
    <w:rsid w:val="005E20A6"/>
    <w:rsid w:val="005E21B3"/>
    <w:rsid w:val="005E2757"/>
    <w:rsid w:val="005E28E4"/>
    <w:rsid w:val="005E2AB8"/>
    <w:rsid w:val="005E2AE3"/>
    <w:rsid w:val="005E2C10"/>
    <w:rsid w:val="005E3289"/>
    <w:rsid w:val="005E3557"/>
    <w:rsid w:val="005E3D9D"/>
    <w:rsid w:val="005E3E6E"/>
    <w:rsid w:val="005E3EDC"/>
    <w:rsid w:val="005E3FC5"/>
    <w:rsid w:val="005E401C"/>
    <w:rsid w:val="005E4128"/>
    <w:rsid w:val="005E4165"/>
    <w:rsid w:val="005E461B"/>
    <w:rsid w:val="005E4789"/>
    <w:rsid w:val="005E4BB2"/>
    <w:rsid w:val="005E4C5F"/>
    <w:rsid w:val="005E4EBC"/>
    <w:rsid w:val="005E4ECC"/>
    <w:rsid w:val="005E5283"/>
    <w:rsid w:val="005E5669"/>
    <w:rsid w:val="005E587C"/>
    <w:rsid w:val="005E58D5"/>
    <w:rsid w:val="005E59CA"/>
    <w:rsid w:val="005E5FA7"/>
    <w:rsid w:val="005E6464"/>
    <w:rsid w:val="005E65F8"/>
    <w:rsid w:val="005E6669"/>
    <w:rsid w:val="005E68D1"/>
    <w:rsid w:val="005E6942"/>
    <w:rsid w:val="005E69BE"/>
    <w:rsid w:val="005E69FF"/>
    <w:rsid w:val="005E6DA0"/>
    <w:rsid w:val="005E7177"/>
    <w:rsid w:val="005E73A6"/>
    <w:rsid w:val="005E75FD"/>
    <w:rsid w:val="005E7A24"/>
    <w:rsid w:val="005E7B06"/>
    <w:rsid w:val="005E7D77"/>
    <w:rsid w:val="005F0448"/>
    <w:rsid w:val="005F142F"/>
    <w:rsid w:val="005F149A"/>
    <w:rsid w:val="005F14A3"/>
    <w:rsid w:val="005F14E7"/>
    <w:rsid w:val="005F1B28"/>
    <w:rsid w:val="005F1CD7"/>
    <w:rsid w:val="005F1FD8"/>
    <w:rsid w:val="005F21A9"/>
    <w:rsid w:val="005F25BC"/>
    <w:rsid w:val="005F25F0"/>
    <w:rsid w:val="005F261B"/>
    <w:rsid w:val="005F2621"/>
    <w:rsid w:val="005F2681"/>
    <w:rsid w:val="005F2A28"/>
    <w:rsid w:val="005F32F8"/>
    <w:rsid w:val="005F34AA"/>
    <w:rsid w:val="005F350C"/>
    <w:rsid w:val="005F3DB5"/>
    <w:rsid w:val="005F4092"/>
    <w:rsid w:val="005F42C6"/>
    <w:rsid w:val="005F518F"/>
    <w:rsid w:val="005F5304"/>
    <w:rsid w:val="005F5364"/>
    <w:rsid w:val="005F54A9"/>
    <w:rsid w:val="005F5607"/>
    <w:rsid w:val="005F5684"/>
    <w:rsid w:val="005F5CAB"/>
    <w:rsid w:val="005F5CCE"/>
    <w:rsid w:val="005F6262"/>
    <w:rsid w:val="005F62C5"/>
    <w:rsid w:val="005F6312"/>
    <w:rsid w:val="005F6800"/>
    <w:rsid w:val="005F7B0A"/>
    <w:rsid w:val="005F7C4A"/>
    <w:rsid w:val="005F7D37"/>
    <w:rsid w:val="0060072D"/>
    <w:rsid w:val="00600CC6"/>
    <w:rsid w:val="006010D8"/>
    <w:rsid w:val="006015D2"/>
    <w:rsid w:val="00601C45"/>
    <w:rsid w:val="00601DAC"/>
    <w:rsid w:val="00602041"/>
    <w:rsid w:val="006022C6"/>
    <w:rsid w:val="006023A2"/>
    <w:rsid w:val="006024FE"/>
    <w:rsid w:val="0060264F"/>
    <w:rsid w:val="006026AA"/>
    <w:rsid w:val="00602AFC"/>
    <w:rsid w:val="00602EE4"/>
    <w:rsid w:val="00602F66"/>
    <w:rsid w:val="006033E1"/>
    <w:rsid w:val="00603678"/>
    <w:rsid w:val="00603DBD"/>
    <w:rsid w:val="00604200"/>
    <w:rsid w:val="0060440F"/>
    <w:rsid w:val="006045E3"/>
    <w:rsid w:val="00604FED"/>
    <w:rsid w:val="006054AB"/>
    <w:rsid w:val="006055C1"/>
    <w:rsid w:val="006055CE"/>
    <w:rsid w:val="00605E6F"/>
    <w:rsid w:val="00605F4D"/>
    <w:rsid w:val="00605FFF"/>
    <w:rsid w:val="00606008"/>
    <w:rsid w:val="006061EC"/>
    <w:rsid w:val="00606864"/>
    <w:rsid w:val="0060689E"/>
    <w:rsid w:val="00606ACE"/>
    <w:rsid w:val="006072EC"/>
    <w:rsid w:val="00607AFA"/>
    <w:rsid w:val="00607B95"/>
    <w:rsid w:val="00607F1B"/>
    <w:rsid w:val="00607FCF"/>
    <w:rsid w:val="00610564"/>
    <w:rsid w:val="00610727"/>
    <w:rsid w:val="00610CDF"/>
    <w:rsid w:val="00610EC5"/>
    <w:rsid w:val="00610FBB"/>
    <w:rsid w:val="00611084"/>
    <w:rsid w:val="006111D9"/>
    <w:rsid w:val="0061122A"/>
    <w:rsid w:val="00611411"/>
    <w:rsid w:val="006116D2"/>
    <w:rsid w:val="006119EA"/>
    <w:rsid w:val="00611CD4"/>
    <w:rsid w:val="0061217A"/>
    <w:rsid w:val="00612244"/>
    <w:rsid w:val="00612335"/>
    <w:rsid w:val="006126E6"/>
    <w:rsid w:val="00612708"/>
    <w:rsid w:val="00612796"/>
    <w:rsid w:val="006127BF"/>
    <w:rsid w:val="00612890"/>
    <w:rsid w:val="0061293F"/>
    <w:rsid w:val="00612BF8"/>
    <w:rsid w:val="00612D25"/>
    <w:rsid w:val="00612F6D"/>
    <w:rsid w:val="00612F74"/>
    <w:rsid w:val="0061357B"/>
    <w:rsid w:val="0061365A"/>
    <w:rsid w:val="0061392B"/>
    <w:rsid w:val="00613FDD"/>
    <w:rsid w:val="0061446F"/>
    <w:rsid w:val="00614489"/>
    <w:rsid w:val="006146BC"/>
    <w:rsid w:val="006149E5"/>
    <w:rsid w:val="00614CEA"/>
    <w:rsid w:val="00614E12"/>
    <w:rsid w:val="006151CC"/>
    <w:rsid w:val="0061526C"/>
    <w:rsid w:val="00615A57"/>
    <w:rsid w:val="00615A7B"/>
    <w:rsid w:val="00615BEB"/>
    <w:rsid w:val="00615CF3"/>
    <w:rsid w:val="00616097"/>
    <w:rsid w:val="006162C5"/>
    <w:rsid w:val="006167A5"/>
    <w:rsid w:val="00616DE0"/>
    <w:rsid w:val="00617531"/>
    <w:rsid w:val="00617566"/>
    <w:rsid w:val="0061792D"/>
    <w:rsid w:val="00617FDF"/>
    <w:rsid w:val="00620074"/>
    <w:rsid w:val="00620128"/>
    <w:rsid w:val="006203AC"/>
    <w:rsid w:val="00620411"/>
    <w:rsid w:val="00620465"/>
    <w:rsid w:val="00620DAE"/>
    <w:rsid w:val="00620EC2"/>
    <w:rsid w:val="00621A20"/>
    <w:rsid w:val="00621A22"/>
    <w:rsid w:val="0062234D"/>
    <w:rsid w:val="006227CD"/>
    <w:rsid w:val="00622C0E"/>
    <w:rsid w:val="0062340C"/>
    <w:rsid w:val="006234EA"/>
    <w:rsid w:val="0062352F"/>
    <w:rsid w:val="0062358C"/>
    <w:rsid w:val="00623834"/>
    <w:rsid w:val="006238DD"/>
    <w:rsid w:val="00623A20"/>
    <w:rsid w:val="00623A7E"/>
    <w:rsid w:val="00623B0D"/>
    <w:rsid w:val="00623BD4"/>
    <w:rsid w:val="00623E52"/>
    <w:rsid w:val="00623F0A"/>
    <w:rsid w:val="0062405C"/>
    <w:rsid w:val="00624200"/>
    <w:rsid w:val="00624329"/>
    <w:rsid w:val="00624A45"/>
    <w:rsid w:val="00624AD8"/>
    <w:rsid w:val="00624BE2"/>
    <w:rsid w:val="00624F11"/>
    <w:rsid w:val="00624F86"/>
    <w:rsid w:val="00625043"/>
    <w:rsid w:val="006253F1"/>
    <w:rsid w:val="006255D4"/>
    <w:rsid w:val="0062585D"/>
    <w:rsid w:val="00625C6F"/>
    <w:rsid w:val="00625E9C"/>
    <w:rsid w:val="006260A8"/>
    <w:rsid w:val="00626918"/>
    <w:rsid w:val="00626BFF"/>
    <w:rsid w:val="00626C72"/>
    <w:rsid w:val="00626C83"/>
    <w:rsid w:val="00626D01"/>
    <w:rsid w:val="00626F0F"/>
    <w:rsid w:val="00626F29"/>
    <w:rsid w:val="00626F81"/>
    <w:rsid w:val="00627413"/>
    <w:rsid w:val="006274DA"/>
    <w:rsid w:val="006275F5"/>
    <w:rsid w:val="006276D5"/>
    <w:rsid w:val="00627CE7"/>
    <w:rsid w:val="00627D95"/>
    <w:rsid w:val="00627E60"/>
    <w:rsid w:val="00630225"/>
    <w:rsid w:val="006303BA"/>
    <w:rsid w:val="006307ED"/>
    <w:rsid w:val="00630EC5"/>
    <w:rsid w:val="00630FB4"/>
    <w:rsid w:val="00631022"/>
    <w:rsid w:val="0063113D"/>
    <w:rsid w:val="006315A9"/>
    <w:rsid w:val="0063175E"/>
    <w:rsid w:val="00631D07"/>
    <w:rsid w:val="00631EEB"/>
    <w:rsid w:val="006328AF"/>
    <w:rsid w:val="0063291F"/>
    <w:rsid w:val="00632AAF"/>
    <w:rsid w:val="00632B6A"/>
    <w:rsid w:val="006331CB"/>
    <w:rsid w:val="006333F6"/>
    <w:rsid w:val="00633738"/>
    <w:rsid w:val="006339EF"/>
    <w:rsid w:val="00633D82"/>
    <w:rsid w:val="00633DFA"/>
    <w:rsid w:val="00634400"/>
    <w:rsid w:val="00634526"/>
    <w:rsid w:val="0063458B"/>
    <w:rsid w:val="00634865"/>
    <w:rsid w:val="00635081"/>
    <w:rsid w:val="0063512F"/>
    <w:rsid w:val="006351EA"/>
    <w:rsid w:val="006352FC"/>
    <w:rsid w:val="00635520"/>
    <w:rsid w:val="00635635"/>
    <w:rsid w:val="00635AEA"/>
    <w:rsid w:val="00636205"/>
    <w:rsid w:val="006363F7"/>
    <w:rsid w:val="00636BFB"/>
    <w:rsid w:val="00636DA7"/>
    <w:rsid w:val="0063760D"/>
    <w:rsid w:val="006377CB"/>
    <w:rsid w:val="006378A4"/>
    <w:rsid w:val="00637C54"/>
    <w:rsid w:val="00637E4A"/>
    <w:rsid w:val="00637EB1"/>
    <w:rsid w:val="00640076"/>
    <w:rsid w:val="006401F6"/>
    <w:rsid w:val="006405B3"/>
    <w:rsid w:val="00640844"/>
    <w:rsid w:val="00640D66"/>
    <w:rsid w:val="00640ED0"/>
    <w:rsid w:val="00640F57"/>
    <w:rsid w:val="00641374"/>
    <w:rsid w:val="006426A5"/>
    <w:rsid w:val="006426ED"/>
    <w:rsid w:val="00642951"/>
    <w:rsid w:val="00642C42"/>
    <w:rsid w:val="00642D84"/>
    <w:rsid w:val="00642EC6"/>
    <w:rsid w:val="00642EEA"/>
    <w:rsid w:val="00642F4C"/>
    <w:rsid w:val="00642FF7"/>
    <w:rsid w:val="00643407"/>
    <w:rsid w:val="0064363B"/>
    <w:rsid w:val="006438E0"/>
    <w:rsid w:val="00643C43"/>
    <w:rsid w:val="00643C7B"/>
    <w:rsid w:val="00643D78"/>
    <w:rsid w:val="006442E6"/>
    <w:rsid w:val="0064446D"/>
    <w:rsid w:val="006444EE"/>
    <w:rsid w:val="006446EF"/>
    <w:rsid w:val="00644AFA"/>
    <w:rsid w:val="00644F98"/>
    <w:rsid w:val="00645296"/>
    <w:rsid w:val="006453A6"/>
    <w:rsid w:val="006457D6"/>
    <w:rsid w:val="00645A94"/>
    <w:rsid w:val="0064651D"/>
    <w:rsid w:val="0064681A"/>
    <w:rsid w:val="00646D50"/>
    <w:rsid w:val="00646D83"/>
    <w:rsid w:val="00646F9E"/>
    <w:rsid w:val="00647066"/>
    <w:rsid w:val="006476CC"/>
    <w:rsid w:val="00647745"/>
    <w:rsid w:val="0064780E"/>
    <w:rsid w:val="0064790B"/>
    <w:rsid w:val="00647974"/>
    <w:rsid w:val="00647D9D"/>
    <w:rsid w:val="006502BA"/>
    <w:rsid w:val="006502FA"/>
    <w:rsid w:val="00650309"/>
    <w:rsid w:val="0065095E"/>
    <w:rsid w:val="00650C28"/>
    <w:rsid w:val="00650CE6"/>
    <w:rsid w:val="00650DFA"/>
    <w:rsid w:val="00650E3B"/>
    <w:rsid w:val="00651135"/>
    <w:rsid w:val="006519FA"/>
    <w:rsid w:val="00651D43"/>
    <w:rsid w:val="0065290F"/>
    <w:rsid w:val="00652A62"/>
    <w:rsid w:val="00652DAC"/>
    <w:rsid w:val="0065355B"/>
    <w:rsid w:val="00653B3E"/>
    <w:rsid w:val="006543D6"/>
    <w:rsid w:val="006546B9"/>
    <w:rsid w:val="0065481A"/>
    <w:rsid w:val="006548DF"/>
    <w:rsid w:val="00654A9E"/>
    <w:rsid w:val="00654AF0"/>
    <w:rsid w:val="00654BA8"/>
    <w:rsid w:val="00654CA8"/>
    <w:rsid w:val="00654CE8"/>
    <w:rsid w:val="00654E12"/>
    <w:rsid w:val="006554B6"/>
    <w:rsid w:val="00655536"/>
    <w:rsid w:val="00655875"/>
    <w:rsid w:val="006558CE"/>
    <w:rsid w:val="00655A07"/>
    <w:rsid w:val="00655E56"/>
    <w:rsid w:val="00655EE0"/>
    <w:rsid w:val="00656109"/>
    <w:rsid w:val="0065630C"/>
    <w:rsid w:val="0065647F"/>
    <w:rsid w:val="006565FC"/>
    <w:rsid w:val="0065667A"/>
    <w:rsid w:val="00656697"/>
    <w:rsid w:val="006568A4"/>
    <w:rsid w:val="00656CF0"/>
    <w:rsid w:val="00656D6D"/>
    <w:rsid w:val="00656FB8"/>
    <w:rsid w:val="0065708D"/>
    <w:rsid w:val="0065742F"/>
    <w:rsid w:val="00657431"/>
    <w:rsid w:val="006575AB"/>
    <w:rsid w:val="00657751"/>
    <w:rsid w:val="00657AE4"/>
    <w:rsid w:val="00657D78"/>
    <w:rsid w:val="006601FF"/>
    <w:rsid w:val="0066029E"/>
    <w:rsid w:val="006607DD"/>
    <w:rsid w:val="00660BD1"/>
    <w:rsid w:val="00660DD2"/>
    <w:rsid w:val="00660E4D"/>
    <w:rsid w:val="00660F09"/>
    <w:rsid w:val="00661520"/>
    <w:rsid w:val="00661526"/>
    <w:rsid w:val="006617BC"/>
    <w:rsid w:val="00661FEF"/>
    <w:rsid w:val="006620BA"/>
    <w:rsid w:val="00662401"/>
    <w:rsid w:val="00662469"/>
    <w:rsid w:val="0066260D"/>
    <w:rsid w:val="00662625"/>
    <w:rsid w:val="0066286A"/>
    <w:rsid w:val="00662A02"/>
    <w:rsid w:val="00662CA4"/>
    <w:rsid w:val="00662CB7"/>
    <w:rsid w:val="00662E18"/>
    <w:rsid w:val="00662F12"/>
    <w:rsid w:val="00662F35"/>
    <w:rsid w:val="00663165"/>
    <w:rsid w:val="006631BC"/>
    <w:rsid w:val="00663313"/>
    <w:rsid w:val="0066358A"/>
    <w:rsid w:val="00663602"/>
    <w:rsid w:val="006636EF"/>
    <w:rsid w:val="006637B9"/>
    <w:rsid w:val="00663DD0"/>
    <w:rsid w:val="00663EDA"/>
    <w:rsid w:val="00664042"/>
    <w:rsid w:val="00664B19"/>
    <w:rsid w:val="00664CD6"/>
    <w:rsid w:val="00664F32"/>
    <w:rsid w:val="006650A8"/>
    <w:rsid w:val="006654A6"/>
    <w:rsid w:val="0066554E"/>
    <w:rsid w:val="00665C5F"/>
    <w:rsid w:val="006661CB"/>
    <w:rsid w:val="00666A50"/>
    <w:rsid w:val="00666ACE"/>
    <w:rsid w:val="0066724A"/>
    <w:rsid w:val="0066741F"/>
    <w:rsid w:val="00667447"/>
    <w:rsid w:val="00667BF8"/>
    <w:rsid w:val="00667C71"/>
    <w:rsid w:val="00667F26"/>
    <w:rsid w:val="00670006"/>
    <w:rsid w:val="0067006C"/>
    <w:rsid w:val="0067030F"/>
    <w:rsid w:val="00670449"/>
    <w:rsid w:val="00670491"/>
    <w:rsid w:val="0067064D"/>
    <w:rsid w:val="00670728"/>
    <w:rsid w:val="00670911"/>
    <w:rsid w:val="00670A61"/>
    <w:rsid w:val="00670A95"/>
    <w:rsid w:val="00670CCF"/>
    <w:rsid w:val="006711C0"/>
    <w:rsid w:val="00671250"/>
    <w:rsid w:val="00671302"/>
    <w:rsid w:val="00671315"/>
    <w:rsid w:val="006714CB"/>
    <w:rsid w:val="006716D1"/>
    <w:rsid w:val="006718D2"/>
    <w:rsid w:val="00671A66"/>
    <w:rsid w:val="00672099"/>
    <w:rsid w:val="006725C8"/>
    <w:rsid w:val="006726EE"/>
    <w:rsid w:val="00672FE6"/>
    <w:rsid w:val="00673054"/>
    <w:rsid w:val="006730EF"/>
    <w:rsid w:val="0067332B"/>
    <w:rsid w:val="00673510"/>
    <w:rsid w:val="00673CE3"/>
    <w:rsid w:val="0067408D"/>
    <w:rsid w:val="006742E0"/>
    <w:rsid w:val="006745D5"/>
    <w:rsid w:val="006746CA"/>
    <w:rsid w:val="00674EB9"/>
    <w:rsid w:val="00675252"/>
    <w:rsid w:val="006757C3"/>
    <w:rsid w:val="00675ADC"/>
    <w:rsid w:val="00675C6C"/>
    <w:rsid w:val="00675C7E"/>
    <w:rsid w:val="00675ECD"/>
    <w:rsid w:val="00675F11"/>
    <w:rsid w:val="006762C7"/>
    <w:rsid w:val="006765EB"/>
    <w:rsid w:val="00676969"/>
    <w:rsid w:val="00676DCE"/>
    <w:rsid w:val="00676E9A"/>
    <w:rsid w:val="00676F5F"/>
    <w:rsid w:val="00677276"/>
    <w:rsid w:val="00677383"/>
    <w:rsid w:val="0067769A"/>
    <w:rsid w:val="006776D4"/>
    <w:rsid w:val="00677AA5"/>
    <w:rsid w:val="00677CF9"/>
    <w:rsid w:val="00677D84"/>
    <w:rsid w:val="00680372"/>
    <w:rsid w:val="00680442"/>
    <w:rsid w:val="0068087E"/>
    <w:rsid w:val="00680C8E"/>
    <w:rsid w:val="00681073"/>
    <w:rsid w:val="006811D4"/>
    <w:rsid w:val="00681337"/>
    <w:rsid w:val="00681358"/>
    <w:rsid w:val="0068152C"/>
    <w:rsid w:val="00681B0E"/>
    <w:rsid w:val="00681B2E"/>
    <w:rsid w:val="00681DC9"/>
    <w:rsid w:val="00682619"/>
    <w:rsid w:val="00682704"/>
    <w:rsid w:val="0068273A"/>
    <w:rsid w:val="00682BD7"/>
    <w:rsid w:val="00682EE2"/>
    <w:rsid w:val="0068315B"/>
    <w:rsid w:val="006832AD"/>
    <w:rsid w:val="006836C4"/>
    <w:rsid w:val="0068379D"/>
    <w:rsid w:val="00683C9E"/>
    <w:rsid w:val="00683DF7"/>
    <w:rsid w:val="00683E6A"/>
    <w:rsid w:val="00684203"/>
    <w:rsid w:val="0068421F"/>
    <w:rsid w:val="00684384"/>
    <w:rsid w:val="00684AD6"/>
    <w:rsid w:val="00684C5A"/>
    <w:rsid w:val="00684C98"/>
    <w:rsid w:val="00685297"/>
    <w:rsid w:val="006855EF"/>
    <w:rsid w:val="00685667"/>
    <w:rsid w:val="00685C15"/>
    <w:rsid w:val="006865CA"/>
    <w:rsid w:val="006867A8"/>
    <w:rsid w:val="00686CA1"/>
    <w:rsid w:val="00686CB4"/>
    <w:rsid w:val="00686DEF"/>
    <w:rsid w:val="0068725C"/>
    <w:rsid w:val="006879B2"/>
    <w:rsid w:val="006879D7"/>
    <w:rsid w:val="00687A54"/>
    <w:rsid w:val="00687A57"/>
    <w:rsid w:val="00687AAE"/>
    <w:rsid w:val="00687BC8"/>
    <w:rsid w:val="00687C5B"/>
    <w:rsid w:val="006909B4"/>
    <w:rsid w:val="00690BFA"/>
    <w:rsid w:val="00690D6C"/>
    <w:rsid w:val="00690FF2"/>
    <w:rsid w:val="00691150"/>
    <w:rsid w:val="00691AD0"/>
    <w:rsid w:val="00691B1D"/>
    <w:rsid w:val="00691C2C"/>
    <w:rsid w:val="00691CA7"/>
    <w:rsid w:val="006925E5"/>
    <w:rsid w:val="0069290B"/>
    <w:rsid w:val="00692C32"/>
    <w:rsid w:val="00692CAF"/>
    <w:rsid w:val="00692D72"/>
    <w:rsid w:val="00693330"/>
    <w:rsid w:val="00693367"/>
    <w:rsid w:val="00693388"/>
    <w:rsid w:val="006937B4"/>
    <w:rsid w:val="00693B49"/>
    <w:rsid w:val="00693EB0"/>
    <w:rsid w:val="00694179"/>
    <w:rsid w:val="006941B4"/>
    <w:rsid w:val="006943AE"/>
    <w:rsid w:val="00694548"/>
    <w:rsid w:val="006947AC"/>
    <w:rsid w:val="00694DE5"/>
    <w:rsid w:val="00694EFF"/>
    <w:rsid w:val="0069503C"/>
    <w:rsid w:val="00695070"/>
    <w:rsid w:val="0069517C"/>
    <w:rsid w:val="00695942"/>
    <w:rsid w:val="00695A01"/>
    <w:rsid w:val="00695BA8"/>
    <w:rsid w:val="00695C18"/>
    <w:rsid w:val="00695C7D"/>
    <w:rsid w:val="00695E58"/>
    <w:rsid w:val="00695F00"/>
    <w:rsid w:val="00695FC2"/>
    <w:rsid w:val="00696454"/>
    <w:rsid w:val="0069677F"/>
    <w:rsid w:val="00696904"/>
    <w:rsid w:val="0069691E"/>
    <w:rsid w:val="006971AA"/>
    <w:rsid w:val="006971EB"/>
    <w:rsid w:val="0069736F"/>
    <w:rsid w:val="00697415"/>
    <w:rsid w:val="00697647"/>
    <w:rsid w:val="0069794A"/>
    <w:rsid w:val="00697A63"/>
    <w:rsid w:val="00697C40"/>
    <w:rsid w:val="00697CDE"/>
    <w:rsid w:val="00697EA7"/>
    <w:rsid w:val="00697ED9"/>
    <w:rsid w:val="006A04F3"/>
    <w:rsid w:val="006A0613"/>
    <w:rsid w:val="006A089E"/>
    <w:rsid w:val="006A0BF9"/>
    <w:rsid w:val="006A0C45"/>
    <w:rsid w:val="006A0D59"/>
    <w:rsid w:val="006A0F24"/>
    <w:rsid w:val="006A12A5"/>
    <w:rsid w:val="006A12BE"/>
    <w:rsid w:val="006A13E3"/>
    <w:rsid w:val="006A1537"/>
    <w:rsid w:val="006A16A5"/>
    <w:rsid w:val="006A16BE"/>
    <w:rsid w:val="006A1D91"/>
    <w:rsid w:val="006A1E95"/>
    <w:rsid w:val="006A1F15"/>
    <w:rsid w:val="006A2099"/>
    <w:rsid w:val="006A2351"/>
    <w:rsid w:val="006A26D5"/>
    <w:rsid w:val="006A284C"/>
    <w:rsid w:val="006A2E7F"/>
    <w:rsid w:val="006A2EBC"/>
    <w:rsid w:val="006A33BC"/>
    <w:rsid w:val="006A3624"/>
    <w:rsid w:val="006A36ED"/>
    <w:rsid w:val="006A37EF"/>
    <w:rsid w:val="006A3871"/>
    <w:rsid w:val="006A3CCF"/>
    <w:rsid w:val="006A439A"/>
    <w:rsid w:val="006A46D9"/>
    <w:rsid w:val="006A4B00"/>
    <w:rsid w:val="006A4D44"/>
    <w:rsid w:val="006A4EB9"/>
    <w:rsid w:val="006A50BD"/>
    <w:rsid w:val="006A5199"/>
    <w:rsid w:val="006A58E0"/>
    <w:rsid w:val="006A5C0F"/>
    <w:rsid w:val="006A60B0"/>
    <w:rsid w:val="006A677E"/>
    <w:rsid w:val="006A6846"/>
    <w:rsid w:val="006A685E"/>
    <w:rsid w:val="006A687A"/>
    <w:rsid w:val="006A6E7F"/>
    <w:rsid w:val="006A6EE0"/>
    <w:rsid w:val="006A70F5"/>
    <w:rsid w:val="006A7214"/>
    <w:rsid w:val="006A72D4"/>
    <w:rsid w:val="006A74B0"/>
    <w:rsid w:val="006A779F"/>
    <w:rsid w:val="006A7AC8"/>
    <w:rsid w:val="006A7B90"/>
    <w:rsid w:val="006A80D7"/>
    <w:rsid w:val="006B00CB"/>
    <w:rsid w:val="006B03B1"/>
    <w:rsid w:val="006B0607"/>
    <w:rsid w:val="006B0676"/>
    <w:rsid w:val="006B0D69"/>
    <w:rsid w:val="006B0ED7"/>
    <w:rsid w:val="006B0EF0"/>
    <w:rsid w:val="006B1106"/>
    <w:rsid w:val="006B143F"/>
    <w:rsid w:val="006B1534"/>
    <w:rsid w:val="006B1574"/>
    <w:rsid w:val="006B174B"/>
    <w:rsid w:val="006B1884"/>
    <w:rsid w:val="006B18A9"/>
    <w:rsid w:val="006B219B"/>
    <w:rsid w:val="006B22C5"/>
    <w:rsid w:val="006B2422"/>
    <w:rsid w:val="006B2496"/>
    <w:rsid w:val="006B27C4"/>
    <w:rsid w:val="006B27D4"/>
    <w:rsid w:val="006B284E"/>
    <w:rsid w:val="006B2D4E"/>
    <w:rsid w:val="006B2FD4"/>
    <w:rsid w:val="006B3125"/>
    <w:rsid w:val="006B341B"/>
    <w:rsid w:val="006B35EC"/>
    <w:rsid w:val="006B3891"/>
    <w:rsid w:val="006B42A0"/>
    <w:rsid w:val="006B4FFE"/>
    <w:rsid w:val="006B5787"/>
    <w:rsid w:val="006B5B21"/>
    <w:rsid w:val="006B6072"/>
    <w:rsid w:val="006B6148"/>
    <w:rsid w:val="006B6632"/>
    <w:rsid w:val="006B68FB"/>
    <w:rsid w:val="006B6A1C"/>
    <w:rsid w:val="006B6A99"/>
    <w:rsid w:val="006B6BB4"/>
    <w:rsid w:val="006B6E05"/>
    <w:rsid w:val="006B72AB"/>
    <w:rsid w:val="006B77DA"/>
    <w:rsid w:val="006B7982"/>
    <w:rsid w:val="006B79F3"/>
    <w:rsid w:val="006B7B51"/>
    <w:rsid w:val="006B7F78"/>
    <w:rsid w:val="006C0F2F"/>
    <w:rsid w:val="006C138D"/>
    <w:rsid w:val="006C1678"/>
    <w:rsid w:val="006C1808"/>
    <w:rsid w:val="006C1865"/>
    <w:rsid w:val="006C1936"/>
    <w:rsid w:val="006C20CD"/>
    <w:rsid w:val="006C2477"/>
    <w:rsid w:val="006C2B99"/>
    <w:rsid w:val="006C320D"/>
    <w:rsid w:val="006C325D"/>
    <w:rsid w:val="006C38EA"/>
    <w:rsid w:val="006C390C"/>
    <w:rsid w:val="006C3A4E"/>
    <w:rsid w:val="006C3B70"/>
    <w:rsid w:val="006C3F07"/>
    <w:rsid w:val="006C4130"/>
    <w:rsid w:val="006C4451"/>
    <w:rsid w:val="006C4493"/>
    <w:rsid w:val="006C4690"/>
    <w:rsid w:val="006C4BB4"/>
    <w:rsid w:val="006C4DF8"/>
    <w:rsid w:val="006C519E"/>
    <w:rsid w:val="006C539A"/>
    <w:rsid w:val="006C542C"/>
    <w:rsid w:val="006C5581"/>
    <w:rsid w:val="006C5BBA"/>
    <w:rsid w:val="006C5EBA"/>
    <w:rsid w:val="006C6340"/>
    <w:rsid w:val="006C689C"/>
    <w:rsid w:val="006C6D50"/>
    <w:rsid w:val="006C72CC"/>
    <w:rsid w:val="006C778A"/>
    <w:rsid w:val="006C78E2"/>
    <w:rsid w:val="006C7A7B"/>
    <w:rsid w:val="006C7AC0"/>
    <w:rsid w:val="006C7C87"/>
    <w:rsid w:val="006D00E5"/>
    <w:rsid w:val="006D0162"/>
    <w:rsid w:val="006D0209"/>
    <w:rsid w:val="006D0349"/>
    <w:rsid w:val="006D0394"/>
    <w:rsid w:val="006D0967"/>
    <w:rsid w:val="006D0DE6"/>
    <w:rsid w:val="006D1082"/>
    <w:rsid w:val="006D10F5"/>
    <w:rsid w:val="006D12C4"/>
    <w:rsid w:val="006D1389"/>
    <w:rsid w:val="006D14E5"/>
    <w:rsid w:val="006D1B62"/>
    <w:rsid w:val="006D1F28"/>
    <w:rsid w:val="006D22DD"/>
    <w:rsid w:val="006D2336"/>
    <w:rsid w:val="006D24EA"/>
    <w:rsid w:val="006D26CC"/>
    <w:rsid w:val="006D2982"/>
    <w:rsid w:val="006D2C21"/>
    <w:rsid w:val="006D2E70"/>
    <w:rsid w:val="006D3005"/>
    <w:rsid w:val="006D35EE"/>
    <w:rsid w:val="006D3D72"/>
    <w:rsid w:val="006D3E44"/>
    <w:rsid w:val="006D42B1"/>
    <w:rsid w:val="006D44D8"/>
    <w:rsid w:val="006D45A1"/>
    <w:rsid w:val="006D4801"/>
    <w:rsid w:val="006D4ABA"/>
    <w:rsid w:val="006D4B76"/>
    <w:rsid w:val="006D4C39"/>
    <w:rsid w:val="006D4D54"/>
    <w:rsid w:val="006D4E33"/>
    <w:rsid w:val="006D4EA8"/>
    <w:rsid w:val="006D53CE"/>
    <w:rsid w:val="006D53EE"/>
    <w:rsid w:val="006D5911"/>
    <w:rsid w:val="006D598D"/>
    <w:rsid w:val="006D5A1F"/>
    <w:rsid w:val="006D5AF8"/>
    <w:rsid w:val="006D5BBC"/>
    <w:rsid w:val="006D5D5F"/>
    <w:rsid w:val="006D5DD0"/>
    <w:rsid w:val="006D5EF0"/>
    <w:rsid w:val="006D6028"/>
    <w:rsid w:val="006D602F"/>
    <w:rsid w:val="006D631C"/>
    <w:rsid w:val="006D6353"/>
    <w:rsid w:val="006D662B"/>
    <w:rsid w:val="006D67F3"/>
    <w:rsid w:val="006D6A6A"/>
    <w:rsid w:val="006D6B84"/>
    <w:rsid w:val="006D6F44"/>
    <w:rsid w:val="006D76AD"/>
    <w:rsid w:val="006D76EC"/>
    <w:rsid w:val="006D787D"/>
    <w:rsid w:val="006D7A69"/>
    <w:rsid w:val="006E00D9"/>
    <w:rsid w:val="006E012F"/>
    <w:rsid w:val="006E07CC"/>
    <w:rsid w:val="006E0B2C"/>
    <w:rsid w:val="006E0B65"/>
    <w:rsid w:val="006E0DE2"/>
    <w:rsid w:val="006E0E50"/>
    <w:rsid w:val="006E0F31"/>
    <w:rsid w:val="006E116E"/>
    <w:rsid w:val="006E11AE"/>
    <w:rsid w:val="006E13A1"/>
    <w:rsid w:val="006E1905"/>
    <w:rsid w:val="006E1A93"/>
    <w:rsid w:val="006E1B29"/>
    <w:rsid w:val="006E2655"/>
    <w:rsid w:val="006E2819"/>
    <w:rsid w:val="006E2BD4"/>
    <w:rsid w:val="006E2D74"/>
    <w:rsid w:val="006E30AC"/>
    <w:rsid w:val="006E3123"/>
    <w:rsid w:val="006E31A2"/>
    <w:rsid w:val="006E3200"/>
    <w:rsid w:val="006E3274"/>
    <w:rsid w:val="006E3676"/>
    <w:rsid w:val="006E394F"/>
    <w:rsid w:val="006E3A80"/>
    <w:rsid w:val="006E3DF0"/>
    <w:rsid w:val="006E419E"/>
    <w:rsid w:val="006E4778"/>
    <w:rsid w:val="006E478B"/>
    <w:rsid w:val="006E4960"/>
    <w:rsid w:val="006E4A77"/>
    <w:rsid w:val="006E4A88"/>
    <w:rsid w:val="006E4E4E"/>
    <w:rsid w:val="006E54D5"/>
    <w:rsid w:val="006E584D"/>
    <w:rsid w:val="006E68A6"/>
    <w:rsid w:val="006E6F08"/>
    <w:rsid w:val="006E6FE2"/>
    <w:rsid w:val="006E6FFC"/>
    <w:rsid w:val="006E7179"/>
    <w:rsid w:val="006E722B"/>
    <w:rsid w:val="006E7260"/>
    <w:rsid w:val="006E752E"/>
    <w:rsid w:val="006E7555"/>
    <w:rsid w:val="006E7931"/>
    <w:rsid w:val="006E7BF8"/>
    <w:rsid w:val="006F0024"/>
    <w:rsid w:val="006F0088"/>
    <w:rsid w:val="006F0184"/>
    <w:rsid w:val="006F033E"/>
    <w:rsid w:val="006F0519"/>
    <w:rsid w:val="006F0B2A"/>
    <w:rsid w:val="006F0C34"/>
    <w:rsid w:val="006F0E4E"/>
    <w:rsid w:val="006F0F07"/>
    <w:rsid w:val="006F0F3B"/>
    <w:rsid w:val="006F1374"/>
    <w:rsid w:val="006F137C"/>
    <w:rsid w:val="006F16BF"/>
    <w:rsid w:val="006F190A"/>
    <w:rsid w:val="006F1EC3"/>
    <w:rsid w:val="006F25A3"/>
    <w:rsid w:val="006F27A3"/>
    <w:rsid w:val="006F288B"/>
    <w:rsid w:val="006F2B6E"/>
    <w:rsid w:val="006F2C26"/>
    <w:rsid w:val="006F2FA5"/>
    <w:rsid w:val="006F34BB"/>
    <w:rsid w:val="006F3544"/>
    <w:rsid w:val="006F37D9"/>
    <w:rsid w:val="006F3B06"/>
    <w:rsid w:val="006F3D05"/>
    <w:rsid w:val="006F42E0"/>
    <w:rsid w:val="006F4398"/>
    <w:rsid w:val="006F4839"/>
    <w:rsid w:val="006F4976"/>
    <w:rsid w:val="006F499A"/>
    <w:rsid w:val="006F54AE"/>
    <w:rsid w:val="006F5727"/>
    <w:rsid w:val="006F5BBC"/>
    <w:rsid w:val="006F5F28"/>
    <w:rsid w:val="006F6021"/>
    <w:rsid w:val="006F617D"/>
    <w:rsid w:val="006F65A5"/>
    <w:rsid w:val="006F6C7E"/>
    <w:rsid w:val="006F70CD"/>
    <w:rsid w:val="006F71BF"/>
    <w:rsid w:val="006F73FC"/>
    <w:rsid w:val="006F75E5"/>
    <w:rsid w:val="006F777A"/>
    <w:rsid w:val="006F7CFA"/>
    <w:rsid w:val="0070078B"/>
    <w:rsid w:val="0070087F"/>
    <w:rsid w:val="00700A0C"/>
    <w:rsid w:val="00700E65"/>
    <w:rsid w:val="00700FB8"/>
    <w:rsid w:val="00700FE6"/>
    <w:rsid w:val="00701628"/>
    <w:rsid w:val="0070171E"/>
    <w:rsid w:val="007017EA"/>
    <w:rsid w:val="0070182F"/>
    <w:rsid w:val="00701C1D"/>
    <w:rsid w:val="007020AE"/>
    <w:rsid w:val="00702A82"/>
    <w:rsid w:val="00702A8A"/>
    <w:rsid w:val="00702BE2"/>
    <w:rsid w:val="00702F39"/>
    <w:rsid w:val="00702F4E"/>
    <w:rsid w:val="00702FFF"/>
    <w:rsid w:val="0070339D"/>
    <w:rsid w:val="0070395A"/>
    <w:rsid w:val="00703EDF"/>
    <w:rsid w:val="00703F62"/>
    <w:rsid w:val="00703F68"/>
    <w:rsid w:val="00703FCC"/>
    <w:rsid w:val="0070431F"/>
    <w:rsid w:val="0070441C"/>
    <w:rsid w:val="0070490D"/>
    <w:rsid w:val="00704F11"/>
    <w:rsid w:val="0070528D"/>
    <w:rsid w:val="007052BF"/>
    <w:rsid w:val="00705348"/>
    <w:rsid w:val="007053D5"/>
    <w:rsid w:val="00705A68"/>
    <w:rsid w:val="00705B40"/>
    <w:rsid w:val="00705FAE"/>
    <w:rsid w:val="00706077"/>
    <w:rsid w:val="00706081"/>
    <w:rsid w:val="007062C4"/>
    <w:rsid w:val="00706398"/>
    <w:rsid w:val="00706805"/>
    <w:rsid w:val="0070688E"/>
    <w:rsid w:val="0070736A"/>
    <w:rsid w:val="0070740A"/>
    <w:rsid w:val="007075B9"/>
    <w:rsid w:val="007076CD"/>
    <w:rsid w:val="007077E3"/>
    <w:rsid w:val="0070786D"/>
    <w:rsid w:val="00707A9A"/>
    <w:rsid w:val="00707AB9"/>
    <w:rsid w:val="00707B9F"/>
    <w:rsid w:val="00707DDC"/>
    <w:rsid w:val="00707E3D"/>
    <w:rsid w:val="00707ED4"/>
    <w:rsid w:val="00710005"/>
    <w:rsid w:val="00710011"/>
    <w:rsid w:val="00710478"/>
    <w:rsid w:val="00710754"/>
    <w:rsid w:val="0071094C"/>
    <w:rsid w:val="00710AF8"/>
    <w:rsid w:val="00710FF2"/>
    <w:rsid w:val="00711809"/>
    <w:rsid w:val="0071185C"/>
    <w:rsid w:val="00711877"/>
    <w:rsid w:val="00711C4B"/>
    <w:rsid w:val="00711D91"/>
    <w:rsid w:val="0071260E"/>
    <w:rsid w:val="007126A4"/>
    <w:rsid w:val="00712F74"/>
    <w:rsid w:val="00712F81"/>
    <w:rsid w:val="0071339C"/>
    <w:rsid w:val="0071349F"/>
    <w:rsid w:val="007134C6"/>
    <w:rsid w:val="00713597"/>
    <w:rsid w:val="0071374D"/>
    <w:rsid w:val="0071409E"/>
    <w:rsid w:val="007140EA"/>
    <w:rsid w:val="00714303"/>
    <w:rsid w:val="007143B2"/>
    <w:rsid w:val="007143B9"/>
    <w:rsid w:val="007144DA"/>
    <w:rsid w:val="007146BB"/>
    <w:rsid w:val="00714EEC"/>
    <w:rsid w:val="00714F1E"/>
    <w:rsid w:val="00714FE5"/>
    <w:rsid w:val="007151B4"/>
    <w:rsid w:val="00715542"/>
    <w:rsid w:val="00715D54"/>
    <w:rsid w:val="0071616E"/>
    <w:rsid w:val="00716229"/>
    <w:rsid w:val="00716254"/>
    <w:rsid w:val="00716271"/>
    <w:rsid w:val="0071632E"/>
    <w:rsid w:val="007164B4"/>
    <w:rsid w:val="007165AD"/>
    <w:rsid w:val="00716659"/>
    <w:rsid w:val="0071735C"/>
    <w:rsid w:val="00717EFB"/>
    <w:rsid w:val="0072026C"/>
    <w:rsid w:val="007203DF"/>
    <w:rsid w:val="007204CB"/>
    <w:rsid w:val="00720A60"/>
    <w:rsid w:val="00720CEC"/>
    <w:rsid w:val="00720D05"/>
    <w:rsid w:val="00720EBB"/>
    <w:rsid w:val="007210A1"/>
    <w:rsid w:val="0072141A"/>
    <w:rsid w:val="00721585"/>
    <w:rsid w:val="00721611"/>
    <w:rsid w:val="00721C00"/>
    <w:rsid w:val="0072223E"/>
    <w:rsid w:val="0072286D"/>
    <w:rsid w:val="00722CC6"/>
    <w:rsid w:val="00722D1F"/>
    <w:rsid w:val="00722DCD"/>
    <w:rsid w:val="00722DF1"/>
    <w:rsid w:val="00722EBB"/>
    <w:rsid w:val="00722F29"/>
    <w:rsid w:val="00722FD7"/>
    <w:rsid w:val="0072333D"/>
    <w:rsid w:val="00723434"/>
    <w:rsid w:val="00723852"/>
    <w:rsid w:val="00723A74"/>
    <w:rsid w:val="0072438F"/>
    <w:rsid w:val="007243B3"/>
    <w:rsid w:val="007243CD"/>
    <w:rsid w:val="0072456F"/>
    <w:rsid w:val="00724796"/>
    <w:rsid w:val="00724A08"/>
    <w:rsid w:val="00724E61"/>
    <w:rsid w:val="00725184"/>
    <w:rsid w:val="0072520D"/>
    <w:rsid w:val="007255F2"/>
    <w:rsid w:val="007256D9"/>
    <w:rsid w:val="00725F5D"/>
    <w:rsid w:val="00725FE8"/>
    <w:rsid w:val="00726311"/>
    <w:rsid w:val="007264B0"/>
    <w:rsid w:val="00726527"/>
    <w:rsid w:val="007265C7"/>
    <w:rsid w:val="00726AFF"/>
    <w:rsid w:val="00726C37"/>
    <w:rsid w:val="00726D4F"/>
    <w:rsid w:val="007279F6"/>
    <w:rsid w:val="00727A10"/>
    <w:rsid w:val="00727B22"/>
    <w:rsid w:val="00727C86"/>
    <w:rsid w:val="00727E29"/>
    <w:rsid w:val="00730305"/>
    <w:rsid w:val="0073075A"/>
    <w:rsid w:val="007307B3"/>
    <w:rsid w:val="007307B8"/>
    <w:rsid w:val="007308E8"/>
    <w:rsid w:val="0073093C"/>
    <w:rsid w:val="0073095F"/>
    <w:rsid w:val="007309C5"/>
    <w:rsid w:val="00730BDA"/>
    <w:rsid w:val="00730C0A"/>
    <w:rsid w:val="00730DEB"/>
    <w:rsid w:val="0073132D"/>
    <w:rsid w:val="0073134B"/>
    <w:rsid w:val="00731A4A"/>
    <w:rsid w:val="00731B37"/>
    <w:rsid w:val="0073200C"/>
    <w:rsid w:val="0073214C"/>
    <w:rsid w:val="0073216F"/>
    <w:rsid w:val="007329C6"/>
    <w:rsid w:val="00732BA6"/>
    <w:rsid w:val="00732F29"/>
    <w:rsid w:val="00732FCC"/>
    <w:rsid w:val="00733180"/>
    <w:rsid w:val="00733410"/>
    <w:rsid w:val="00733962"/>
    <w:rsid w:val="00733BCF"/>
    <w:rsid w:val="00733E88"/>
    <w:rsid w:val="007342E5"/>
    <w:rsid w:val="0073434E"/>
    <w:rsid w:val="007344BA"/>
    <w:rsid w:val="00734A50"/>
    <w:rsid w:val="00734B57"/>
    <w:rsid w:val="00734D52"/>
    <w:rsid w:val="00734F83"/>
    <w:rsid w:val="00735269"/>
    <w:rsid w:val="007358AB"/>
    <w:rsid w:val="0073591B"/>
    <w:rsid w:val="00735C69"/>
    <w:rsid w:val="0073636D"/>
    <w:rsid w:val="00736583"/>
    <w:rsid w:val="00736A64"/>
    <w:rsid w:val="00737334"/>
    <w:rsid w:val="0073740A"/>
    <w:rsid w:val="007377E9"/>
    <w:rsid w:val="00737CCA"/>
    <w:rsid w:val="007401C4"/>
    <w:rsid w:val="007410DD"/>
    <w:rsid w:val="0074199F"/>
    <w:rsid w:val="00741A3F"/>
    <w:rsid w:val="00741CB4"/>
    <w:rsid w:val="007421DE"/>
    <w:rsid w:val="00742206"/>
    <w:rsid w:val="0074226B"/>
    <w:rsid w:val="007422D3"/>
    <w:rsid w:val="0074260C"/>
    <w:rsid w:val="00742730"/>
    <w:rsid w:val="00742745"/>
    <w:rsid w:val="00742A9B"/>
    <w:rsid w:val="00742B84"/>
    <w:rsid w:val="00742BDA"/>
    <w:rsid w:val="00742E5B"/>
    <w:rsid w:val="00742F21"/>
    <w:rsid w:val="00742F55"/>
    <w:rsid w:val="00743439"/>
    <w:rsid w:val="0074346F"/>
    <w:rsid w:val="007442E6"/>
    <w:rsid w:val="0074461D"/>
    <w:rsid w:val="007447F3"/>
    <w:rsid w:val="007449B4"/>
    <w:rsid w:val="00744A4B"/>
    <w:rsid w:val="00744C27"/>
    <w:rsid w:val="00744DD6"/>
    <w:rsid w:val="00744DE4"/>
    <w:rsid w:val="00744E1A"/>
    <w:rsid w:val="00745001"/>
    <w:rsid w:val="00745063"/>
    <w:rsid w:val="00745076"/>
    <w:rsid w:val="007451D4"/>
    <w:rsid w:val="00745281"/>
    <w:rsid w:val="00745332"/>
    <w:rsid w:val="00745511"/>
    <w:rsid w:val="00745BEE"/>
    <w:rsid w:val="00745F8C"/>
    <w:rsid w:val="0074616A"/>
    <w:rsid w:val="00746454"/>
    <w:rsid w:val="00746AA3"/>
    <w:rsid w:val="00746E64"/>
    <w:rsid w:val="00746FC1"/>
    <w:rsid w:val="007473F4"/>
    <w:rsid w:val="00747451"/>
    <w:rsid w:val="00747618"/>
    <w:rsid w:val="007476D6"/>
    <w:rsid w:val="00747A99"/>
    <w:rsid w:val="00747BB7"/>
    <w:rsid w:val="00747C3E"/>
    <w:rsid w:val="00747D96"/>
    <w:rsid w:val="00747E3F"/>
    <w:rsid w:val="00747FDC"/>
    <w:rsid w:val="0075045B"/>
    <w:rsid w:val="007504C7"/>
    <w:rsid w:val="00750797"/>
    <w:rsid w:val="00750904"/>
    <w:rsid w:val="00750A29"/>
    <w:rsid w:val="00750D19"/>
    <w:rsid w:val="007510D3"/>
    <w:rsid w:val="00751148"/>
    <w:rsid w:val="0075153A"/>
    <w:rsid w:val="00751887"/>
    <w:rsid w:val="00751892"/>
    <w:rsid w:val="007518A8"/>
    <w:rsid w:val="00751B1B"/>
    <w:rsid w:val="00751DF2"/>
    <w:rsid w:val="00751EBF"/>
    <w:rsid w:val="007521B1"/>
    <w:rsid w:val="007525A2"/>
    <w:rsid w:val="00752707"/>
    <w:rsid w:val="00752DA8"/>
    <w:rsid w:val="00753078"/>
    <w:rsid w:val="00753518"/>
    <w:rsid w:val="007537B9"/>
    <w:rsid w:val="00753F24"/>
    <w:rsid w:val="007541EC"/>
    <w:rsid w:val="0075420A"/>
    <w:rsid w:val="00754A13"/>
    <w:rsid w:val="0075502A"/>
    <w:rsid w:val="0075571B"/>
    <w:rsid w:val="0075595A"/>
    <w:rsid w:val="00755AE8"/>
    <w:rsid w:val="00755BE8"/>
    <w:rsid w:val="00755FB5"/>
    <w:rsid w:val="00755FE0"/>
    <w:rsid w:val="007569F4"/>
    <w:rsid w:val="00756BB7"/>
    <w:rsid w:val="00756DA9"/>
    <w:rsid w:val="007570F9"/>
    <w:rsid w:val="00757170"/>
    <w:rsid w:val="007573B8"/>
    <w:rsid w:val="00757563"/>
    <w:rsid w:val="007578FB"/>
    <w:rsid w:val="007578FD"/>
    <w:rsid w:val="00757A64"/>
    <w:rsid w:val="00757CE8"/>
    <w:rsid w:val="00760509"/>
    <w:rsid w:val="00760B14"/>
    <w:rsid w:val="00760B6A"/>
    <w:rsid w:val="00760BAB"/>
    <w:rsid w:val="007610E8"/>
    <w:rsid w:val="007613B3"/>
    <w:rsid w:val="007613B7"/>
    <w:rsid w:val="007616F9"/>
    <w:rsid w:val="00761ADE"/>
    <w:rsid w:val="00761DAA"/>
    <w:rsid w:val="00761FE2"/>
    <w:rsid w:val="007620C6"/>
    <w:rsid w:val="007624F5"/>
    <w:rsid w:val="00762A42"/>
    <w:rsid w:val="00762A75"/>
    <w:rsid w:val="00762A9E"/>
    <w:rsid w:val="00762B06"/>
    <w:rsid w:val="00762DBF"/>
    <w:rsid w:val="00763533"/>
    <w:rsid w:val="007636AE"/>
    <w:rsid w:val="00763A72"/>
    <w:rsid w:val="00763D3D"/>
    <w:rsid w:val="00763D41"/>
    <w:rsid w:val="0076414D"/>
    <w:rsid w:val="007649C5"/>
    <w:rsid w:val="00764D12"/>
    <w:rsid w:val="00764E30"/>
    <w:rsid w:val="00765306"/>
    <w:rsid w:val="007654DD"/>
    <w:rsid w:val="00765621"/>
    <w:rsid w:val="007659F1"/>
    <w:rsid w:val="00765DB8"/>
    <w:rsid w:val="00765DD2"/>
    <w:rsid w:val="0076627C"/>
    <w:rsid w:val="007666EA"/>
    <w:rsid w:val="007667BC"/>
    <w:rsid w:val="00766EA1"/>
    <w:rsid w:val="00766F6C"/>
    <w:rsid w:val="007671BA"/>
    <w:rsid w:val="0076739B"/>
    <w:rsid w:val="0076746D"/>
    <w:rsid w:val="00767510"/>
    <w:rsid w:val="0076783F"/>
    <w:rsid w:val="007679C6"/>
    <w:rsid w:val="00767C38"/>
    <w:rsid w:val="00767FBB"/>
    <w:rsid w:val="0077000C"/>
    <w:rsid w:val="00770312"/>
    <w:rsid w:val="007708F2"/>
    <w:rsid w:val="0077090E"/>
    <w:rsid w:val="00770BDF"/>
    <w:rsid w:val="00770C7C"/>
    <w:rsid w:val="00770DCF"/>
    <w:rsid w:val="007710C2"/>
    <w:rsid w:val="007711D7"/>
    <w:rsid w:val="00771B1F"/>
    <w:rsid w:val="00771CEE"/>
    <w:rsid w:val="007723B9"/>
    <w:rsid w:val="00772656"/>
    <w:rsid w:val="00772711"/>
    <w:rsid w:val="00772D83"/>
    <w:rsid w:val="00773073"/>
    <w:rsid w:val="00773392"/>
    <w:rsid w:val="0077339B"/>
    <w:rsid w:val="007733C9"/>
    <w:rsid w:val="00773510"/>
    <w:rsid w:val="0077369F"/>
    <w:rsid w:val="007737D8"/>
    <w:rsid w:val="007739F9"/>
    <w:rsid w:val="007739FE"/>
    <w:rsid w:val="00773A34"/>
    <w:rsid w:val="00773B88"/>
    <w:rsid w:val="00773C5A"/>
    <w:rsid w:val="00773EA5"/>
    <w:rsid w:val="00773F63"/>
    <w:rsid w:val="00773F81"/>
    <w:rsid w:val="00774AD7"/>
    <w:rsid w:val="00774CC2"/>
    <w:rsid w:val="0077504C"/>
    <w:rsid w:val="007752EF"/>
    <w:rsid w:val="00775327"/>
    <w:rsid w:val="007753D0"/>
    <w:rsid w:val="007754AE"/>
    <w:rsid w:val="0077583A"/>
    <w:rsid w:val="00775C9A"/>
    <w:rsid w:val="00775DA4"/>
    <w:rsid w:val="00776175"/>
    <w:rsid w:val="007764FE"/>
    <w:rsid w:val="0077696B"/>
    <w:rsid w:val="00777172"/>
    <w:rsid w:val="007773B9"/>
    <w:rsid w:val="007775B5"/>
    <w:rsid w:val="007778BB"/>
    <w:rsid w:val="007778F8"/>
    <w:rsid w:val="00777F5C"/>
    <w:rsid w:val="0078028D"/>
    <w:rsid w:val="007802BA"/>
    <w:rsid w:val="007802F6"/>
    <w:rsid w:val="00780464"/>
    <w:rsid w:val="007805BB"/>
    <w:rsid w:val="00780721"/>
    <w:rsid w:val="007807AF"/>
    <w:rsid w:val="00780854"/>
    <w:rsid w:val="00780A53"/>
    <w:rsid w:val="00780AEE"/>
    <w:rsid w:val="00780B34"/>
    <w:rsid w:val="0078158A"/>
    <w:rsid w:val="007816E3"/>
    <w:rsid w:val="00781A3E"/>
    <w:rsid w:val="00781A9F"/>
    <w:rsid w:val="00781BD1"/>
    <w:rsid w:val="00781CDF"/>
    <w:rsid w:val="00781FFB"/>
    <w:rsid w:val="00782286"/>
    <w:rsid w:val="00782388"/>
    <w:rsid w:val="00782421"/>
    <w:rsid w:val="00782590"/>
    <w:rsid w:val="00782612"/>
    <w:rsid w:val="0078278D"/>
    <w:rsid w:val="00782A08"/>
    <w:rsid w:val="00782CB8"/>
    <w:rsid w:val="00782CD4"/>
    <w:rsid w:val="00782CE6"/>
    <w:rsid w:val="007831F9"/>
    <w:rsid w:val="00783312"/>
    <w:rsid w:val="0078332F"/>
    <w:rsid w:val="00783402"/>
    <w:rsid w:val="00783A2E"/>
    <w:rsid w:val="00783B69"/>
    <w:rsid w:val="00783C61"/>
    <w:rsid w:val="00783C78"/>
    <w:rsid w:val="00783C9C"/>
    <w:rsid w:val="00783D93"/>
    <w:rsid w:val="007842E1"/>
    <w:rsid w:val="007844A3"/>
    <w:rsid w:val="00784873"/>
    <w:rsid w:val="00784952"/>
    <w:rsid w:val="00784A39"/>
    <w:rsid w:val="00784A98"/>
    <w:rsid w:val="00784D00"/>
    <w:rsid w:val="007853F5"/>
    <w:rsid w:val="007854E7"/>
    <w:rsid w:val="0078558B"/>
    <w:rsid w:val="007861BB"/>
    <w:rsid w:val="00786205"/>
    <w:rsid w:val="00786740"/>
    <w:rsid w:val="00786B3A"/>
    <w:rsid w:val="00786F27"/>
    <w:rsid w:val="00787131"/>
    <w:rsid w:val="007872F9"/>
    <w:rsid w:val="00787A91"/>
    <w:rsid w:val="00787A92"/>
    <w:rsid w:val="007901E3"/>
    <w:rsid w:val="00790420"/>
    <w:rsid w:val="007904CF"/>
    <w:rsid w:val="00790615"/>
    <w:rsid w:val="007907B8"/>
    <w:rsid w:val="00791366"/>
    <w:rsid w:val="00791821"/>
    <w:rsid w:val="00791933"/>
    <w:rsid w:val="00791938"/>
    <w:rsid w:val="00791C1D"/>
    <w:rsid w:val="00791DAA"/>
    <w:rsid w:val="0079201D"/>
    <w:rsid w:val="00792214"/>
    <w:rsid w:val="00792467"/>
    <w:rsid w:val="00792BEE"/>
    <w:rsid w:val="00792D7C"/>
    <w:rsid w:val="00792DD5"/>
    <w:rsid w:val="00792E1C"/>
    <w:rsid w:val="00792F19"/>
    <w:rsid w:val="007932E2"/>
    <w:rsid w:val="007934F4"/>
    <w:rsid w:val="007941D7"/>
    <w:rsid w:val="00794472"/>
    <w:rsid w:val="007944BB"/>
    <w:rsid w:val="00794681"/>
    <w:rsid w:val="007947D2"/>
    <w:rsid w:val="00794CCB"/>
    <w:rsid w:val="00794DF7"/>
    <w:rsid w:val="007950BD"/>
    <w:rsid w:val="00795104"/>
    <w:rsid w:val="007954C6"/>
    <w:rsid w:val="007955BF"/>
    <w:rsid w:val="00795685"/>
    <w:rsid w:val="00795739"/>
    <w:rsid w:val="00795C5A"/>
    <w:rsid w:val="00795F3C"/>
    <w:rsid w:val="00795F67"/>
    <w:rsid w:val="00795FA4"/>
    <w:rsid w:val="00796B2A"/>
    <w:rsid w:val="00796F59"/>
    <w:rsid w:val="0079710C"/>
    <w:rsid w:val="0079762E"/>
    <w:rsid w:val="007977C3"/>
    <w:rsid w:val="00797FD6"/>
    <w:rsid w:val="007A0052"/>
    <w:rsid w:val="007A02E0"/>
    <w:rsid w:val="007A04DD"/>
    <w:rsid w:val="007A05D1"/>
    <w:rsid w:val="007A061F"/>
    <w:rsid w:val="007A0911"/>
    <w:rsid w:val="007A0A96"/>
    <w:rsid w:val="007A0F25"/>
    <w:rsid w:val="007A1421"/>
    <w:rsid w:val="007A18C2"/>
    <w:rsid w:val="007A194C"/>
    <w:rsid w:val="007A1C2B"/>
    <w:rsid w:val="007A2275"/>
    <w:rsid w:val="007A228F"/>
    <w:rsid w:val="007A2319"/>
    <w:rsid w:val="007A24DD"/>
    <w:rsid w:val="007A2697"/>
    <w:rsid w:val="007A29E0"/>
    <w:rsid w:val="007A2ADD"/>
    <w:rsid w:val="007A3388"/>
    <w:rsid w:val="007A3407"/>
    <w:rsid w:val="007A359D"/>
    <w:rsid w:val="007A368D"/>
    <w:rsid w:val="007A36A2"/>
    <w:rsid w:val="007A37D0"/>
    <w:rsid w:val="007A3CBB"/>
    <w:rsid w:val="007A4032"/>
    <w:rsid w:val="007A40A6"/>
    <w:rsid w:val="007A4261"/>
    <w:rsid w:val="007A4672"/>
    <w:rsid w:val="007A556C"/>
    <w:rsid w:val="007A55D5"/>
    <w:rsid w:val="007A57B5"/>
    <w:rsid w:val="007A5823"/>
    <w:rsid w:val="007A5A72"/>
    <w:rsid w:val="007A5D07"/>
    <w:rsid w:val="007A5D97"/>
    <w:rsid w:val="007A5DFA"/>
    <w:rsid w:val="007A603B"/>
    <w:rsid w:val="007A60FA"/>
    <w:rsid w:val="007A6372"/>
    <w:rsid w:val="007A73C9"/>
    <w:rsid w:val="007A788D"/>
    <w:rsid w:val="007A7C66"/>
    <w:rsid w:val="007A7D3C"/>
    <w:rsid w:val="007A7E07"/>
    <w:rsid w:val="007B010B"/>
    <w:rsid w:val="007B0307"/>
    <w:rsid w:val="007B0366"/>
    <w:rsid w:val="007B0AF4"/>
    <w:rsid w:val="007B0E39"/>
    <w:rsid w:val="007B0FEF"/>
    <w:rsid w:val="007B1264"/>
    <w:rsid w:val="007B1685"/>
    <w:rsid w:val="007B1B35"/>
    <w:rsid w:val="007B1C9A"/>
    <w:rsid w:val="007B1D93"/>
    <w:rsid w:val="007B2064"/>
    <w:rsid w:val="007B23A2"/>
    <w:rsid w:val="007B2595"/>
    <w:rsid w:val="007B2F2C"/>
    <w:rsid w:val="007B3829"/>
    <w:rsid w:val="007B386C"/>
    <w:rsid w:val="007B3E15"/>
    <w:rsid w:val="007B3FAC"/>
    <w:rsid w:val="007B4233"/>
    <w:rsid w:val="007B4666"/>
    <w:rsid w:val="007B4E2C"/>
    <w:rsid w:val="007B4EE3"/>
    <w:rsid w:val="007B4F32"/>
    <w:rsid w:val="007B5163"/>
    <w:rsid w:val="007B525D"/>
    <w:rsid w:val="007B52DB"/>
    <w:rsid w:val="007B5393"/>
    <w:rsid w:val="007B572A"/>
    <w:rsid w:val="007B58DD"/>
    <w:rsid w:val="007B5A21"/>
    <w:rsid w:val="007B5B90"/>
    <w:rsid w:val="007B5CD4"/>
    <w:rsid w:val="007B6250"/>
    <w:rsid w:val="007B6325"/>
    <w:rsid w:val="007B6836"/>
    <w:rsid w:val="007B6918"/>
    <w:rsid w:val="007B69A5"/>
    <w:rsid w:val="007B69C7"/>
    <w:rsid w:val="007B6E27"/>
    <w:rsid w:val="007B6EC8"/>
    <w:rsid w:val="007B6EFB"/>
    <w:rsid w:val="007B7243"/>
    <w:rsid w:val="007B7317"/>
    <w:rsid w:val="007B7457"/>
    <w:rsid w:val="007B77A6"/>
    <w:rsid w:val="007B796A"/>
    <w:rsid w:val="007B7C0F"/>
    <w:rsid w:val="007C0002"/>
    <w:rsid w:val="007C097F"/>
    <w:rsid w:val="007C0B41"/>
    <w:rsid w:val="007C0C36"/>
    <w:rsid w:val="007C0CCC"/>
    <w:rsid w:val="007C0FAF"/>
    <w:rsid w:val="007C0FE8"/>
    <w:rsid w:val="007C1437"/>
    <w:rsid w:val="007C1C12"/>
    <w:rsid w:val="007C1FE7"/>
    <w:rsid w:val="007C2320"/>
    <w:rsid w:val="007C25BB"/>
    <w:rsid w:val="007C25C4"/>
    <w:rsid w:val="007C2896"/>
    <w:rsid w:val="007C28A5"/>
    <w:rsid w:val="007C2F19"/>
    <w:rsid w:val="007C311A"/>
    <w:rsid w:val="007C3265"/>
    <w:rsid w:val="007C32D9"/>
    <w:rsid w:val="007C3344"/>
    <w:rsid w:val="007C3466"/>
    <w:rsid w:val="007C36A6"/>
    <w:rsid w:val="007C3736"/>
    <w:rsid w:val="007C3770"/>
    <w:rsid w:val="007C449E"/>
    <w:rsid w:val="007C4516"/>
    <w:rsid w:val="007C472D"/>
    <w:rsid w:val="007C48F8"/>
    <w:rsid w:val="007C4955"/>
    <w:rsid w:val="007C4A5E"/>
    <w:rsid w:val="007C4CB3"/>
    <w:rsid w:val="007C508A"/>
    <w:rsid w:val="007C56E9"/>
    <w:rsid w:val="007C5951"/>
    <w:rsid w:val="007C5C22"/>
    <w:rsid w:val="007C5E77"/>
    <w:rsid w:val="007C5EC6"/>
    <w:rsid w:val="007C6023"/>
    <w:rsid w:val="007C61A5"/>
    <w:rsid w:val="007C667E"/>
    <w:rsid w:val="007C6DB0"/>
    <w:rsid w:val="007C720C"/>
    <w:rsid w:val="007C760F"/>
    <w:rsid w:val="007C77E6"/>
    <w:rsid w:val="007C78BF"/>
    <w:rsid w:val="007C795B"/>
    <w:rsid w:val="007C7E3C"/>
    <w:rsid w:val="007D010C"/>
    <w:rsid w:val="007D015E"/>
    <w:rsid w:val="007D0367"/>
    <w:rsid w:val="007D0473"/>
    <w:rsid w:val="007D0595"/>
    <w:rsid w:val="007D06F9"/>
    <w:rsid w:val="007D0778"/>
    <w:rsid w:val="007D0854"/>
    <w:rsid w:val="007D099F"/>
    <w:rsid w:val="007D09B2"/>
    <w:rsid w:val="007D0D5D"/>
    <w:rsid w:val="007D0FA3"/>
    <w:rsid w:val="007D122B"/>
    <w:rsid w:val="007D1310"/>
    <w:rsid w:val="007D1359"/>
    <w:rsid w:val="007D148D"/>
    <w:rsid w:val="007D153A"/>
    <w:rsid w:val="007D1563"/>
    <w:rsid w:val="007D178B"/>
    <w:rsid w:val="007D18F1"/>
    <w:rsid w:val="007D1B19"/>
    <w:rsid w:val="007D23CD"/>
    <w:rsid w:val="007D2715"/>
    <w:rsid w:val="007D2F9C"/>
    <w:rsid w:val="007D314A"/>
    <w:rsid w:val="007D3278"/>
    <w:rsid w:val="007D3496"/>
    <w:rsid w:val="007D35CE"/>
    <w:rsid w:val="007D3633"/>
    <w:rsid w:val="007D3934"/>
    <w:rsid w:val="007D396E"/>
    <w:rsid w:val="007D3B6D"/>
    <w:rsid w:val="007D3F4D"/>
    <w:rsid w:val="007D4175"/>
    <w:rsid w:val="007D4412"/>
    <w:rsid w:val="007D4498"/>
    <w:rsid w:val="007D4772"/>
    <w:rsid w:val="007D4846"/>
    <w:rsid w:val="007D49E1"/>
    <w:rsid w:val="007D4E84"/>
    <w:rsid w:val="007D5285"/>
    <w:rsid w:val="007D53C8"/>
    <w:rsid w:val="007D53F3"/>
    <w:rsid w:val="007D587B"/>
    <w:rsid w:val="007D59FC"/>
    <w:rsid w:val="007D5CE4"/>
    <w:rsid w:val="007D5D13"/>
    <w:rsid w:val="007D5DF0"/>
    <w:rsid w:val="007D6000"/>
    <w:rsid w:val="007D61B1"/>
    <w:rsid w:val="007D7094"/>
    <w:rsid w:val="007D7B4C"/>
    <w:rsid w:val="007D7E00"/>
    <w:rsid w:val="007D7E85"/>
    <w:rsid w:val="007D7EF7"/>
    <w:rsid w:val="007E0498"/>
    <w:rsid w:val="007E086E"/>
    <w:rsid w:val="007E0A7B"/>
    <w:rsid w:val="007E12D9"/>
    <w:rsid w:val="007E135A"/>
    <w:rsid w:val="007E1374"/>
    <w:rsid w:val="007E15DC"/>
    <w:rsid w:val="007E18C9"/>
    <w:rsid w:val="007E18DA"/>
    <w:rsid w:val="007E1981"/>
    <w:rsid w:val="007E19D8"/>
    <w:rsid w:val="007E1C22"/>
    <w:rsid w:val="007E1CFF"/>
    <w:rsid w:val="007E22A5"/>
    <w:rsid w:val="007E2493"/>
    <w:rsid w:val="007E28A4"/>
    <w:rsid w:val="007E28A8"/>
    <w:rsid w:val="007E2973"/>
    <w:rsid w:val="007E2CAC"/>
    <w:rsid w:val="007E33EC"/>
    <w:rsid w:val="007E373D"/>
    <w:rsid w:val="007E3AA0"/>
    <w:rsid w:val="007E3B6C"/>
    <w:rsid w:val="007E415F"/>
    <w:rsid w:val="007E4191"/>
    <w:rsid w:val="007E42D4"/>
    <w:rsid w:val="007E43C0"/>
    <w:rsid w:val="007E448F"/>
    <w:rsid w:val="007E4500"/>
    <w:rsid w:val="007E4569"/>
    <w:rsid w:val="007E49EA"/>
    <w:rsid w:val="007E4EED"/>
    <w:rsid w:val="007E50EE"/>
    <w:rsid w:val="007E5180"/>
    <w:rsid w:val="007E5485"/>
    <w:rsid w:val="007E549E"/>
    <w:rsid w:val="007E54AB"/>
    <w:rsid w:val="007E5AAC"/>
    <w:rsid w:val="007E5AE1"/>
    <w:rsid w:val="007E5AFE"/>
    <w:rsid w:val="007E5C4E"/>
    <w:rsid w:val="007E5D6C"/>
    <w:rsid w:val="007E6558"/>
    <w:rsid w:val="007E665B"/>
    <w:rsid w:val="007E6AB0"/>
    <w:rsid w:val="007E6ACB"/>
    <w:rsid w:val="007E6C96"/>
    <w:rsid w:val="007E6E11"/>
    <w:rsid w:val="007E7096"/>
    <w:rsid w:val="007E74D2"/>
    <w:rsid w:val="007E74FC"/>
    <w:rsid w:val="007E772D"/>
    <w:rsid w:val="007E7B72"/>
    <w:rsid w:val="007E7D8C"/>
    <w:rsid w:val="007F007A"/>
    <w:rsid w:val="007F0188"/>
    <w:rsid w:val="007F02C5"/>
    <w:rsid w:val="007F02C8"/>
    <w:rsid w:val="007F0336"/>
    <w:rsid w:val="007F0BFB"/>
    <w:rsid w:val="007F0F49"/>
    <w:rsid w:val="007F1045"/>
    <w:rsid w:val="007F138C"/>
    <w:rsid w:val="007F14F2"/>
    <w:rsid w:val="007F16A3"/>
    <w:rsid w:val="007F1A8B"/>
    <w:rsid w:val="007F1DEB"/>
    <w:rsid w:val="007F2230"/>
    <w:rsid w:val="007F2271"/>
    <w:rsid w:val="007F25A4"/>
    <w:rsid w:val="007F2986"/>
    <w:rsid w:val="007F2AA0"/>
    <w:rsid w:val="007F2C3C"/>
    <w:rsid w:val="007F2DD1"/>
    <w:rsid w:val="007F2FA4"/>
    <w:rsid w:val="007F31E7"/>
    <w:rsid w:val="007F3FFA"/>
    <w:rsid w:val="007F41AC"/>
    <w:rsid w:val="007F45FB"/>
    <w:rsid w:val="007F4C83"/>
    <w:rsid w:val="007F50D9"/>
    <w:rsid w:val="007F530B"/>
    <w:rsid w:val="007F5D58"/>
    <w:rsid w:val="007F60A2"/>
    <w:rsid w:val="007F61E0"/>
    <w:rsid w:val="007F6950"/>
    <w:rsid w:val="007F6BED"/>
    <w:rsid w:val="007F6EAE"/>
    <w:rsid w:val="007F7040"/>
    <w:rsid w:val="007F72CD"/>
    <w:rsid w:val="007F7648"/>
    <w:rsid w:val="007F7AFD"/>
    <w:rsid w:val="007F7B9A"/>
    <w:rsid w:val="007F7C89"/>
    <w:rsid w:val="007F7E0D"/>
    <w:rsid w:val="00800235"/>
    <w:rsid w:val="0080023A"/>
    <w:rsid w:val="008003B7"/>
    <w:rsid w:val="00800A10"/>
    <w:rsid w:val="00800E2C"/>
    <w:rsid w:val="00800F2D"/>
    <w:rsid w:val="00801094"/>
    <w:rsid w:val="00801AE4"/>
    <w:rsid w:val="00801F0D"/>
    <w:rsid w:val="008023DA"/>
    <w:rsid w:val="0080263D"/>
    <w:rsid w:val="00802806"/>
    <w:rsid w:val="00802A35"/>
    <w:rsid w:val="00802B42"/>
    <w:rsid w:val="00802E63"/>
    <w:rsid w:val="00802E73"/>
    <w:rsid w:val="00802F5D"/>
    <w:rsid w:val="0080301C"/>
    <w:rsid w:val="00803061"/>
    <w:rsid w:val="0080342F"/>
    <w:rsid w:val="00803545"/>
    <w:rsid w:val="008035BD"/>
    <w:rsid w:val="00803696"/>
    <w:rsid w:val="00803A85"/>
    <w:rsid w:val="00803A8E"/>
    <w:rsid w:val="00803BF1"/>
    <w:rsid w:val="00803EE0"/>
    <w:rsid w:val="00804162"/>
    <w:rsid w:val="00804293"/>
    <w:rsid w:val="00804517"/>
    <w:rsid w:val="00804ADE"/>
    <w:rsid w:val="00804F11"/>
    <w:rsid w:val="00805DFA"/>
    <w:rsid w:val="00805FA5"/>
    <w:rsid w:val="008063F5"/>
    <w:rsid w:val="00806515"/>
    <w:rsid w:val="00806526"/>
    <w:rsid w:val="0080654F"/>
    <w:rsid w:val="00806AB1"/>
    <w:rsid w:val="00806B7A"/>
    <w:rsid w:val="00806C43"/>
    <w:rsid w:val="00806E1A"/>
    <w:rsid w:val="00807212"/>
    <w:rsid w:val="00807298"/>
    <w:rsid w:val="008073B0"/>
    <w:rsid w:val="0080742B"/>
    <w:rsid w:val="00807436"/>
    <w:rsid w:val="00807574"/>
    <w:rsid w:val="008076ED"/>
    <w:rsid w:val="00807776"/>
    <w:rsid w:val="0080778C"/>
    <w:rsid w:val="0080794B"/>
    <w:rsid w:val="00807C8D"/>
    <w:rsid w:val="0081092A"/>
    <w:rsid w:val="00810AE5"/>
    <w:rsid w:val="00810CA7"/>
    <w:rsid w:val="00810D18"/>
    <w:rsid w:val="00810DB9"/>
    <w:rsid w:val="00810F3B"/>
    <w:rsid w:val="008110CF"/>
    <w:rsid w:val="008110E3"/>
    <w:rsid w:val="00811613"/>
    <w:rsid w:val="00811616"/>
    <w:rsid w:val="00811745"/>
    <w:rsid w:val="008117AD"/>
    <w:rsid w:val="00811939"/>
    <w:rsid w:val="00811A22"/>
    <w:rsid w:val="00811B71"/>
    <w:rsid w:val="00811D66"/>
    <w:rsid w:val="00811F63"/>
    <w:rsid w:val="008120D2"/>
    <w:rsid w:val="008122B3"/>
    <w:rsid w:val="00812984"/>
    <w:rsid w:val="008135E5"/>
    <w:rsid w:val="00813A6F"/>
    <w:rsid w:val="008143DB"/>
    <w:rsid w:val="008144D0"/>
    <w:rsid w:val="0081451C"/>
    <w:rsid w:val="008145C5"/>
    <w:rsid w:val="008147A2"/>
    <w:rsid w:val="00814853"/>
    <w:rsid w:val="00814BD6"/>
    <w:rsid w:val="00814EAD"/>
    <w:rsid w:val="00814F42"/>
    <w:rsid w:val="008152C2"/>
    <w:rsid w:val="00815306"/>
    <w:rsid w:val="00815612"/>
    <w:rsid w:val="0081569E"/>
    <w:rsid w:val="00815721"/>
    <w:rsid w:val="00815871"/>
    <w:rsid w:val="00815962"/>
    <w:rsid w:val="00815984"/>
    <w:rsid w:val="00815B09"/>
    <w:rsid w:val="00815B9E"/>
    <w:rsid w:val="00815D32"/>
    <w:rsid w:val="00815D72"/>
    <w:rsid w:val="00815F33"/>
    <w:rsid w:val="00816266"/>
    <w:rsid w:val="00816584"/>
    <w:rsid w:val="008166C9"/>
    <w:rsid w:val="008167F6"/>
    <w:rsid w:val="00816808"/>
    <w:rsid w:val="008168BA"/>
    <w:rsid w:val="00816929"/>
    <w:rsid w:val="0081697E"/>
    <w:rsid w:val="00816E18"/>
    <w:rsid w:val="00816F37"/>
    <w:rsid w:val="008175F7"/>
    <w:rsid w:val="00817B6E"/>
    <w:rsid w:val="008200FB"/>
    <w:rsid w:val="0082044B"/>
    <w:rsid w:val="0082044E"/>
    <w:rsid w:val="008204CF"/>
    <w:rsid w:val="008206C8"/>
    <w:rsid w:val="0082092A"/>
    <w:rsid w:val="00820BDD"/>
    <w:rsid w:val="00820D12"/>
    <w:rsid w:val="008210D2"/>
    <w:rsid w:val="0082208D"/>
    <w:rsid w:val="00822193"/>
    <w:rsid w:val="0082225A"/>
    <w:rsid w:val="008222A4"/>
    <w:rsid w:val="00822461"/>
    <w:rsid w:val="008224D6"/>
    <w:rsid w:val="008225A4"/>
    <w:rsid w:val="0082269D"/>
    <w:rsid w:val="00822C6A"/>
    <w:rsid w:val="00822F7D"/>
    <w:rsid w:val="008231E7"/>
    <w:rsid w:val="008232FF"/>
    <w:rsid w:val="008236C4"/>
    <w:rsid w:val="008237E2"/>
    <w:rsid w:val="008238E6"/>
    <w:rsid w:val="00823A9E"/>
    <w:rsid w:val="00823B43"/>
    <w:rsid w:val="00823C4D"/>
    <w:rsid w:val="00824022"/>
    <w:rsid w:val="0082446A"/>
    <w:rsid w:val="008246B7"/>
    <w:rsid w:val="008247BD"/>
    <w:rsid w:val="00824C08"/>
    <w:rsid w:val="00824CBF"/>
    <w:rsid w:val="00825562"/>
    <w:rsid w:val="0082567E"/>
    <w:rsid w:val="008257F7"/>
    <w:rsid w:val="00825AEF"/>
    <w:rsid w:val="00825D8B"/>
    <w:rsid w:val="0082603B"/>
    <w:rsid w:val="008260D8"/>
    <w:rsid w:val="00826195"/>
    <w:rsid w:val="00826697"/>
    <w:rsid w:val="00826C0F"/>
    <w:rsid w:val="00827000"/>
    <w:rsid w:val="008272A9"/>
    <w:rsid w:val="008274D2"/>
    <w:rsid w:val="00827875"/>
    <w:rsid w:val="008279A0"/>
    <w:rsid w:val="00827DC7"/>
    <w:rsid w:val="00827DF6"/>
    <w:rsid w:val="0083004F"/>
    <w:rsid w:val="00830567"/>
    <w:rsid w:val="00830752"/>
    <w:rsid w:val="008308E8"/>
    <w:rsid w:val="0083093B"/>
    <w:rsid w:val="00830947"/>
    <w:rsid w:val="00830A75"/>
    <w:rsid w:val="00830C8B"/>
    <w:rsid w:val="00830D33"/>
    <w:rsid w:val="008312B9"/>
    <w:rsid w:val="0083134C"/>
    <w:rsid w:val="008313B5"/>
    <w:rsid w:val="0083155C"/>
    <w:rsid w:val="00831624"/>
    <w:rsid w:val="00831986"/>
    <w:rsid w:val="00831C25"/>
    <w:rsid w:val="00831D60"/>
    <w:rsid w:val="00831E43"/>
    <w:rsid w:val="00831F39"/>
    <w:rsid w:val="00832344"/>
    <w:rsid w:val="0083269C"/>
    <w:rsid w:val="00832AB8"/>
    <w:rsid w:val="00832E31"/>
    <w:rsid w:val="00832E45"/>
    <w:rsid w:val="00832E68"/>
    <w:rsid w:val="00832EE5"/>
    <w:rsid w:val="00833064"/>
    <w:rsid w:val="00833117"/>
    <w:rsid w:val="0083331F"/>
    <w:rsid w:val="00833780"/>
    <w:rsid w:val="008337BC"/>
    <w:rsid w:val="00833876"/>
    <w:rsid w:val="008343E0"/>
    <w:rsid w:val="008345BA"/>
    <w:rsid w:val="00834BC9"/>
    <w:rsid w:val="00834DAD"/>
    <w:rsid w:val="00834DDA"/>
    <w:rsid w:val="00834E0C"/>
    <w:rsid w:val="00835335"/>
    <w:rsid w:val="00835ABA"/>
    <w:rsid w:val="00835AEB"/>
    <w:rsid w:val="00835B46"/>
    <w:rsid w:val="00835CEF"/>
    <w:rsid w:val="00835D4B"/>
    <w:rsid w:val="00836207"/>
    <w:rsid w:val="00836D1B"/>
    <w:rsid w:val="0083751D"/>
    <w:rsid w:val="008379B6"/>
    <w:rsid w:val="008379F4"/>
    <w:rsid w:val="00837BC4"/>
    <w:rsid w:val="0084020E"/>
    <w:rsid w:val="008407A1"/>
    <w:rsid w:val="008409ED"/>
    <w:rsid w:val="00840D39"/>
    <w:rsid w:val="00840DC9"/>
    <w:rsid w:val="00841046"/>
    <w:rsid w:val="00841248"/>
    <w:rsid w:val="00841568"/>
    <w:rsid w:val="00841877"/>
    <w:rsid w:val="008419CA"/>
    <w:rsid w:val="00841AD1"/>
    <w:rsid w:val="00841EFA"/>
    <w:rsid w:val="00842333"/>
    <w:rsid w:val="00842386"/>
    <w:rsid w:val="0084240E"/>
    <w:rsid w:val="008425D3"/>
    <w:rsid w:val="00842683"/>
    <w:rsid w:val="0084291A"/>
    <w:rsid w:val="0084292A"/>
    <w:rsid w:val="00842C89"/>
    <w:rsid w:val="00843065"/>
    <w:rsid w:val="0084309B"/>
    <w:rsid w:val="0084312D"/>
    <w:rsid w:val="0084316B"/>
    <w:rsid w:val="008437D7"/>
    <w:rsid w:val="00843AD5"/>
    <w:rsid w:val="00843ED2"/>
    <w:rsid w:val="00843EF5"/>
    <w:rsid w:val="0084420C"/>
    <w:rsid w:val="0084425B"/>
    <w:rsid w:val="008445B0"/>
    <w:rsid w:val="0084488E"/>
    <w:rsid w:val="008448A8"/>
    <w:rsid w:val="0084495F"/>
    <w:rsid w:val="00844F4C"/>
    <w:rsid w:val="008451E7"/>
    <w:rsid w:val="00845417"/>
    <w:rsid w:val="0084545E"/>
    <w:rsid w:val="00845B66"/>
    <w:rsid w:val="00846448"/>
    <w:rsid w:val="008464FF"/>
    <w:rsid w:val="0084671E"/>
    <w:rsid w:val="00846A16"/>
    <w:rsid w:val="00846EE9"/>
    <w:rsid w:val="008471F3"/>
    <w:rsid w:val="00847470"/>
    <w:rsid w:val="008475AA"/>
    <w:rsid w:val="00847999"/>
    <w:rsid w:val="008502D5"/>
    <w:rsid w:val="00850618"/>
    <w:rsid w:val="008507AC"/>
    <w:rsid w:val="0085133F"/>
    <w:rsid w:val="008513AB"/>
    <w:rsid w:val="0085165C"/>
    <w:rsid w:val="008516E6"/>
    <w:rsid w:val="00851BD7"/>
    <w:rsid w:val="00851F97"/>
    <w:rsid w:val="008521EE"/>
    <w:rsid w:val="0085273C"/>
    <w:rsid w:val="00852820"/>
    <w:rsid w:val="008528C1"/>
    <w:rsid w:val="00852D04"/>
    <w:rsid w:val="00852D51"/>
    <w:rsid w:val="00852DD1"/>
    <w:rsid w:val="00852E3F"/>
    <w:rsid w:val="00853070"/>
    <w:rsid w:val="008531CD"/>
    <w:rsid w:val="008534BB"/>
    <w:rsid w:val="008538C8"/>
    <w:rsid w:val="00853910"/>
    <w:rsid w:val="008539D4"/>
    <w:rsid w:val="008539D9"/>
    <w:rsid w:val="00853B8B"/>
    <w:rsid w:val="00854114"/>
    <w:rsid w:val="008543C0"/>
    <w:rsid w:val="00854454"/>
    <w:rsid w:val="008547A1"/>
    <w:rsid w:val="00854D24"/>
    <w:rsid w:val="00854D56"/>
    <w:rsid w:val="00854EA0"/>
    <w:rsid w:val="0085516E"/>
    <w:rsid w:val="0085517B"/>
    <w:rsid w:val="00855305"/>
    <w:rsid w:val="008554E1"/>
    <w:rsid w:val="008556BD"/>
    <w:rsid w:val="00855DBA"/>
    <w:rsid w:val="00855FA2"/>
    <w:rsid w:val="0085686E"/>
    <w:rsid w:val="0085690C"/>
    <w:rsid w:val="00856A57"/>
    <w:rsid w:val="00856CFB"/>
    <w:rsid w:val="008571EC"/>
    <w:rsid w:val="008575A8"/>
    <w:rsid w:val="00857677"/>
    <w:rsid w:val="00857822"/>
    <w:rsid w:val="008578B2"/>
    <w:rsid w:val="00857B11"/>
    <w:rsid w:val="008602F3"/>
    <w:rsid w:val="00860A60"/>
    <w:rsid w:val="00861043"/>
    <w:rsid w:val="0086111C"/>
    <w:rsid w:val="00861174"/>
    <w:rsid w:val="00861279"/>
    <w:rsid w:val="0086172E"/>
    <w:rsid w:val="00861C7C"/>
    <w:rsid w:val="00862119"/>
    <w:rsid w:val="00862499"/>
    <w:rsid w:val="00862B1F"/>
    <w:rsid w:val="00862B4A"/>
    <w:rsid w:val="00862BAC"/>
    <w:rsid w:val="008631CD"/>
    <w:rsid w:val="008638DC"/>
    <w:rsid w:val="0086397D"/>
    <w:rsid w:val="00863A89"/>
    <w:rsid w:val="00863A95"/>
    <w:rsid w:val="00863DE4"/>
    <w:rsid w:val="00863F5A"/>
    <w:rsid w:val="008641F7"/>
    <w:rsid w:val="008642E0"/>
    <w:rsid w:val="008643CE"/>
    <w:rsid w:val="00864540"/>
    <w:rsid w:val="00864766"/>
    <w:rsid w:val="008648F8"/>
    <w:rsid w:val="00864B7E"/>
    <w:rsid w:val="00864D3F"/>
    <w:rsid w:val="00864D6E"/>
    <w:rsid w:val="00864E6C"/>
    <w:rsid w:val="00864FCE"/>
    <w:rsid w:val="008651C3"/>
    <w:rsid w:val="00865B1A"/>
    <w:rsid w:val="00865E19"/>
    <w:rsid w:val="00866290"/>
    <w:rsid w:val="008664B0"/>
    <w:rsid w:val="00866A1A"/>
    <w:rsid w:val="00866B0F"/>
    <w:rsid w:val="0086708A"/>
    <w:rsid w:val="0086742B"/>
    <w:rsid w:val="00867757"/>
    <w:rsid w:val="00867875"/>
    <w:rsid w:val="00867C5F"/>
    <w:rsid w:val="00867CB9"/>
    <w:rsid w:val="00867D27"/>
    <w:rsid w:val="00867D85"/>
    <w:rsid w:val="00870224"/>
    <w:rsid w:val="00870345"/>
    <w:rsid w:val="00870423"/>
    <w:rsid w:val="00870489"/>
    <w:rsid w:val="008706F2"/>
    <w:rsid w:val="0087085C"/>
    <w:rsid w:val="00870BA8"/>
    <w:rsid w:val="00870CD2"/>
    <w:rsid w:val="00870EBB"/>
    <w:rsid w:val="00870F88"/>
    <w:rsid w:val="008713F0"/>
    <w:rsid w:val="00871638"/>
    <w:rsid w:val="00871B41"/>
    <w:rsid w:val="00872196"/>
    <w:rsid w:val="008721FE"/>
    <w:rsid w:val="00872211"/>
    <w:rsid w:val="008722F9"/>
    <w:rsid w:val="00872474"/>
    <w:rsid w:val="008724EB"/>
    <w:rsid w:val="008727D0"/>
    <w:rsid w:val="00872837"/>
    <w:rsid w:val="00872C42"/>
    <w:rsid w:val="0087346B"/>
    <w:rsid w:val="00873681"/>
    <w:rsid w:val="0087374A"/>
    <w:rsid w:val="00873CEE"/>
    <w:rsid w:val="008742FD"/>
    <w:rsid w:val="0087436B"/>
    <w:rsid w:val="008744D1"/>
    <w:rsid w:val="00874597"/>
    <w:rsid w:val="00874627"/>
    <w:rsid w:val="008748AC"/>
    <w:rsid w:val="00874A04"/>
    <w:rsid w:val="008751B4"/>
    <w:rsid w:val="0087543A"/>
    <w:rsid w:val="0087555C"/>
    <w:rsid w:val="00875941"/>
    <w:rsid w:val="00875C5F"/>
    <w:rsid w:val="00875F8B"/>
    <w:rsid w:val="008760E8"/>
    <w:rsid w:val="00876609"/>
    <w:rsid w:val="008766CC"/>
    <w:rsid w:val="008766F6"/>
    <w:rsid w:val="00876839"/>
    <w:rsid w:val="00876B01"/>
    <w:rsid w:val="00876E03"/>
    <w:rsid w:val="008771AC"/>
    <w:rsid w:val="008775EF"/>
    <w:rsid w:val="008775F4"/>
    <w:rsid w:val="00877807"/>
    <w:rsid w:val="00877853"/>
    <w:rsid w:val="00877D66"/>
    <w:rsid w:val="00877E27"/>
    <w:rsid w:val="00877E37"/>
    <w:rsid w:val="0088002B"/>
    <w:rsid w:val="008801B7"/>
    <w:rsid w:val="0088029C"/>
    <w:rsid w:val="008808FE"/>
    <w:rsid w:val="00880931"/>
    <w:rsid w:val="00880A53"/>
    <w:rsid w:val="00880DD5"/>
    <w:rsid w:val="00880FD7"/>
    <w:rsid w:val="00881160"/>
    <w:rsid w:val="008812A4"/>
    <w:rsid w:val="0088144B"/>
    <w:rsid w:val="008814B0"/>
    <w:rsid w:val="008814CD"/>
    <w:rsid w:val="00881E0E"/>
    <w:rsid w:val="0088212C"/>
    <w:rsid w:val="00882145"/>
    <w:rsid w:val="008823FB"/>
    <w:rsid w:val="0088312D"/>
    <w:rsid w:val="00883234"/>
    <w:rsid w:val="008833D8"/>
    <w:rsid w:val="00883836"/>
    <w:rsid w:val="0088393B"/>
    <w:rsid w:val="00883B08"/>
    <w:rsid w:val="00883BF4"/>
    <w:rsid w:val="00883E3D"/>
    <w:rsid w:val="00884289"/>
    <w:rsid w:val="00884339"/>
    <w:rsid w:val="008845D7"/>
    <w:rsid w:val="0088469D"/>
    <w:rsid w:val="00884BC1"/>
    <w:rsid w:val="00884C62"/>
    <w:rsid w:val="00885079"/>
    <w:rsid w:val="0088552F"/>
    <w:rsid w:val="008855F6"/>
    <w:rsid w:val="00885B04"/>
    <w:rsid w:val="00885C46"/>
    <w:rsid w:val="00886270"/>
    <w:rsid w:val="00886291"/>
    <w:rsid w:val="0088638B"/>
    <w:rsid w:val="008867AB"/>
    <w:rsid w:val="00886820"/>
    <w:rsid w:val="00886F30"/>
    <w:rsid w:val="00886F79"/>
    <w:rsid w:val="00887028"/>
    <w:rsid w:val="008872B6"/>
    <w:rsid w:val="008876CD"/>
    <w:rsid w:val="0088782C"/>
    <w:rsid w:val="008879EF"/>
    <w:rsid w:val="00887B12"/>
    <w:rsid w:val="00887C39"/>
    <w:rsid w:val="00887DF0"/>
    <w:rsid w:val="00890011"/>
    <w:rsid w:val="00890735"/>
    <w:rsid w:val="00890D10"/>
    <w:rsid w:val="008910EA"/>
    <w:rsid w:val="008915FE"/>
    <w:rsid w:val="008916CF"/>
    <w:rsid w:val="00891724"/>
    <w:rsid w:val="008919BF"/>
    <w:rsid w:val="00891F76"/>
    <w:rsid w:val="00892217"/>
    <w:rsid w:val="0089270B"/>
    <w:rsid w:val="0089285B"/>
    <w:rsid w:val="00892DBB"/>
    <w:rsid w:val="00892E40"/>
    <w:rsid w:val="00892F89"/>
    <w:rsid w:val="00893A06"/>
    <w:rsid w:val="008946B7"/>
    <w:rsid w:val="0089479A"/>
    <w:rsid w:val="00894A17"/>
    <w:rsid w:val="00894AC3"/>
    <w:rsid w:val="00894CCE"/>
    <w:rsid w:val="00894E29"/>
    <w:rsid w:val="00894E74"/>
    <w:rsid w:val="0089544B"/>
    <w:rsid w:val="00895806"/>
    <w:rsid w:val="00895887"/>
    <w:rsid w:val="00895C38"/>
    <w:rsid w:val="00895ED0"/>
    <w:rsid w:val="00896258"/>
    <w:rsid w:val="00896330"/>
    <w:rsid w:val="008969D3"/>
    <w:rsid w:val="00896DC4"/>
    <w:rsid w:val="008974ED"/>
    <w:rsid w:val="00897519"/>
    <w:rsid w:val="008976F7"/>
    <w:rsid w:val="008A00C5"/>
    <w:rsid w:val="008A0123"/>
    <w:rsid w:val="008A05E9"/>
    <w:rsid w:val="008A0792"/>
    <w:rsid w:val="008A0BF7"/>
    <w:rsid w:val="008A0F44"/>
    <w:rsid w:val="008A1075"/>
    <w:rsid w:val="008A11ED"/>
    <w:rsid w:val="008A1426"/>
    <w:rsid w:val="008A144D"/>
    <w:rsid w:val="008A1A72"/>
    <w:rsid w:val="008A1BBD"/>
    <w:rsid w:val="008A1CFA"/>
    <w:rsid w:val="008A1E82"/>
    <w:rsid w:val="008A208C"/>
    <w:rsid w:val="008A210B"/>
    <w:rsid w:val="008A2242"/>
    <w:rsid w:val="008A28D6"/>
    <w:rsid w:val="008A2E9D"/>
    <w:rsid w:val="008A2F5F"/>
    <w:rsid w:val="008A3172"/>
    <w:rsid w:val="008A31CD"/>
    <w:rsid w:val="008A35FB"/>
    <w:rsid w:val="008A36A7"/>
    <w:rsid w:val="008A36AF"/>
    <w:rsid w:val="008A3854"/>
    <w:rsid w:val="008A3959"/>
    <w:rsid w:val="008A3FC0"/>
    <w:rsid w:val="008A43DB"/>
    <w:rsid w:val="008A447A"/>
    <w:rsid w:val="008A4751"/>
    <w:rsid w:val="008A4899"/>
    <w:rsid w:val="008A4998"/>
    <w:rsid w:val="008A4ABA"/>
    <w:rsid w:val="008A4AD4"/>
    <w:rsid w:val="008A4DD6"/>
    <w:rsid w:val="008A550B"/>
    <w:rsid w:val="008A56EF"/>
    <w:rsid w:val="008A599B"/>
    <w:rsid w:val="008A5B31"/>
    <w:rsid w:val="008A5CAA"/>
    <w:rsid w:val="008A5E68"/>
    <w:rsid w:val="008A631A"/>
    <w:rsid w:val="008A63BB"/>
    <w:rsid w:val="008A63EA"/>
    <w:rsid w:val="008A65B9"/>
    <w:rsid w:val="008A66E4"/>
    <w:rsid w:val="008A6B48"/>
    <w:rsid w:val="008A6CBF"/>
    <w:rsid w:val="008A6DAD"/>
    <w:rsid w:val="008A6F9C"/>
    <w:rsid w:val="008A7282"/>
    <w:rsid w:val="008A7302"/>
    <w:rsid w:val="008A730D"/>
    <w:rsid w:val="008A74E3"/>
    <w:rsid w:val="008A77A0"/>
    <w:rsid w:val="008A7A2E"/>
    <w:rsid w:val="008A7CEF"/>
    <w:rsid w:val="008A7D6E"/>
    <w:rsid w:val="008A7D70"/>
    <w:rsid w:val="008A7E8C"/>
    <w:rsid w:val="008A7EF3"/>
    <w:rsid w:val="008A7EF9"/>
    <w:rsid w:val="008B03CE"/>
    <w:rsid w:val="008B0602"/>
    <w:rsid w:val="008B07DA"/>
    <w:rsid w:val="008B0A51"/>
    <w:rsid w:val="008B0CF4"/>
    <w:rsid w:val="008B0D56"/>
    <w:rsid w:val="008B0FFE"/>
    <w:rsid w:val="008B1271"/>
    <w:rsid w:val="008B1329"/>
    <w:rsid w:val="008B163D"/>
    <w:rsid w:val="008B17EE"/>
    <w:rsid w:val="008B1F84"/>
    <w:rsid w:val="008B22E3"/>
    <w:rsid w:val="008B2422"/>
    <w:rsid w:val="008B259C"/>
    <w:rsid w:val="008B26D0"/>
    <w:rsid w:val="008B28E0"/>
    <w:rsid w:val="008B2A43"/>
    <w:rsid w:val="008B2B7B"/>
    <w:rsid w:val="008B2D86"/>
    <w:rsid w:val="008B3509"/>
    <w:rsid w:val="008B3679"/>
    <w:rsid w:val="008B39F3"/>
    <w:rsid w:val="008B3B7A"/>
    <w:rsid w:val="008B3C15"/>
    <w:rsid w:val="008B3CAB"/>
    <w:rsid w:val="008B3D63"/>
    <w:rsid w:val="008B3D93"/>
    <w:rsid w:val="008B40E4"/>
    <w:rsid w:val="008B4426"/>
    <w:rsid w:val="008B4AC6"/>
    <w:rsid w:val="008B4EAA"/>
    <w:rsid w:val="008B59ED"/>
    <w:rsid w:val="008B5B52"/>
    <w:rsid w:val="008B5E6A"/>
    <w:rsid w:val="008B600C"/>
    <w:rsid w:val="008B6465"/>
    <w:rsid w:val="008B685B"/>
    <w:rsid w:val="008B6B29"/>
    <w:rsid w:val="008B711D"/>
    <w:rsid w:val="008B712A"/>
    <w:rsid w:val="008B71D0"/>
    <w:rsid w:val="008B72CA"/>
    <w:rsid w:val="008B75A0"/>
    <w:rsid w:val="008B7B2F"/>
    <w:rsid w:val="008B7DAC"/>
    <w:rsid w:val="008B7E00"/>
    <w:rsid w:val="008C0171"/>
    <w:rsid w:val="008C0201"/>
    <w:rsid w:val="008C03A2"/>
    <w:rsid w:val="008C10DB"/>
    <w:rsid w:val="008C1128"/>
    <w:rsid w:val="008C12E8"/>
    <w:rsid w:val="008C141D"/>
    <w:rsid w:val="008C16AD"/>
    <w:rsid w:val="008C1862"/>
    <w:rsid w:val="008C1A2B"/>
    <w:rsid w:val="008C1BFA"/>
    <w:rsid w:val="008C1DD5"/>
    <w:rsid w:val="008C1E6A"/>
    <w:rsid w:val="008C21C0"/>
    <w:rsid w:val="008C21ED"/>
    <w:rsid w:val="008C2317"/>
    <w:rsid w:val="008C25C1"/>
    <w:rsid w:val="008C2682"/>
    <w:rsid w:val="008C2795"/>
    <w:rsid w:val="008C2A70"/>
    <w:rsid w:val="008C2B1A"/>
    <w:rsid w:val="008C3710"/>
    <w:rsid w:val="008C38A8"/>
    <w:rsid w:val="008C38F6"/>
    <w:rsid w:val="008C3A7B"/>
    <w:rsid w:val="008C3F0D"/>
    <w:rsid w:val="008C3F72"/>
    <w:rsid w:val="008C40E6"/>
    <w:rsid w:val="008C412E"/>
    <w:rsid w:val="008C445B"/>
    <w:rsid w:val="008C44B3"/>
    <w:rsid w:val="008C4661"/>
    <w:rsid w:val="008C4CF8"/>
    <w:rsid w:val="008C4ED3"/>
    <w:rsid w:val="008C515E"/>
    <w:rsid w:val="008C5227"/>
    <w:rsid w:val="008C52A2"/>
    <w:rsid w:val="008C54D2"/>
    <w:rsid w:val="008C59BB"/>
    <w:rsid w:val="008C5CE5"/>
    <w:rsid w:val="008C61E4"/>
    <w:rsid w:val="008C62A1"/>
    <w:rsid w:val="008C671B"/>
    <w:rsid w:val="008C6829"/>
    <w:rsid w:val="008C70EB"/>
    <w:rsid w:val="008C74A9"/>
    <w:rsid w:val="008C77A3"/>
    <w:rsid w:val="008C7835"/>
    <w:rsid w:val="008C7D58"/>
    <w:rsid w:val="008D002E"/>
    <w:rsid w:val="008D01E7"/>
    <w:rsid w:val="008D01F7"/>
    <w:rsid w:val="008D0719"/>
    <w:rsid w:val="008D07D3"/>
    <w:rsid w:val="008D0ADE"/>
    <w:rsid w:val="008D1146"/>
    <w:rsid w:val="008D147F"/>
    <w:rsid w:val="008D1DC7"/>
    <w:rsid w:val="008D1DF0"/>
    <w:rsid w:val="008D1FDE"/>
    <w:rsid w:val="008D203E"/>
    <w:rsid w:val="008D2536"/>
    <w:rsid w:val="008D2714"/>
    <w:rsid w:val="008D2940"/>
    <w:rsid w:val="008D2B5C"/>
    <w:rsid w:val="008D2B6B"/>
    <w:rsid w:val="008D2C02"/>
    <w:rsid w:val="008D2CD0"/>
    <w:rsid w:val="008D3145"/>
    <w:rsid w:val="008D3591"/>
    <w:rsid w:val="008D3732"/>
    <w:rsid w:val="008D3AB2"/>
    <w:rsid w:val="008D3B3A"/>
    <w:rsid w:val="008D3B5E"/>
    <w:rsid w:val="008D3E0F"/>
    <w:rsid w:val="008D3E9E"/>
    <w:rsid w:val="008D4147"/>
    <w:rsid w:val="008D4447"/>
    <w:rsid w:val="008D4A9A"/>
    <w:rsid w:val="008D4CB1"/>
    <w:rsid w:val="008D4D3E"/>
    <w:rsid w:val="008D4D97"/>
    <w:rsid w:val="008D4EA8"/>
    <w:rsid w:val="008D5845"/>
    <w:rsid w:val="008D58B5"/>
    <w:rsid w:val="008D5ABB"/>
    <w:rsid w:val="008D5AFF"/>
    <w:rsid w:val="008D5C44"/>
    <w:rsid w:val="008D5DA6"/>
    <w:rsid w:val="008D5DF1"/>
    <w:rsid w:val="008D5E8F"/>
    <w:rsid w:val="008D5F12"/>
    <w:rsid w:val="008D6570"/>
    <w:rsid w:val="008D6A61"/>
    <w:rsid w:val="008D6D29"/>
    <w:rsid w:val="008D6F85"/>
    <w:rsid w:val="008D703E"/>
    <w:rsid w:val="008D72B9"/>
    <w:rsid w:val="008D744D"/>
    <w:rsid w:val="008D7576"/>
    <w:rsid w:val="008D781F"/>
    <w:rsid w:val="008D78A0"/>
    <w:rsid w:val="008D7AF8"/>
    <w:rsid w:val="008D7D07"/>
    <w:rsid w:val="008D7D9C"/>
    <w:rsid w:val="008D7EB3"/>
    <w:rsid w:val="008D7F9E"/>
    <w:rsid w:val="008E0276"/>
    <w:rsid w:val="008E0341"/>
    <w:rsid w:val="008E04DA"/>
    <w:rsid w:val="008E0565"/>
    <w:rsid w:val="008E07FB"/>
    <w:rsid w:val="008E089F"/>
    <w:rsid w:val="008E08EB"/>
    <w:rsid w:val="008E0952"/>
    <w:rsid w:val="008E0A76"/>
    <w:rsid w:val="008E0EB5"/>
    <w:rsid w:val="008E1184"/>
    <w:rsid w:val="008E1616"/>
    <w:rsid w:val="008E1673"/>
    <w:rsid w:val="008E1A73"/>
    <w:rsid w:val="008E1F65"/>
    <w:rsid w:val="008E1FEC"/>
    <w:rsid w:val="008E2167"/>
    <w:rsid w:val="008E239C"/>
    <w:rsid w:val="008E2556"/>
    <w:rsid w:val="008E2631"/>
    <w:rsid w:val="008E2A9E"/>
    <w:rsid w:val="008E2D75"/>
    <w:rsid w:val="008E2E52"/>
    <w:rsid w:val="008E2FC0"/>
    <w:rsid w:val="008E3353"/>
    <w:rsid w:val="008E33E0"/>
    <w:rsid w:val="008E392E"/>
    <w:rsid w:val="008E3E42"/>
    <w:rsid w:val="008E3FEE"/>
    <w:rsid w:val="008E4049"/>
    <w:rsid w:val="008E441B"/>
    <w:rsid w:val="008E463F"/>
    <w:rsid w:val="008E4F4D"/>
    <w:rsid w:val="008E5013"/>
    <w:rsid w:val="008E5750"/>
    <w:rsid w:val="008E58CF"/>
    <w:rsid w:val="008E5A91"/>
    <w:rsid w:val="008E5D80"/>
    <w:rsid w:val="008E5E64"/>
    <w:rsid w:val="008E5E91"/>
    <w:rsid w:val="008E6232"/>
    <w:rsid w:val="008E63FB"/>
    <w:rsid w:val="008E6533"/>
    <w:rsid w:val="008E6572"/>
    <w:rsid w:val="008E65E0"/>
    <w:rsid w:val="008E66A9"/>
    <w:rsid w:val="008E673E"/>
    <w:rsid w:val="008E679B"/>
    <w:rsid w:val="008E6EAC"/>
    <w:rsid w:val="008E6FFC"/>
    <w:rsid w:val="008E704A"/>
    <w:rsid w:val="008E70DB"/>
    <w:rsid w:val="008E7118"/>
    <w:rsid w:val="008E7390"/>
    <w:rsid w:val="008E7444"/>
    <w:rsid w:val="008E77C4"/>
    <w:rsid w:val="008E79CF"/>
    <w:rsid w:val="008F008C"/>
    <w:rsid w:val="008F0970"/>
    <w:rsid w:val="008F0C0D"/>
    <w:rsid w:val="008F0C0E"/>
    <w:rsid w:val="008F0EAB"/>
    <w:rsid w:val="008F141C"/>
    <w:rsid w:val="008F158A"/>
    <w:rsid w:val="008F15AB"/>
    <w:rsid w:val="008F19FC"/>
    <w:rsid w:val="008F1CF0"/>
    <w:rsid w:val="008F2019"/>
    <w:rsid w:val="008F214F"/>
    <w:rsid w:val="008F221E"/>
    <w:rsid w:val="008F2558"/>
    <w:rsid w:val="008F25CB"/>
    <w:rsid w:val="008F2AE8"/>
    <w:rsid w:val="008F2FC7"/>
    <w:rsid w:val="008F3657"/>
    <w:rsid w:val="008F3A6A"/>
    <w:rsid w:val="008F3C97"/>
    <w:rsid w:val="008F4071"/>
    <w:rsid w:val="008F4100"/>
    <w:rsid w:val="008F42AB"/>
    <w:rsid w:val="008F4795"/>
    <w:rsid w:val="008F5142"/>
    <w:rsid w:val="008F5175"/>
    <w:rsid w:val="008F534D"/>
    <w:rsid w:val="008F5586"/>
    <w:rsid w:val="008F5606"/>
    <w:rsid w:val="008F6A4D"/>
    <w:rsid w:val="008F6DC3"/>
    <w:rsid w:val="008F709A"/>
    <w:rsid w:val="008F7502"/>
    <w:rsid w:val="008F76E5"/>
    <w:rsid w:val="008F7880"/>
    <w:rsid w:val="008F7FE8"/>
    <w:rsid w:val="00900066"/>
    <w:rsid w:val="0090049B"/>
    <w:rsid w:val="009004D8"/>
    <w:rsid w:val="009005C6"/>
    <w:rsid w:val="00900AC2"/>
    <w:rsid w:val="00900D1F"/>
    <w:rsid w:val="00900ECF"/>
    <w:rsid w:val="00900F8D"/>
    <w:rsid w:val="00901386"/>
    <w:rsid w:val="009013DD"/>
    <w:rsid w:val="00901878"/>
    <w:rsid w:val="00901D7F"/>
    <w:rsid w:val="00902022"/>
    <w:rsid w:val="0090214A"/>
    <w:rsid w:val="00902632"/>
    <w:rsid w:val="00902A81"/>
    <w:rsid w:val="00902B9E"/>
    <w:rsid w:val="00903047"/>
    <w:rsid w:val="00903080"/>
    <w:rsid w:val="0090324D"/>
    <w:rsid w:val="00903A91"/>
    <w:rsid w:val="009049FD"/>
    <w:rsid w:val="00904EB1"/>
    <w:rsid w:val="00905000"/>
    <w:rsid w:val="00905476"/>
    <w:rsid w:val="0090568D"/>
    <w:rsid w:val="00905BAF"/>
    <w:rsid w:val="00905DB6"/>
    <w:rsid w:val="0090621A"/>
    <w:rsid w:val="0090633B"/>
    <w:rsid w:val="009063A0"/>
    <w:rsid w:val="00906516"/>
    <w:rsid w:val="009065F9"/>
    <w:rsid w:val="009069B1"/>
    <w:rsid w:val="009069F0"/>
    <w:rsid w:val="00906DC7"/>
    <w:rsid w:val="009070D2"/>
    <w:rsid w:val="00907370"/>
    <w:rsid w:val="00907464"/>
    <w:rsid w:val="00907B80"/>
    <w:rsid w:val="00907E69"/>
    <w:rsid w:val="00907EBD"/>
    <w:rsid w:val="00907F45"/>
    <w:rsid w:val="00907FBA"/>
    <w:rsid w:val="0091018D"/>
    <w:rsid w:val="009103C0"/>
    <w:rsid w:val="00910425"/>
    <w:rsid w:val="0091056B"/>
    <w:rsid w:val="00910928"/>
    <w:rsid w:val="0091094B"/>
    <w:rsid w:val="00910F28"/>
    <w:rsid w:val="00911209"/>
    <w:rsid w:val="00911253"/>
    <w:rsid w:val="009112C7"/>
    <w:rsid w:val="009112E4"/>
    <w:rsid w:val="0091137F"/>
    <w:rsid w:val="009117BB"/>
    <w:rsid w:val="009117C7"/>
    <w:rsid w:val="009119C4"/>
    <w:rsid w:val="00911BC9"/>
    <w:rsid w:val="00911BCD"/>
    <w:rsid w:val="0091210B"/>
    <w:rsid w:val="00912125"/>
    <w:rsid w:val="009122BA"/>
    <w:rsid w:val="009125FC"/>
    <w:rsid w:val="0091266C"/>
    <w:rsid w:val="009128B3"/>
    <w:rsid w:val="00912940"/>
    <w:rsid w:val="00912BC5"/>
    <w:rsid w:val="00913475"/>
    <w:rsid w:val="0091370C"/>
    <w:rsid w:val="00913924"/>
    <w:rsid w:val="009139A7"/>
    <w:rsid w:val="00913B0E"/>
    <w:rsid w:val="00913BC4"/>
    <w:rsid w:val="00913EB4"/>
    <w:rsid w:val="00914DDC"/>
    <w:rsid w:val="009151D0"/>
    <w:rsid w:val="009154B5"/>
    <w:rsid w:val="009155D6"/>
    <w:rsid w:val="00915872"/>
    <w:rsid w:val="00915AAF"/>
    <w:rsid w:val="00915AE3"/>
    <w:rsid w:val="00916008"/>
    <w:rsid w:val="00916444"/>
    <w:rsid w:val="0091663D"/>
    <w:rsid w:val="0091683E"/>
    <w:rsid w:val="00916840"/>
    <w:rsid w:val="0091698E"/>
    <w:rsid w:val="00916B6C"/>
    <w:rsid w:val="00917502"/>
    <w:rsid w:val="00917552"/>
    <w:rsid w:val="009177F5"/>
    <w:rsid w:val="00917B42"/>
    <w:rsid w:val="00917CE3"/>
    <w:rsid w:val="00917E7D"/>
    <w:rsid w:val="00920400"/>
    <w:rsid w:val="009204D7"/>
    <w:rsid w:val="009205B3"/>
    <w:rsid w:val="00920843"/>
    <w:rsid w:val="009208AD"/>
    <w:rsid w:val="00920A7A"/>
    <w:rsid w:val="00921289"/>
    <w:rsid w:val="00921639"/>
    <w:rsid w:val="009217D8"/>
    <w:rsid w:val="00921928"/>
    <w:rsid w:val="00921DFA"/>
    <w:rsid w:val="00922183"/>
    <w:rsid w:val="0092221C"/>
    <w:rsid w:val="009224D4"/>
    <w:rsid w:val="0092274A"/>
    <w:rsid w:val="00922A6E"/>
    <w:rsid w:val="00922ADA"/>
    <w:rsid w:val="00922EB5"/>
    <w:rsid w:val="00923008"/>
    <w:rsid w:val="00923579"/>
    <w:rsid w:val="0092367F"/>
    <w:rsid w:val="00923AAF"/>
    <w:rsid w:val="00923B7F"/>
    <w:rsid w:val="00923D75"/>
    <w:rsid w:val="00923E15"/>
    <w:rsid w:val="00924B13"/>
    <w:rsid w:val="00924C98"/>
    <w:rsid w:val="00924D1C"/>
    <w:rsid w:val="009250EE"/>
    <w:rsid w:val="00925200"/>
    <w:rsid w:val="0092538C"/>
    <w:rsid w:val="00925515"/>
    <w:rsid w:val="0092571B"/>
    <w:rsid w:val="00925786"/>
    <w:rsid w:val="009257E7"/>
    <w:rsid w:val="009259CE"/>
    <w:rsid w:val="00925D1D"/>
    <w:rsid w:val="00925D7C"/>
    <w:rsid w:val="00925E28"/>
    <w:rsid w:val="00926002"/>
    <w:rsid w:val="00926069"/>
    <w:rsid w:val="009266BA"/>
    <w:rsid w:val="00926747"/>
    <w:rsid w:val="00926FE8"/>
    <w:rsid w:val="0092707B"/>
    <w:rsid w:val="009270DD"/>
    <w:rsid w:val="00927372"/>
    <w:rsid w:val="00927812"/>
    <w:rsid w:val="00927B13"/>
    <w:rsid w:val="00927BD5"/>
    <w:rsid w:val="00927C92"/>
    <w:rsid w:val="0093000B"/>
    <w:rsid w:val="009300CD"/>
    <w:rsid w:val="00930207"/>
    <w:rsid w:val="009304F4"/>
    <w:rsid w:val="0093074C"/>
    <w:rsid w:val="00930ABB"/>
    <w:rsid w:val="00930CA8"/>
    <w:rsid w:val="00930E07"/>
    <w:rsid w:val="00930E2F"/>
    <w:rsid w:val="00930F42"/>
    <w:rsid w:val="0093135F"/>
    <w:rsid w:val="009314DE"/>
    <w:rsid w:val="00931662"/>
    <w:rsid w:val="00931743"/>
    <w:rsid w:val="00931850"/>
    <w:rsid w:val="00931AFC"/>
    <w:rsid w:val="00931C51"/>
    <w:rsid w:val="00932026"/>
    <w:rsid w:val="009320EC"/>
    <w:rsid w:val="009321CC"/>
    <w:rsid w:val="00932E12"/>
    <w:rsid w:val="00933128"/>
    <w:rsid w:val="00933350"/>
    <w:rsid w:val="009333F4"/>
    <w:rsid w:val="009335A4"/>
    <w:rsid w:val="0093379B"/>
    <w:rsid w:val="009337A3"/>
    <w:rsid w:val="00933ABF"/>
    <w:rsid w:val="0093419A"/>
    <w:rsid w:val="00934327"/>
    <w:rsid w:val="00934382"/>
    <w:rsid w:val="00934487"/>
    <w:rsid w:val="00934BC5"/>
    <w:rsid w:val="00934DA5"/>
    <w:rsid w:val="00934DAB"/>
    <w:rsid w:val="00934EDF"/>
    <w:rsid w:val="00935399"/>
    <w:rsid w:val="0093553E"/>
    <w:rsid w:val="0093577D"/>
    <w:rsid w:val="00935832"/>
    <w:rsid w:val="009361DF"/>
    <w:rsid w:val="00936232"/>
    <w:rsid w:val="00936674"/>
    <w:rsid w:val="009366DA"/>
    <w:rsid w:val="00936758"/>
    <w:rsid w:val="00936913"/>
    <w:rsid w:val="00936963"/>
    <w:rsid w:val="00936A40"/>
    <w:rsid w:val="00936B48"/>
    <w:rsid w:val="00936BD2"/>
    <w:rsid w:val="00936FD9"/>
    <w:rsid w:val="0093732C"/>
    <w:rsid w:val="0093744F"/>
    <w:rsid w:val="00937533"/>
    <w:rsid w:val="0093780E"/>
    <w:rsid w:val="00937A19"/>
    <w:rsid w:val="00937B9A"/>
    <w:rsid w:val="00937D14"/>
    <w:rsid w:val="00937E70"/>
    <w:rsid w:val="00937EE3"/>
    <w:rsid w:val="009403AC"/>
    <w:rsid w:val="00940518"/>
    <w:rsid w:val="00940ABA"/>
    <w:rsid w:val="00941120"/>
    <w:rsid w:val="0094179B"/>
    <w:rsid w:val="00941851"/>
    <w:rsid w:val="00941A31"/>
    <w:rsid w:val="00941D7F"/>
    <w:rsid w:val="00941EBB"/>
    <w:rsid w:val="00941EC3"/>
    <w:rsid w:val="00942125"/>
    <w:rsid w:val="00942661"/>
    <w:rsid w:val="0094309E"/>
    <w:rsid w:val="009435DD"/>
    <w:rsid w:val="0094423C"/>
    <w:rsid w:val="00944463"/>
    <w:rsid w:val="00944A17"/>
    <w:rsid w:val="00944A8C"/>
    <w:rsid w:val="00944EFF"/>
    <w:rsid w:val="00944F05"/>
    <w:rsid w:val="00945264"/>
    <w:rsid w:val="00945275"/>
    <w:rsid w:val="00945514"/>
    <w:rsid w:val="00945769"/>
    <w:rsid w:val="00945D71"/>
    <w:rsid w:val="00945FD7"/>
    <w:rsid w:val="0094609E"/>
    <w:rsid w:val="0094613B"/>
    <w:rsid w:val="00946281"/>
    <w:rsid w:val="00946569"/>
    <w:rsid w:val="00946620"/>
    <w:rsid w:val="00946A79"/>
    <w:rsid w:val="00946A94"/>
    <w:rsid w:val="00946CAF"/>
    <w:rsid w:val="00946DD8"/>
    <w:rsid w:val="00947352"/>
    <w:rsid w:val="009473CD"/>
    <w:rsid w:val="009474AD"/>
    <w:rsid w:val="00947913"/>
    <w:rsid w:val="009479B9"/>
    <w:rsid w:val="009479BD"/>
    <w:rsid w:val="00947A74"/>
    <w:rsid w:val="00947E38"/>
    <w:rsid w:val="00947F9D"/>
    <w:rsid w:val="00947FF3"/>
    <w:rsid w:val="00947FF7"/>
    <w:rsid w:val="00950503"/>
    <w:rsid w:val="00950873"/>
    <w:rsid w:val="0095095E"/>
    <w:rsid w:val="00950B34"/>
    <w:rsid w:val="00950E4C"/>
    <w:rsid w:val="00950FAA"/>
    <w:rsid w:val="0095191F"/>
    <w:rsid w:val="00951A56"/>
    <w:rsid w:val="00951FA0"/>
    <w:rsid w:val="00952489"/>
    <w:rsid w:val="009526B1"/>
    <w:rsid w:val="00952A15"/>
    <w:rsid w:val="00952D3F"/>
    <w:rsid w:val="00952F4F"/>
    <w:rsid w:val="00953035"/>
    <w:rsid w:val="009534BF"/>
    <w:rsid w:val="009537F6"/>
    <w:rsid w:val="00953A2A"/>
    <w:rsid w:val="00953BA4"/>
    <w:rsid w:val="00953C1B"/>
    <w:rsid w:val="009541AD"/>
    <w:rsid w:val="00954511"/>
    <w:rsid w:val="00954635"/>
    <w:rsid w:val="009546C5"/>
    <w:rsid w:val="00954C17"/>
    <w:rsid w:val="00954EA0"/>
    <w:rsid w:val="00954F40"/>
    <w:rsid w:val="00954FAF"/>
    <w:rsid w:val="009552C4"/>
    <w:rsid w:val="00955496"/>
    <w:rsid w:val="0095553C"/>
    <w:rsid w:val="00955755"/>
    <w:rsid w:val="00955958"/>
    <w:rsid w:val="00955FC4"/>
    <w:rsid w:val="009563BD"/>
    <w:rsid w:val="009568FC"/>
    <w:rsid w:val="00956AF0"/>
    <w:rsid w:val="009574AB"/>
    <w:rsid w:val="0095767B"/>
    <w:rsid w:val="00957933"/>
    <w:rsid w:val="00957B8E"/>
    <w:rsid w:val="009600A8"/>
    <w:rsid w:val="00960119"/>
    <w:rsid w:val="00960198"/>
    <w:rsid w:val="009601D4"/>
    <w:rsid w:val="00960547"/>
    <w:rsid w:val="0096068C"/>
    <w:rsid w:val="0096083C"/>
    <w:rsid w:val="009608B5"/>
    <w:rsid w:val="00960972"/>
    <w:rsid w:val="00960A8D"/>
    <w:rsid w:val="00960B41"/>
    <w:rsid w:val="00960D21"/>
    <w:rsid w:val="00960D70"/>
    <w:rsid w:val="00961021"/>
    <w:rsid w:val="009611CB"/>
    <w:rsid w:val="0096156E"/>
    <w:rsid w:val="0096180D"/>
    <w:rsid w:val="00961948"/>
    <w:rsid w:val="00961AA5"/>
    <w:rsid w:val="00961EB2"/>
    <w:rsid w:val="00962396"/>
    <w:rsid w:val="009625D8"/>
    <w:rsid w:val="009625F4"/>
    <w:rsid w:val="00962B96"/>
    <w:rsid w:val="00962BE3"/>
    <w:rsid w:val="00962ED1"/>
    <w:rsid w:val="00962F5C"/>
    <w:rsid w:val="00962FAA"/>
    <w:rsid w:val="009631E2"/>
    <w:rsid w:val="00963210"/>
    <w:rsid w:val="00963256"/>
    <w:rsid w:val="0096331C"/>
    <w:rsid w:val="0096338C"/>
    <w:rsid w:val="00963622"/>
    <w:rsid w:val="00963810"/>
    <w:rsid w:val="009639D7"/>
    <w:rsid w:val="009639E1"/>
    <w:rsid w:val="00963B49"/>
    <w:rsid w:val="0096434D"/>
    <w:rsid w:val="0096458E"/>
    <w:rsid w:val="00964B2A"/>
    <w:rsid w:val="00964B45"/>
    <w:rsid w:val="00964CA1"/>
    <w:rsid w:val="00964E4F"/>
    <w:rsid w:val="0096511A"/>
    <w:rsid w:val="009652C5"/>
    <w:rsid w:val="009656A8"/>
    <w:rsid w:val="00965DCE"/>
    <w:rsid w:val="00965F34"/>
    <w:rsid w:val="009662BA"/>
    <w:rsid w:val="009663F1"/>
    <w:rsid w:val="00966483"/>
    <w:rsid w:val="00966489"/>
    <w:rsid w:val="0096698D"/>
    <w:rsid w:val="00966D15"/>
    <w:rsid w:val="0096701F"/>
    <w:rsid w:val="00967344"/>
    <w:rsid w:val="009679E8"/>
    <w:rsid w:val="00967A95"/>
    <w:rsid w:val="00967C7B"/>
    <w:rsid w:val="00967CD3"/>
    <w:rsid w:val="00967E1A"/>
    <w:rsid w:val="00967F57"/>
    <w:rsid w:val="009702F2"/>
    <w:rsid w:val="0097056D"/>
    <w:rsid w:val="00970645"/>
    <w:rsid w:val="009708F6"/>
    <w:rsid w:val="00970A65"/>
    <w:rsid w:val="00970D29"/>
    <w:rsid w:val="00971480"/>
    <w:rsid w:val="009714E5"/>
    <w:rsid w:val="00971554"/>
    <w:rsid w:val="009715C5"/>
    <w:rsid w:val="00971650"/>
    <w:rsid w:val="009717E3"/>
    <w:rsid w:val="00971950"/>
    <w:rsid w:val="00971B32"/>
    <w:rsid w:val="009720FD"/>
    <w:rsid w:val="009722D3"/>
    <w:rsid w:val="009722DF"/>
    <w:rsid w:val="009725E4"/>
    <w:rsid w:val="00972712"/>
    <w:rsid w:val="00972B0B"/>
    <w:rsid w:val="00972C5F"/>
    <w:rsid w:val="00972E7A"/>
    <w:rsid w:val="00972FDA"/>
    <w:rsid w:val="009732CB"/>
    <w:rsid w:val="00973458"/>
    <w:rsid w:val="00973657"/>
    <w:rsid w:val="00973A13"/>
    <w:rsid w:val="00973B95"/>
    <w:rsid w:val="00973F26"/>
    <w:rsid w:val="00974185"/>
    <w:rsid w:val="009741CC"/>
    <w:rsid w:val="009743AE"/>
    <w:rsid w:val="009744A6"/>
    <w:rsid w:val="009745B4"/>
    <w:rsid w:val="0097487A"/>
    <w:rsid w:val="00974A15"/>
    <w:rsid w:val="00974AA9"/>
    <w:rsid w:val="00974DF8"/>
    <w:rsid w:val="009750CD"/>
    <w:rsid w:val="0097538B"/>
    <w:rsid w:val="009754DD"/>
    <w:rsid w:val="009756E9"/>
    <w:rsid w:val="009759F5"/>
    <w:rsid w:val="00975B92"/>
    <w:rsid w:val="00975D55"/>
    <w:rsid w:val="00975D9F"/>
    <w:rsid w:val="00975E00"/>
    <w:rsid w:val="00975FDD"/>
    <w:rsid w:val="009762C4"/>
    <w:rsid w:val="009766FE"/>
    <w:rsid w:val="0097693F"/>
    <w:rsid w:val="00976CFB"/>
    <w:rsid w:val="00976D42"/>
    <w:rsid w:val="00976D7B"/>
    <w:rsid w:val="00976E6B"/>
    <w:rsid w:val="00976F42"/>
    <w:rsid w:val="00977152"/>
    <w:rsid w:val="00977546"/>
    <w:rsid w:val="00977793"/>
    <w:rsid w:val="00977C40"/>
    <w:rsid w:val="00977D92"/>
    <w:rsid w:val="00977E0A"/>
    <w:rsid w:val="00977EBF"/>
    <w:rsid w:val="00980054"/>
    <w:rsid w:val="009800EB"/>
    <w:rsid w:val="00980567"/>
    <w:rsid w:val="00980AE7"/>
    <w:rsid w:val="00980F02"/>
    <w:rsid w:val="009810FA"/>
    <w:rsid w:val="009811F0"/>
    <w:rsid w:val="009812C4"/>
    <w:rsid w:val="00981570"/>
    <w:rsid w:val="00981A41"/>
    <w:rsid w:val="00981BDB"/>
    <w:rsid w:val="00981CE2"/>
    <w:rsid w:val="00981FEA"/>
    <w:rsid w:val="0098223A"/>
    <w:rsid w:val="00982306"/>
    <w:rsid w:val="009824DE"/>
    <w:rsid w:val="009828CB"/>
    <w:rsid w:val="00982912"/>
    <w:rsid w:val="00982C33"/>
    <w:rsid w:val="00982EC4"/>
    <w:rsid w:val="00983034"/>
    <w:rsid w:val="009833A0"/>
    <w:rsid w:val="00983455"/>
    <w:rsid w:val="00983483"/>
    <w:rsid w:val="00983793"/>
    <w:rsid w:val="00983853"/>
    <w:rsid w:val="0098392E"/>
    <w:rsid w:val="00983C43"/>
    <w:rsid w:val="00983EA6"/>
    <w:rsid w:val="009843CE"/>
    <w:rsid w:val="0098473A"/>
    <w:rsid w:val="0098479D"/>
    <w:rsid w:val="0098497B"/>
    <w:rsid w:val="009849A5"/>
    <w:rsid w:val="0098503F"/>
    <w:rsid w:val="00985185"/>
    <w:rsid w:val="0098529E"/>
    <w:rsid w:val="00985305"/>
    <w:rsid w:val="0098558C"/>
    <w:rsid w:val="00985BA2"/>
    <w:rsid w:val="00985BD8"/>
    <w:rsid w:val="00985C60"/>
    <w:rsid w:val="00985D10"/>
    <w:rsid w:val="00986210"/>
    <w:rsid w:val="00986310"/>
    <w:rsid w:val="00986363"/>
    <w:rsid w:val="00986479"/>
    <w:rsid w:val="009865BD"/>
    <w:rsid w:val="00986652"/>
    <w:rsid w:val="0098665F"/>
    <w:rsid w:val="009866C7"/>
    <w:rsid w:val="00986830"/>
    <w:rsid w:val="00986838"/>
    <w:rsid w:val="00986AB9"/>
    <w:rsid w:val="00986F60"/>
    <w:rsid w:val="00986FF5"/>
    <w:rsid w:val="0098701C"/>
    <w:rsid w:val="00987021"/>
    <w:rsid w:val="00987042"/>
    <w:rsid w:val="0098765E"/>
    <w:rsid w:val="00987A2C"/>
    <w:rsid w:val="00987BD9"/>
    <w:rsid w:val="00990028"/>
    <w:rsid w:val="009901B7"/>
    <w:rsid w:val="0099058F"/>
    <w:rsid w:val="00990752"/>
    <w:rsid w:val="009907CB"/>
    <w:rsid w:val="009907D4"/>
    <w:rsid w:val="00990820"/>
    <w:rsid w:val="0099084F"/>
    <w:rsid w:val="00990AC2"/>
    <w:rsid w:val="00990BC5"/>
    <w:rsid w:val="00990C49"/>
    <w:rsid w:val="00990C91"/>
    <w:rsid w:val="00990DC8"/>
    <w:rsid w:val="00990E8F"/>
    <w:rsid w:val="009910AC"/>
    <w:rsid w:val="0099116D"/>
    <w:rsid w:val="00991335"/>
    <w:rsid w:val="0099141B"/>
    <w:rsid w:val="00991687"/>
    <w:rsid w:val="009916C5"/>
    <w:rsid w:val="009917BF"/>
    <w:rsid w:val="00991AC5"/>
    <w:rsid w:val="00991C8F"/>
    <w:rsid w:val="00991DD2"/>
    <w:rsid w:val="00991F82"/>
    <w:rsid w:val="009920B2"/>
    <w:rsid w:val="0099216E"/>
    <w:rsid w:val="00992360"/>
    <w:rsid w:val="00992A84"/>
    <w:rsid w:val="00992D9E"/>
    <w:rsid w:val="00992E3E"/>
    <w:rsid w:val="00992F7F"/>
    <w:rsid w:val="009931C3"/>
    <w:rsid w:val="00993326"/>
    <w:rsid w:val="0099349F"/>
    <w:rsid w:val="009934AD"/>
    <w:rsid w:val="009936A2"/>
    <w:rsid w:val="009936C4"/>
    <w:rsid w:val="00993CC7"/>
    <w:rsid w:val="00994227"/>
    <w:rsid w:val="00994297"/>
    <w:rsid w:val="00994349"/>
    <w:rsid w:val="009946F5"/>
    <w:rsid w:val="0099477D"/>
    <w:rsid w:val="00994795"/>
    <w:rsid w:val="00994BE6"/>
    <w:rsid w:val="0099500D"/>
    <w:rsid w:val="00995222"/>
    <w:rsid w:val="00995338"/>
    <w:rsid w:val="009959E9"/>
    <w:rsid w:val="00995CF5"/>
    <w:rsid w:val="00995E97"/>
    <w:rsid w:val="00995F75"/>
    <w:rsid w:val="009962CA"/>
    <w:rsid w:val="00996B5A"/>
    <w:rsid w:val="00996C0C"/>
    <w:rsid w:val="00996C66"/>
    <w:rsid w:val="00996EB6"/>
    <w:rsid w:val="00997249"/>
    <w:rsid w:val="009976C9"/>
    <w:rsid w:val="009979F0"/>
    <w:rsid w:val="00997BD7"/>
    <w:rsid w:val="00997CEA"/>
    <w:rsid w:val="009A02BE"/>
    <w:rsid w:val="009A0340"/>
    <w:rsid w:val="009A0AA7"/>
    <w:rsid w:val="009A0C6F"/>
    <w:rsid w:val="009A0DDC"/>
    <w:rsid w:val="009A14DA"/>
    <w:rsid w:val="009A1547"/>
    <w:rsid w:val="009A17E9"/>
    <w:rsid w:val="009A1916"/>
    <w:rsid w:val="009A1C1D"/>
    <w:rsid w:val="009A1CEF"/>
    <w:rsid w:val="009A204D"/>
    <w:rsid w:val="009A25D4"/>
    <w:rsid w:val="009A2763"/>
    <w:rsid w:val="009A2BDB"/>
    <w:rsid w:val="009A2EFA"/>
    <w:rsid w:val="009A3580"/>
    <w:rsid w:val="009A37F1"/>
    <w:rsid w:val="009A38CF"/>
    <w:rsid w:val="009A3952"/>
    <w:rsid w:val="009A3D62"/>
    <w:rsid w:val="009A3E51"/>
    <w:rsid w:val="009A4225"/>
    <w:rsid w:val="009A4229"/>
    <w:rsid w:val="009A4290"/>
    <w:rsid w:val="009A434A"/>
    <w:rsid w:val="009A449C"/>
    <w:rsid w:val="009A45E7"/>
    <w:rsid w:val="009A498E"/>
    <w:rsid w:val="009A4A71"/>
    <w:rsid w:val="009A4C80"/>
    <w:rsid w:val="009A4DC3"/>
    <w:rsid w:val="009A510F"/>
    <w:rsid w:val="009A5388"/>
    <w:rsid w:val="009A59C5"/>
    <w:rsid w:val="009A5BA6"/>
    <w:rsid w:val="009A5C93"/>
    <w:rsid w:val="009A685F"/>
    <w:rsid w:val="009A6F7B"/>
    <w:rsid w:val="009A70D4"/>
    <w:rsid w:val="009A71CB"/>
    <w:rsid w:val="009A7231"/>
    <w:rsid w:val="009A7323"/>
    <w:rsid w:val="009A7578"/>
    <w:rsid w:val="009A7715"/>
    <w:rsid w:val="009A782A"/>
    <w:rsid w:val="009A7856"/>
    <w:rsid w:val="009A7B5B"/>
    <w:rsid w:val="009A7B5E"/>
    <w:rsid w:val="009A7BA5"/>
    <w:rsid w:val="009A7F9F"/>
    <w:rsid w:val="009B054D"/>
    <w:rsid w:val="009B079C"/>
    <w:rsid w:val="009B0912"/>
    <w:rsid w:val="009B0AE3"/>
    <w:rsid w:val="009B0C52"/>
    <w:rsid w:val="009B0D21"/>
    <w:rsid w:val="009B10AC"/>
    <w:rsid w:val="009B1303"/>
    <w:rsid w:val="009B14D6"/>
    <w:rsid w:val="009B180F"/>
    <w:rsid w:val="009B1812"/>
    <w:rsid w:val="009B1D2A"/>
    <w:rsid w:val="009B2448"/>
    <w:rsid w:val="009B25CA"/>
    <w:rsid w:val="009B295D"/>
    <w:rsid w:val="009B2B8E"/>
    <w:rsid w:val="009B311D"/>
    <w:rsid w:val="009B3279"/>
    <w:rsid w:val="009B3309"/>
    <w:rsid w:val="009B3365"/>
    <w:rsid w:val="009B339D"/>
    <w:rsid w:val="009B36D0"/>
    <w:rsid w:val="009B3F12"/>
    <w:rsid w:val="009B40E0"/>
    <w:rsid w:val="009B4375"/>
    <w:rsid w:val="009B483E"/>
    <w:rsid w:val="009B4956"/>
    <w:rsid w:val="009B521D"/>
    <w:rsid w:val="009B60B9"/>
    <w:rsid w:val="009B6241"/>
    <w:rsid w:val="009B63F9"/>
    <w:rsid w:val="009B6469"/>
    <w:rsid w:val="009B669F"/>
    <w:rsid w:val="009B689D"/>
    <w:rsid w:val="009B6AB4"/>
    <w:rsid w:val="009B6C06"/>
    <w:rsid w:val="009B6C4E"/>
    <w:rsid w:val="009B7336"/>
    <w:rsid w:val="009B73C3"/>
    <w:rsid w:val="009B7697"/>
    <w:rsid w:val="009B770F"/>
    <w:rsid w:val="009B79BF"/>
    <w:rsid w:val="009C003E"/>
    <w:rsid w:val="009C00C7"/>
    <w:rsid w:val="009C080C"/>
    <w:rsid w:val="009C088C"/>
    <w:rsid w:val="009C0923"/>
    <w:rsid w:val="009C0D36"/>
    <w:rsid w:val="009C0F85"/>
    <w:rsid w:val="009C10B0"/>
    <w:rsid w:val="009C10D4"/>
    <w:rsid w:val="009C1136"/>
    <w:rsid w:val="009C13F6"/>
    <w:rsid w:val="009C18EE"/>
    <w:rsid w:val="009C1991"/>
    <w:rsid w:val="009C1AD4"/>
    <w:rsid w:val="009C1CDE"/>
    <w:rsid w:val="009C1D60"/>
    <w:rsid w:val="009C20E6"/>
    <w:rsid w:val="009C2186"/>
    <w:rsid w:val="009C2496"/>
    <w:rsid w:val="009C25B9"/>
    <w:rsid w:val="009C25BA"/>
    <w:rsid w:val="009C2F38"/>
    <w:rsid w:val="009C32C2"/>
    <w:rsid w:val="009C3556"/>
    <w:rsid w:val="009C3585"/>
    <w:rsid w:val="009C37E2"/>
    <w:rsid w:val="009C3AFC"/>
    <w:rsid w:val="009C40FE"/>
    <w:rsid w:val="009C4260"/>
    <w:rsid w:val="009C47FD"/>
    <w:rsid w:val="009C4A0A"/>
    <w:rsid w:val="009C4BFB"/>
    <w:rsid w:val="009C5A89"/>
    <w:rsid w:val="009C5E48"/>
    <w:rsid w:val="009C62AD"/>
    <w:rsid w:val="009C68E3"/>
    <w:rsid w:val="009C6C01"/>
    <w:rsid w:val="009C6C53"/>
    <w:rsid w:val="009C704F"/>
    <w:rsid w:val="009C7093"/>
    <w:rsid w:val="009C734E"/>
    <w:rsid w:val="009C782A"/>
    <w:rsid w:val="009C79F1"/>
    <w:rsid w:val="009C7D4B"/>
    <w:rsid w:val="009D015C"/>
    <w:rsid w:val="009D0199"/>
    <w:rsid w:val="009D0646"/>
    <w:rsid w:val="009D09A2"/>
    <w:rsid w:val="009D0C4B"/>
    <w:rsid w:val="009D0E81"/>
    <w:rsid w:val="009D126B"/>
    <w:rsid w:val="009D1364"/>
    <w:rsid w:val="009D15C2"/>
    <w:rsid w:val="009D17F3"/>
    <w:rsid w:val="009D206F"/>
    <w:rsid w:val="009D24A9"/>
    <w:rsid w:val="009D258D"/>
    <w:rsid w:val="009D2A80"/>
    <w:rsid w:val="009D2E4F"/>
    <w:rsid w:val="009D311A"/>
    <w:rsid w:val="009D3417"/>
    <w:rsid w:val="009D3AB2"/>
    <w:rsid w:val="009D3C88"/>
    <w:rsid w:val="009D3F04"/>
    <w:rsid w:val="009D42C1"/>
    <w:rsid w:val="009D458A"/>
    <w:rsid w:val="009D4670"/>
    <w:rsid w:val="009D48B1"/>
    <w:rsid w:val="009D4993"/>
    <w:rsid w:val="009D4A21"/>
    <w:rsid w:val="009D4BB7"/>
    <w:rsid w:val="009D4C82"/>
    <w:rsid w:val="009D4DA1"/>
    <w:rsid w:val="009D50EC"/>
    <w:rsid w:val="009D5128"/>
    <w:rsid w:val="009D51B6"/>
    <w:rsid w:val="009D5343"/>
    <w:rsid w:val="009D5618"/>
    <w:rsid w:val="009D5875"/>
    <w:rsid w:val="009D593E"/>
    <w:rsid w:val="009D5A24"/>
    <w:rsid w:val="009D5DA2"/>
    <w:rsid w:val="009D5E30"/>
    <w:rsid w:val="009D602B"/>
    <w:rsid w:val="009D61B0"/>
    <w:rsid w:val="009D61D5"/>
    <w:rsid w:val="009D6473"/>
    <w:rsid w:val="009D6908"/>
    <w:rsid w:val="009D6A3B"/>
    <w:rsid w:val="009D6CBE"/>
    <w:rsid w:val="009D6F19"/>
    <w:rsid w:val="009D700F"/>
    <w:rsid w:val="009D7255"/>
    <w:rsid w:val="009D736B"/>
    <w:rsid w:val="009D7378"/>
    <w:rsid w:val="009D76FE"/>
    <w:rsid w:val="009D7C5F"/>
    <w:rsid w:val="009E04B0"/>
    <w:rsid w:val="009E0598"/>
    <w:rsid w:val="009E06ED"/>
    <w:rsid w:val="009E1375"/>
    <w:rsid w:val="009E1571"/>
    <w:rsid w:val="009E1933"/>
    <w:rsid w:val="009E1FF9"/>
    <w:rsid w:val="009E21D8"/>
    <w:rsid w:val="009E230D"/>
    <w:rsid w:val="009E232A"/>
    <w:rsid w:val="009E234A"/>
    <w:rsid w:val="009E261F"/>
    <w:rsid w:val="009E2907"/>
    <w:rsid w:val="009E2C9C"/>
    <w:rsid w:val="009E300A"/>
    <w:rsid w:val="009E307F"/>
    <w:rsid w:val="009E3236"/>
    <w:rsid w:val="009E3588"/>
    <w:rsid w:val="009E3675"/>
    <w:rsid w:val="009E39D6"/>
    <w:rsid w:val="009E3A15"/>
    <w:rsid w:val="009E40C8"/>
    <w:rsid w:val="009E45FA"/>
    <w:rsid w:val="009E491C"/>
    <w:rsid w:val="009E5011"/>
    <w:rsid w:val="009E504C"/>
    <w:rsid w:val="009E52C2"/>
    <w:rsid w:val="009E5786"/>
    <w:rsid w:val="009E588E"/>
    <w:rsid w:val="009E59FD"/>
    <w:rsid w:val="009E5AEF"/>
    <w:rsid w:val="009E5E75"/>
    <w:rsid w:val="009E5EFB"/>
    <w:rsid w:val="009E6701"/>
    <w:rsid w:val="009E6891"/>
    <w:rsid w:val="009E68DB"/>
    <w:rsid w:val="009E68EE"/>
    <w:rsid w:val="009E6A6E"/>
    <w:rsid w:val="009E6B4E"/>
    <w:rsid w:val="009E6B91"/>
    <w:rsid w:val="009E7418"/>
    <w:rsid w:val="009E7567"/>
    <w:rsid w:val="009E7956"/>
    <w:rsid w:val="009E7C72"/>
    <w:rsid w:val="009E7DF3"/>
    <w:rsid w:val="009E7F3C"/>
    <w:rsid w:val="009EDE27"/>
    <w:rsid w:val="009F02B6"/>
    <w:rsid w:val="009F046D"/>
    <w:rsid w:val="009F05A5"/>
    <w:rsid w:val="009F0917"/>
    <w:rsid w:val="009F0BE4"/>
    <w:rsid w:val="009F0C3C"/>
    <w:rsid w:val="009F0C56"/>
    <w:rsid w:val="009F0D69"/>
    <w:rsid w:val="009F0DAA"/>
    <w:rsid w:val="009F10A4"/>
    <w:rsid w:val="009F12CB"/>
    <w:rsid w:val="009F1A16"/>
    <w:rsid w:val="009F1AEC"/>
    <w:rsid w:val="009F1FEC"/>
    <w:rsid w:val="009F278B"/>
    <w:rsid w:val="009F2CA3"/>
    <w:rsid w:val="009F2DCC"/>
    <w:rsid w:val="009F2E7E"/>
    <w:rsid w:val="009F2EB3"/>
    <w:rsid w:val="009F3376"/>
    <w:rsid w:val="009F36C8"/>
    <w:rsid w:val="009F3ED1"/>
    <w:rsid w:val="009F427F"/>
    <w:rsid w:val="009F42E0"/>
    <w:rsid w:val="009F4E0A"/>
    <w:rsid w:val="009F5095"/>
    <w:rsid w:val="009F5108"/>
    <w:rsid w:val="009F5127"/>
    <w:rsid w:val="009F53D2"/>
    <w:rsid w:val="009F57E2"/>
    <w:rsid w:val="009F5AED"/>
    <w:rsid w:val="009F5B60"/>
    <w:rsid w:val="009F5B9C"/>
    <w:rsid w:val="009F622D"/>
    <w:rsid w:val="009F64AB"/>
    <w:rsid w:val="009F6559"/>
    <w:rsid w:val="009F67B8"/>
    <w:rsid w:val="009F6C7D"/>
    <w:rsid w:val="009F6CDC"/>
    <w:rsid w:val="009F70F6"/>
    <w:rsid w:val="009F7693"/>
    <w:rsid w:val="009F7C18"/>
    <w:rsid w:val="00A000FA"/>
    <w:rsid w:val="00A0021D"/>
    <w:rsid w:val="00A00562"/>
    <w:rsid w:val="00A00697"/>
    <w:rsid w:val="00A00726"/>
    <w:rsid w:val="00A007D8"/>
    <w:rsid w:val="00A00AD5"/>
    <w:rsid w:val="00A00B0A"/>
    <w:rsid w:val="00A011C4"/>
    <w:rsid w:val="00A011D5"/>
    <w:rsid w:val="00A013A1"/>
    <w:rsid w:val="00A0203B"/>
    <w:rsid w:val="00A02140"/>
    <w:rsid w:val="00A021C9"/>
    <w:rsid w:val="00A02337"/>
    <w:rsid w:val="00A02381"/>
    <w:rsid w:val="00A0278F"/>
    <w:rsid w:val="00A02BA7"/>
    <w:rsid w:val="00A02ED1"/>
    <w:rsid w:val="00A02F80"/>
    <w:rsid w:val="00A030D1"/>
    <w:rsid w:val="00A0325C"/>
    <w:rsid w:val="00A03494"/>
    <w:rsid w:val="00A03707"/>
    <w:rsid w:val="00A039C9"/>
    <w:rsid w:val="00A03B84"/>
    <w:rsid w:val="00A0442B"/>
    <w:rsid w:val="00A0468B"/>
    <w:rsid w:val="00A046EF"/>
    <w:rsid w:val="00A04CA9"/>
    <w:rsid w:val="00A04EE6"/>
    <w:rsid w:val="00A058BB"/>
    <w:rsid w:val="00A05E50"/>
    <w:rsid w:val="00A05EE7"/>
    <w:rsid w:val="00A062D2"/>
    <w:rsid w:val="00A06769"/>
    <w:rsid w:val="00A06BF9"/>
    <w:rsid w:val="00A06E0E"/>
    <w:rsid w:val="00A06E4F"/>
    <w:rsid w:val="00A06EB0"/>
    <w:rsid w:val="00A07436"/>
    <w:rsid w:val="00A07527"/>
    <w:rsid w:val="00A075B1"/>
    <w:rsid w:val="00A075DF"/>
    <w:rsid w:val="00A07618"/>
    <w:rsid w:val="00A0787C"/>
    <w:rsid w:val="00A07B9E"/>
    <w:rsid w:val="00A07BC0"/>
    <w:rsid w:val="00A0B3C6"/>
    <w:rsid w:val="00A10209"/>
    <w:rsid w:val="00A10387"/>
    <w:rsid w:val="00A10566"/>
    <w:rsid w:val="00A106CF"/>
    <w:rsid w:val="00A10860"/>
    <w:rsid w:val="00A1090F"/>
    <w:rsid w:val="00A10CFC"/>
    <w:rsid w:val="00A10EEC"/>
    <w:rsid w:val="00A112B6"/>
    <w:rsid w:val="00A1136A"/>
    <w:rsid w:val="00A117A3"/>
    <w:rsid w:val="00A1180A"/>
    <w:rsid w:val="00A119B9"/>
    <w:rsid w:val="00A11A23"/>
    <w:rsid w:val="00A11C93"/>
    <w:rsid w:val="00A11CE7"/>
    <w:rsid w:val="00A12347"/>
    <w:rsid w:val="00A1236E"/>
    <w:rsid w:val="00A123E3"/>
    <w:rsid w:val="00A12604"/>
    <w:rsid w:val="00A128DE"/>
    <w:rsid w:val="00A12E91"/>
    <w:rsid w:val="00A130FE"/>
    <w:rsid w:val="00A134FF"/>
    <w:rsid w:val="00A1355F"/>
    <w:rsid w:val="00A13CAA"/>
    <w:rsid w:val="00A13F35"/>
    <w:rsid w:val="00A140EE"/>
    <w:rsid w:val="00A14300"/>
    <w:rsid w:val="00A14C7D"/>
    <w:rsid w:val="00A14DA1"/>
    <w:rsid w:val="00A1514B"/>
    <w:rsid w:val="00A15206"/>
    <w:rsid w:val="00A15652"/>
    <w:rsid w:val="00A15779"/>
    <w:rsid w:val="00A157CF"/>
    <w:rsid w:val="00A158D6"/>
    <w:rsid w:val="00A15E79"/>
    <w:rsid w:val="00A15E80"/>
    <w:rsid w:val="00A16210"/>
    <w:rsid w:val="00A162C3"/>
    <w:rsid w:val="00A163B6"/>
    <w:rsid w:val="00A1673E"/>
    <w:rsid w:val="00A16810"/>
    <w:rsid w:val="00A16872"/>
    <w:rsid w:val="00A16AD1"/>
    <w:rsid w:val="00A16CDB"/>
    <w:rsid w:val="00A16FAB"/>
    <w:rsid w:val="00A17CFE"/>
    <w:rsid w:val="00A17F12"/>
    <w:rsid w:val="00A2003F"/>
    <w:rsid w:val="00A20489"/>
    <w:rsid w:val="00A208CA"/>
    <w:rsid w:val="00A20B2E"/>
    <w:rsid w:val="00A20EB1"/>
    <w:rsid w:val="00A20F79"/>
    <w:rsid w:val="00A210DC"/>
    <w:rsid w:val="00A2110F"/>
    <w:rsid w:val="00A21184"/>
    <w:rsid w:val="00A213CC"/>
    <w:rsid w:val="00A214B1"/>
    <w:rsid w:val="00A2153A"/>
    <w:rsid w:val="00A21622"/>
    <w:rsid w:val="00A216BA"/>
    <w:rsid w:val="00A219D5"/>
    <w:rsid w:val="00A21C66"/>
    <w:rsid w:val="00A21DAC"/>
    <w:rsid w:val="00A21E09"/>
    <w:rsid w:val="00A22096"/>
    <w:rsid w:val="00A227C7"/>
    <w:rsid w:val="00A227EE"/>
    <w:rsid w:val="00A22A05"/>
    <w:rsid w:val="00A22F92"/>
    <w:rsid w:val="00A22F98"/>
    <w:rsid w:val="00A23162"/>
    <w:rsid w:val="00A23244"/>
    <w:rsid w:val="00A2379D"/>
    <w:rsid w:val="00A23E4E"/>
    <w:rsid w:val="00A23F46"/>
    <w:rsid w:val="00A241FD"/>
    <w:rsid w:val="00A24500"/>
    <w:rsid w:val="00A24598"/>
    <w:rsid w:val="00A245AB"/>
    <w:rsid w:val="00A24C0B"/>
    <w:rsid w:val="00A25056"/>
    <w:rsid w:val="00A251B9"/>
    <w:rsid w:val="00A252AC"/>
    <w:rsid w:val="00A254C9"/>
    <w:rsid w:val="00A25B14"/>
    <w:rsid w:val="00A25BAC"/>
    <w:rsid w:val="00A25BB0"/>
    <w:rsid w:val="00A25F72"/>
    <w:rsid w:val="00A26156"/>
    <w:rsid w:val="00A261F7"/>
    <w:rsid w:val="00A262D5"/>
    <w:rsid w:val="00A263B6"/>
    <w:rsid w:val="00A263BF"/>
    <w:rsid w:val="00A266C5"/>
    <w:rsid w:val="00A26A80"/>
    <w:rsid w:val="00A26D39"/>
    <w:rsid w:val="00A26FCC"/>
    <w:rsid w:val="00A26FDA"/>
    <w:rsid w:val="00A27461"/>
    <w:rsid w:val="00A2752D"/>
    <w:rsid w:val="00A2762A"/>
    <w:rsid w:val="00A277BC"/>
    <w:rsid w:val="00A30085"/>
    <w:rsid w:val="00A30569"/>
    <w:rsid w:val="00A31101"/>
    <w:rsid w:val="00A31D88"/>
    <w:rsid w:val="00A32096"/>
    <w:rsid w:val="00A326BD"/>
    <w:rsid w:val="00A326F4"/>
    <w:rsid w:val="00A327D9"/>
    <w:rsid w:val="00A32933"/>
    <w:rsid w:val="00A32AD6"/>
    <w:rsid w:val="00A32D97"/>
    <w:rsid w:val="00A32E28"/>
    <w:rsid w:val="00A330CB"/>
    <w:rsid w:val="00A330D2"/>
    <w:rsid w:val="00A3319F"/>
    <w:rsid w:val="00A337D9"/>
    <w:rsid w:val="00A3417B"/>
    <w:rsid w:val="00A34663"/>
    <w:rsid w:val="00A34695"/>
    <w:rsid w:val="00A34903"/>
    <w:rsid w:val="00A34A50"/>
    <w:rsid w:val="00A35005"/>
    <w:rsid w:val="00A3528E"/>
    <w:rsid w:val="00A354CE"/>
    <w:rsid w:val="00A355D0"/>
    <w:rsid w:val="00A355D9"/>
    <w:rsid w:val="00A35869"/>
    <w:rsid w:val="00A35A6A"/>
    <w:rsid w:val="00A35B3D"/>
    <w:rsid w:val="00A35CA6"/>
    <w:rsid w:val="00A35DCC"/>
    <w:rsid w:val="00A35ED1"/>
    <w:rsid w:val="00A366AC"/>
    <w:rsid w:val="00A36711"/>
    <w:rsid w:val="00A36A9D"/>
    <w:rsid w:val="00A36AC6"/>
    <w:rsid w:val="00A36CEC"/>
    <w:rsid w:val="00A36F0A"/>
    <w:rsid w:val="00A371A5"/>
    <w:rsid w:val="00A37220"/>
    <w:rsid w:val="00A37352"/>
    <w:rsid w:val="00A3738B"/>
    <w:rsid w:val="00A376B7"/>
    <w:rsid w:val="00A37906"/>
    <w:rsid w:val="00A379D7"/>
    <w:rsid w:val="00A37F4D"/>
    <w:rsid w:val="00A40043"/>
    <w:rsid w:val="00A400A8"/>
    <w:rsid w:val="00A404AE"/>
    <w:rsid w:val="00A40515"/>
    <w:rsid w:val="00A405F1"/>
    <w:rsid w:val="00A40980"/>
    <w:rsid w:val="00A40A08"/>
    <w:rsid w:val="00A40DFF"/>
    <w:rsid w:val="00A40F57"/>
    <w:rsid w:val="00A41066"/>
    <w:rsid w:val="00A410CE"/>
    <w:rsid w:val="00A4144F"/>
    <w:rsid w:val="00A414CA"/>
    <w:rsid w:val="00A41E6C"/>
    <w:rsid w:val="00A421F3"/>
    <w:rsid w:val="00A4263C"/>
    <w:rsid w:val="00A42D40"/>
    <w:rsid w:val="00A42F52"/>
    <w:rsid w:val="00A43109"/>
    <w:rsid w:val="00A438E5"/>
    <w:rsid w:val="00A43F93"/>
    <w:rsid w:val="00A440B8"/>
    <w:rsid w:val="00A443A4"/>
    <w:rsid w:val="00A44760"/>
    <w:rsid w:val="00A44942"/>
    <w:rsid w:val="00A449DF"/>
    <w:rsid w:val="00A44FFB"/>
    <w:rsid w:val="00A4566E"/>
    <w:rsid w:val="00A46116"/>
    <w:rsid w:val="00A461AF"/>
    <w:rsid w:val="00A46279"/>
    <w:rsid w:val="00A465F5"/>
    <w:rsid w:val="00A46E0F"/>
    <w:rsid w:val="00A46E72"/>
    <w:rsid w:val="00A4713E"/>
    <w:rsid w:val="00A471EC"/>
    <w:rsid w:val="00A474CC"/>
    <w:rsid w:val="00A479EE"/>
    <w:rsid w:val="00A47A92"/>
    <w:rsid w:val="00A47AE9"/>
    <w:rsid w:val="00A50410"/>
    <w:rsid w:val="00A50488"/>
    <w:rsid w:val="00A50711"/>
    <w:rsid w:val="00A50737"/>
    <w:rsid w:val="00A50BC4"/>
    <w:rsid w:val="00A50C31"/>
    <w:rsid w:val="00A50C70"/>
    <w:rsid w:val="00A50DD6"/>
    <w:rsid w:val="00A50FA8"/>
    <w:rsid w:val="00A51159"/>
    <w:rsid w:val="00A51466"/>
    <w:rsid w:val="00A51857"/>
    <w:rsid w:val="00A51AB0"/>
    <w:rsid w:val="00A51FBE"/>
    <w:rsid w:val="00A520A2"/>
    <w:rsid w:val="00A5212B"/>
    <w:rsid w:val="00A52293"/>
    <w:rsid w:val="00A5239F"/>
    <w:rsid w:val="00A526E4"/>
    <w:rsid w:val="00A5278B"/>
    <w:rsid w:val="00A52889"/>
    <w:rsid w:val="00A52AA7"/>
    <w:rsid w:val="00A52EB4"/>
    <w:rsid w:val="00A5381B"/>
    <w:rsid w:val="00A53A73"/>
    <w:rsid w:val="00A53AB0"/>
    <w:rsid w:val="00A53C7A"/>
    <w:rsid w:val="00A53CE5"/>
    <w:rsid w:val="00A53E14"/>
    <w:rsid w:val="00A544AF"/>
    <w:rsid w:val="00A548D2"/>
    <w:rsid w:val="00A54C2B"/>
    <w:rsid w:val="00A5503F"/>
    <w:rsid w:val="00A55441"/>
    <w:rsid w:val="00A55833"/>
    <w:rsid w:val="00A558CF"/>
    <w:rsid w:val="00A55A57"/>
    <w:rsid w:val="00A55ABF"/>
    <w:rsid w:val="00A55C43"/>
    <w:rsid w:val="00A55FB1"/>
    <w:rsid w:val="00A56133"/>
    <w:rsid w:val="00A56211"/>
    <w:rsid w:val="00A56385"/>
    <w:rsid w:val="00A56407"/>
    <w:rsid w:val="00A56AC1"/>
    <w:rsid w:val="00A56BC3"/>
    <w:rsid w:val="00A56D09"/>
    <w:rsid w:val="00A570F2"/>
    <w:rsid w:val="00A5720B"/>
    <w:rsid w:val="00A57883"/>
    <w:rsid w:val="00A57943"/>
    <w:rsid w:val="00A57B4A"/>
    <w:rsid w:val="00A57CB7"/>
    <w:rsid w:val="00A60165"/>
    <w:rsid w:val="00A602E8"/>
    <w:rsid w:val="00A60364"/>
    <w:rsid w:val="00A60579"/>
    <w:rsid w:val="00A605BA"/>
    <w:rsid w:val="00A60F82"/>
    <w:rsid w:val="00A620EA"/>
    <w:rsid w:val="00A626A6"/>
    <w:rsid w:val="00A62894"/>
    <w:rsid w:val="00A62E6C"/>
    <w:rsid w:val="00A62F42"/>
    <w:rsid w:val="00A63077"/>
    <w:rsid w:val="00A633E2"/>
    <w:rsid w:val="00A63B56"/>
    <w:rsid w:val="00A63E56"/>
    <w:rsid w:val="00A63EE4"/>
    <w:rsid w:val="00A646BC"/>
    <w:rsid w:val="00A64770"/>
    <w:rsid w:val="00A64A2D"/>
    <w:rsid w:val="00A64A94"/>
    <w:rsid w:val="00A64BA3"/>
    <w:rsid w:val="00A652CB"/>
    <w:rsid w:val="00A65567"/>
    <w:rsid w:val="00A6560E"/>
    <w:rsid w:val="00A65634"/>
    <w:rsid w:val="00A6574C"/>
    <w:rsid w:val="00A65E8D"/>
    <w:rsid w:val="00A660D2"/>
    <w:rsid w:val="00A6651A"/>
    <w:rsid w:val="00A66AA4"/>
    <w:rsid w:val="00A66AFD"/>
    <w:rsid w:val="00A66E0D"/>
    <w:rsid w:val="00A66E12"/>
    <w:rsid w:val="00A670C3"/>
    <w:rsid w:val="00A670E4"/>
    <w:rsid w:val="00A673D5"/>
    <w:rsid w:val="00A6783D"/>
    <w:rsid w:val="00A70358"/>
    <w:rsid w:val="00A70801"/>
    <w:rsid w:val="00A70CC9"/>
    <w:rsid w:val="00A70FB0"/>
    <w:rsid w:val="00A7111B"/>
    <w:rsid w:val="00A7121B"/>
    <w:rsid w:val="00A712FB"/>
    <w:rsid w:val="00A714B2"/>
    <w:rsid w:val="00A71574"/>
    <w:rsid w:val="00A715C1"/>
    <w:rsid w:val="00A721EB"/>
    <w:rsid w:val="00A72433"/>
    <w:rsid w:val="00A724A7"/>
    <w:rsid w:val="00A7265D"/>
    <w:rsid w:val="00A72F65"/>
    <w:rsid w:val="00A730AE"/>
    <w:rsid w:val="00A7317D"/>
    <w:rsid w:val="00A73294"/>
    <w:rsid w:val="00A733ED"/>
    <w:rsid w:val="00A7347E"/>
    <w:rsid w:val="00A73591"/>
    <w:rsid w:val="00A73681"/>
    <w:rsid w:val="00A7390F"/>
    <w:rsid w:val="00A7397E"/>
    <w:rsid w:val="00A739EF"/>
    <w:rsid w:val="00A739F5"/>
    <w:rsid w:val="00A73A92"/>
    <w:rsid w:val="00A73CA1"/>
    <w:rsid w:val="00A74029"/>
    <w:rsid w:val="00A74468"/>
    <w:rsid w:val="00A74C92"/>
    <w:rsid w:val="00A74DB7"/>
    <w:rsid w:val="00A74F11"/>
    <w:rsid w:val="00A7520D"/>
    <w:rsid w:val="00A754B6"/>
    <w:rsid w:val="00A761D6"/>
    <w:rsid w:val="00A762F4"/>
    <w:rsid w:val="00A76900"/>
    <w:rsid w:val="00A769AB"/>
    <w:rsid w:val="00A77164"/>
    <w:rsid w:val="00A77348"/>
    <w:rsid w:val="00A775D1"/>
    <w:rsid w:val="00A775E1"/>
    <w:rsid w:val="00A77902"/>
    <w:rsid w:val="00A77960"/>
    <w:rsid w:val="00A77E73"/>
    <w:rsid w:val="00A80036"/>
    <w:rsid w:val="00A80132"/>
    <w:rsid w:val="00A8014B"/>
    <w:rsid w:val="00A80209"/>
    <w:rsid w:val="00A803A8"/>
    <w:rsid w:val="00A803CD"/>
    <w:rsid w:val="00A80CDF"/>
    <w:rsid w:val="00A80E3C"/>
    <w:rsid w:val="00A80F6C"/>
    <w:rsid w:val="00A813EE"/>
    <w:rsid w:val="00A8144F"/>
    <w:rsid w:val="00A81648"/>
    <w:rsid w:val="00A8175F"/>
    <w:rsid w:val="00A81921"/>
    <w:rsid w:val="00A81D25"/>
    <w:rsid w:val="00A820E1"/>
    <w:rsid w:val="00A8219D"/>
    <w:rsid w:val="00A821E1"/>
    <w:rsid w:val="00A82270"/>
    <w:rsid w:val="00A82C60"/>
    <w:rsid w:val="00A82E06"/>
    <w:rsid w:val="00A830EB"/>
    <w:rsid w:val="00A838A1"/>
    <w:rsid w:val="00A83C9A"/>
    <w:rsid w:val="00A83DA5"/>
    <w:rsid w:val="00A840B8"/>
    <w:rsid w:val="00A8420C"/>
    <w:rsid w:val="00A84A92"/>
    <w:rsid w:val="00A84D95"/>
    <w:rsid w:val="00A84EFB"/>
    <w:rsid w:val="00A84F75"/>
    <w:rsid w:val="00A8510A"/>
    <w:rsid w:val="00A85210"/>
    <w:rsid w:val="00A852E4"/>
    <w:rsid w:val="00A852F6"/>
    <w:rsid w:val="00A85360"/>
    <w:rsid w:val="00A85713"/>
    <w:rsid w:val="00A858B9"/>
    <w:rsid w:val="00A85BF0"/>
    <w:rsid w:val="00A85CBE"/>
    <w:rsid w:val="00A85DB3"/>
    <w:rsid w:val="00A86053"/>
    <w:rsid w:val="00A86137"/>
    <w:rsid w:val="00A86258"/>
    <w:rsid w:val="00A86371"/>
    <w:rsid w:val="00A86513"/>
    <w:rsid w:val="00A866A6"/>
    <w:rsid w:val="00A8679E"/>
    <w:rsid w:val="00A86962"/>
    <w:rsid w:val="00A86FC1"/>
    <w:rsid w:val="00A8752C"/>
    <w:rsid w:val="00A8755D"/>
    <w:rsid w:val="00A87ADC"/>
    <w:rsid w:val="00A87D12"/>
    <w:rsid w:val="00A87D5F"/>
    <w:rsid w:val="00A9012B"/>
    <w:rsid w:val="00A90351"/>
    <w:rsid w:val="00A903AA"/>
    <w:rsid w:val="00A9056B"/>
    <w:rsid w:val="00A9068C"/>
    <w:rsid w:val="00A907A9"/>
    <w:rsid w:val="00A90A08"/>
    <w:rsid w:val="00A90BE6"/>
    <w:rsid w:val="00A91042"/>
    <w:rsid w:val="00A9113D"/>
    <w:rsid w:val="00A9118E"/>
    <w:rsid w:val="00A9132C"/>
    <w:rsid w:val="00A9145E"/>
    <w:rsid w:val="00A918AC"/>
    <w:rsid w:val="00A91B50"/>
    <w:rsid w:val="00A91B9A"/>
    <w:rsid w:val="00A9237B"/>
    <w:rsid w:val="00A92934"/>
    <w:rsid w:val="00A92F60"/>
    <w:rsid w:val="00A93066"/>
    <w:rsid w:val="00A9353A"/>
    <w:rsid w:val="00A93836"/>
    <w:rsid w:val="00A93B53"/>
    <w:rsid w:val="00A93DD9"/>
    <w:rsid w:val="00A93EDE"/>
    <w:rsid w:val="00A940A2"/>
    <w:rsid w:val="00A943FF"/>
    <w:rsid w:val="00A9456C"/>
    <w:rsid w:val="00A948C0"/>
    <w:rsid w:val="00A94AED"/>
    <w:rsid w:val="00A94BA6"/>
    <w:rsid w:val="00A95534"/>
    <w:rsid w:val="00A95588"/>
    <w:rsid w:val="00A95C83"/>
    <w:rsid w:val="00A96303"/>
    <w:rsid w:val="00A964D8"/>
    <w:rsid w:val="00A969C2"/>
    <w:rsid w:val="00A96A83"/>
    <w:rsid w:val="00A96D16"/>
    <w:rsid w:val="00A96F88"/>
    <w:rsid w:val="00A96FFF"/>
    <w:rsid w:val="00A974AD"/>
    <w:rsid w:val="00A9785D"/>
    <w:rsid w:val="00A978AD"/>
    <w:rsid w:val="00A979A3"/>
    <w:rsid w:val="00A97ADB"/>
    <w:rsid w:val="00A97C71"/>
    <w:rsid w:val="00AA0489"/>
    <w:rsid w:val="00AA0836"/>
    <w:rsid w:val="00AA0975"/>
    <w:rsid w:val="00AA0C95"/>
    <w:rsid w:val="00AA0C99"/>
    <w:rsid w:val="00AA10EC"/>
    <w:rsid w:val="00AA120F"/>
    <w:rsid w:val="00AA1315"/>
    <w:rsid w:val="00AA1405"/>
    <w:rsid w:val="00AA17D1"/>
    <w:rsid w:val="00AA1B9B"/>
    <w:rsid w:val="00AA1D75"/>
    <w:rsid w:val="00AA2260"/>
    <w:rsid w:val="00AA25B7"/>
    <w:rsid w:val="00AA264D"/>
    <w:rsid w:val="00AA27DD"/>
    <w:rsid w:val="00AA2C99"/>
    <w:rsid w:val="00AA2FF5"/>
    <w:rsid w:val="00AA3640"/>
    <w:rsid w:val="00AA36AF"/>
    <w:rsid w:val="00AA3AB6"/>
    <w:rsid w:val="00AA4486"/>
    <w:rsid w:val="00AA4693"/>
    <w:rsid w:val="00AA4F4E"/>
    <w:rsid w:val="00AA524C"/>
    <w:rsid w:val="00AA5405"/>
    <w:rsid w:val="00AA5526"/>
    <w:rsid w:val="00AA57FC"/>
    <w:rsid w:val="00AA580A"/>
    <w:rsid w:val="00AA5B04"/>
    <w:rsid w:val="00AA604F"/>
    <w:rsid w:val="00AA60FA"/>
    <w:rsid w:val="00AA6537"/>
    <w:rsid w:val="00AA663B"/>
    <w:rsid w:val="00AA69BD"/>
    <w:rsid w:val="00AA6A21"/>
    <w:rsid w:val="00AA6A68"/>
    <w:rsid w:val="00AA6EFE"/>
    <w:rsid w:val="00AA7747"/>
    <w:rsid w:val="00AA79F4"/>
    <w:rsid w:val="00AA7A37"/>
    <w:rsid w:val="00AA7CCE"/>
    <w:rsid w:val="00AA7D18"/>
    <w:rsid w:val="00AB0190"/>
    <w:rsid w:val="00AB04CD"/>
    <w:rsid w:val="00AB0654"/>
    <w:rsid w:val="00AB0EE6"/>
    <w:rsid w:val="00AB1181"/>
    <w:rsid w:val="00AB1212"/>
    <w:rsid w:val="00AB1230"/>
    <w:rsid w:val="00AB145C"/>
    <w:rsid w:val="00AB153F"/>
    <w:rsid w:val="00AB164B"/>
    <w:rsid w:val="00AB189E"/>
    <w:rsid w:val="00AB1F4E"/>
    <w:rsid w:val="00AB2060"/>
    <w:rsid w:val="00AB2BA2"/>
    <w:rsid w:val="00AB2DCE"/>
    <w:rsid w:val="00AB2FDA"/>
    <w:rsid w:val="00AB321E"/>
    <w:rsid w:val="00AB3939"/>
    <w:rsid w:val="00AB3996"/>
    <w:rsid w:val="00AB3D4B"/>
    <w:rsid w:val="00AB3EFF"/>
    <w:rsid w:val="00AB4073"/>
    <w:rsid w:val="00AB40D8"/>
    <w:rsid w:val="00AB4323"/>
    <w:rsid w:val="00AB4D1D"/>
    <w:rsid w:val="00AB4FBA"/>
    <w:rsid w:val="00AB50CF"/>
    <w:rsid w:val="00AB5467"/>
    <w:rsid w:val="00AB54C1"/>
    <w:rsid w:val="00AB5777"/>
    <w:rsid w:val="00AB5796"/>
    <w:rsid w:val="00AB5C2D"/>
    <w:rsid w:val="00AB5E11"/>
    <w:rsid w:val="00AB60B3"/>
    <w:rsid w:val="00AB61AC"/>
    <w:rsid w:val="00AB677C"/>
    <w:rsid w:val="00AB69A4"/>
    <w:rsid w:val="00AB6A6F"/>
    <w:rsid w:val="00AB6ACA"/>
    <w:rsid w:val="00AB6CB4"/>
    <w:rsid w:val="00AB7268"/>
    <w:rsid w:val="00AB738A"/>
    <w:rsid w:val="00AB7889"/>
    <w:rsid w:val="00AB790F"/>
    <w:rsid w:val="00AB7F98"/>
    <w:rsid w:val="00AB7FE7"/>
    <w:rsid w:val="00AC04E3"/>
    <w:rsid w:val="00AC0A0F"/>
    <w:rsid w:val="00AC0DE1"/>
    <w:rsid w:val="00AC0E9C"/>
    <w:rsid w:val="00AC100E"/>
    <w:rsid w:val="00AC177F"/>
    <w:rsid w:val="00AC1D4C"/>
    <w:rsid w:val="00AC1D83"/>
    <w:rsid w:val="00AC2113"/>
    <w:rsid w:val="00AC2125"/>
    <w:rsid w:val="00AC2380"/>
    <w:rsid w:val="00AC2476"/>
    <w:rsid w:val="00AC25FB"/>
    <w:rsid w:val="00AC27BC"/>
    <w:rsid w:val="00AC28FF"/>
    <w:rsid w:val="00AC2A63"/>
    <w:rsid w:val="00AC306D"/>
    <w:rsid w:val="00AC3138"/>
    <w:rsid w:val="00AC317B"/>
    <w:rsid w:val="00AC321F"/>
    <w:rsid w:val="00AC38E8"/>
    <w:rsid w:val="00AC3E5A"/>
    <w:rsid w:val="00AC4678"/>
    <w:rsid w:val="00AC46CA"/>
    <w:rsid w:val="00AC4AEC"/>
    <w:rsid w:val="00AC4BE6"/>
    <w:rsid w:val="00AC507D"/>
    <w:rsid w:val="00AC5275"/>
    <w:rsid w:val="00AC535F"/>
    <w:rsid w:val="00AC5417"/>
    <w:rsid w:val="00AC57DA"/>
    <w:rsid w:val="00AC5ADA"/>
    <w:rsid w:val="00AC5B60"/>
    <w:rsid w:val="00AC5D18"/>
    <w:rsid w:val="00AC5DBA"/>
    <w:rsid w:val="00AC5EA7"/>
    <w:rsid w:val="00AC5F29"/>
    <w:rsid w:val="00AC613E"/>
    <w:rsid w:val="00AC6314"/>
    <w:rsid w:val="00AC6540"/>
    <w:rsid w:val="00AC664C"/>
    <w:rsid w:val="00AC672D"/>
    <w:rsid w:val="00AC6873"/>
    <w:rsid w:val="00AC6A59"/>
    <w:rsid w:val="00AC6F3D"/>
    <w:rsid w:val="00AC7257"/>
    <w:rsid w:val="00AC74A6"/>
    <w:rsid w:val="00AC7DDF"/>
    <w:rsid w:val="00AC7E48"/>
    <w:rsid w:val="00AC7EBE"/>
    <w:rsid w:val="00AD0B5D"/>
    <w:rsid w:val="00AD0B60"/>
    <w:rsid w:val="00AD0CAD"/>
    <w:rsid w:val="00AD0EB5"/>
    <w:rsid w:val="00AD14BD"/>
    <w:rsid w:val="00AD15D2"/>
    <w:rsid w:val="00AD181E"/>
    <w:rsid w:val="00AD188D"/>
    <w:rsid w:val="00AD19F3"/>
    <w:rsid w:val="00AD1B2C"/>
    <w:rsid w:val="00AD1B64"/>
    <w:rsid w:val="00AD1CF7"/>
    <w:rsid w:val="00AD1F32"/>
    <w:rsid w:val="00AD1F9A"/>
    <w:rsid w:val="00AD21AF"/>
    <w:rsid w:val="00AD28FD"/>
    <w:rsid w:val="00AD2A6A"/>
    <w:rsid w:val="00AD2CA9"/>
    <w:rsid w:val="00AD32D4"/>
    <w:rsid w:val="00AD3467"/>
    <w:rsid w:val="00AD35E6"/>
    <w:rsid w:val="00AD3715"/>
    <w:rsid w:val="00AD399B"/>
    <w:rsid w:val="00AD39E0"/>
    <w:rsid w:val="00AD3A61"/>
    <w:rsid w:val="00AD3B08"/>
    <w:rsid w:val="00AD42C8"/>
    <w:rsid w:val="00AD4A79"/>
    <w:rsid w:val="00AD4B4D"/>
    <w:rsid w:val="00AD4EDE"/>
    <w:rsid w:val="00AD51C1"/>
    <w:rsid w:val="00AD522D"/>
    <w:rsid w:val="00AD538B"/>
    <w:rsid w:val="00AD5546"/>
    <w:rsid w:val="00AD563A"/>
    <w:rsid w:val="00AD58BD"/>
    <w:rsid w:val="00AD5DE0"/>
    <w:rsid w:val="00AD6114"/>
    <w:rsid w:val="00AD6146"/>
    <w:rsid w:val="00AD635C"/>
    <w:rsid w:val="00AD64EA"/>
    <w:rsid w:val="00AD6AB7"/>
    <w:rsid w:val="00AD6B27"/>
    <w:rsid w:val="00AD6FE1"/>
    <w:rsid w:val="00AD7066"/>
    <w:rsid w:val="00AD7607"/>
    <w:rsid w:val="00AD7620"/>
    <w:rsid w:val="00AD775A"/>
    <w:rsid w:val="00AD7AF7"/>
    <w:rsid w:val="00AD7C5F"/>
    <w:rsid w:val="00AE1152"/>
    <w:rsid w:val="00AE119A"/>
    <w:rsid w:val="00AE1562"/>
    <w:rsid w:val="00AE1617"/>
    <w:rsid w:val="00AE1ACF"/>
    <w:rsid w:val="00AE1C67"/>
    <w:rsid w:val="00AE22F7"/>
    <w:rsid w:val="00AE2367"/>
    <w:rsid w:val="00AE24F6"/>
    <w:rsid w:val="00AE25CC"/>
    <w:rsid w:val="00AE286F"/>
    <w:rsid w:val="00AE2933"/>
    <w:rsid w:val="00AE3024"/>
    <w:rsid w:val="00AE31CC"/>
    <w:rsid w:val="00AE36AB"/>
    <w:rsid w:val="00AE36EF"/>
    <w:rsid w:val="00AE3903"/>
    <w:rsid w:val="00AE3A91"/>
    <w:rsid w:val="00AE3CE9"/>
    <w:rsid w:val="00AE3F45"/>
    <w:rsid w:val="00AE4173"/>
    <w:rsid w:val="00AE4573"/>
    <w:rsid w:val="00AE465A"/>
    <w:rsid w:val="00AE491F"/>
    <w:rsid w:val="00AE497C"/>
    <w:rsid w:val="00AE4A52"/>
    <w:rsid w:val="00AE4D40"/>
    <w:rsid w:val="00AE4FC7"/>
    <w:rsid w:val="00AE5008"/>
    <w:rsid w:val="00AE5182"/>
    <w:rsid w:val="00AE5268"/>
    <w:rsid w:val="00AE5294"/>
    <w:rsid w:val="00AE56C5"/>
    <w:rsid w:val="00AE5F4E"/>
    <w:rsid w:val="00AE6240"/>
    <w:rsid w:val="00AE68BF"/>
    <w:rsid w:val="00AE6AA1"/>
    <w:rsid w:val="00AE6B84"/>
    <w:rsid w:val="00AE6BB0"/>
    <w:rsid w:val="00AE6C37"/>
    <w:rsid w:val="00AE6D24"/>
    <w:rsid w:val="00AE7267"/>
    <w:rsid w:val="00AE7315"/>
    <w:rsid w:val="00AE75E0"/>
    <w:rsid w:val="00AE7907"/>
    <w:rsid w:val="00AF008E"/>
    <w:rsid w:val="00AF0404"/>
    <w:rsid w:val="00AF0B68"/>
    <w:rsid w:val="00AF163C"/>
    <w:rsid w:val="00AF1A04"/>
    <w:rsid w:val="00AF21F1"/>
    <w:rsid w:val="00AF2E12"/>
    <w:rsid w:val="00AF3083"/>
    <w:rsid w:val="00AF3346"/>
    <w:rsid w:val="00AF3470"/>
    <w:rsid w:val="00AF36FE"/>
    <w:rsid w:val="00AF3765"/>
    <w:rsid w:val="00AF387A"/>
    <w:rsid w:val="00AF3A05"/>
    <w:rsid w:val="00AF3B38"/>
    <w:rsid w:val="00AF41A8"/>
    <w:rsid w:val="00AF453B"/>
    <w:rsid w:val="00AF46BD"/>
    <w:rsid w:val="00AF4A26"/>
    <w:rsid w:val="00AF4ADA"/>
    <w:rsid w:val="00AF4E0B"/>
    <w:rsid w:val="00AF4E3A"/>
    <w:rsid w:val="00AF5484"/>
    <w:rsid w:val="00AF5570"/>
    <w:rsid w:val="00AF578B"/>
    <w:rsid w:val="00AF5BFA"/>
    <w:rsid w:val="00AF61B3"/>
    <w:rsid w:val="00AF6AA7"/>
    <w:rsid w:val="00AF6E8D"/>
    <w:rsid w:val="00AF71F8"/>
    <w:rsid w:val="00AF78BB"/>
    <w:rsid w:val="00AF7AF8"/>
    <w:rsid w:val="00AF7C90"/>
    <w:rsid w:val="00AF7D5E"/>
    <w:rsid w:val="00B0004C"/>
    <w:rsid w:val="00B0021A"/>
    <w:rsid w:val="00B00277"/>
    <w:rsid w:val="00B00362"/>
    <w:rsid w:val="00B0045E"/>
    <w:rsid w:val="00B005CB"/>
    <w:rsid w:val="00B008CD"/>
    <w:rsid w:val="00B00B32"/>
    <w:rsid w:val="00B00B44"/>
    <w:rsid w:val="00B00C50"/>
    <w:rsid w:val="00B01251"/>
    <w:rsid w:val="00B012AF"/>
    <w:rsid w:val="00B01B90"/>
    <w:rsid w:val="00B01CF6"/>
    <w:rsid w:val="00B0215D"/>
    <w:rsid w:val="00B02348"/>
    <w:rsid w:val="00B025BE"/>
    <w:rsid w:val="00B02678"/>
    <w:rsid w:val="00B026EC"/>
    <w:rsid w:val="00B02A1B"/>
    <w:rsid w:val="00B02A20"/>
    <w:rsid w:val="00B02A47"/>
    <w:rsid w:val="00B02D46"/>
    <w:rsid w:val="00B02D51"/>
    <w:rsid w:val="00B030C3"/>
    <w:rsid w:val="00B03322"/>
    <w:rsid w:val="00B0333A"/>
    <w:rsid w:val="00B0341F"/>
    <w:rsid w:val="00B0379B"/>
    <w:rsid w:val="00B03A6A"/>
    <w:rsid w:val="00B03C71"/>
    <w:rsid w:val="00B03D92"/>
    <w:rsid w:val="00B03F33"/>
    <w:rsid w:val="00B03FEF"/>
    <w:rsid w:val="00B040B6"/>
    <w:rsid w:val="00B04466"/>
    <w:rsid w:val="00B045D4"/>
    <w:rsid w:val="00B04A22"/>
    <w:rsid w:val="00B04C4A"/>
    <w:rsid w:val="00B04FEB"/>
    <w:rsid w:val="00B058C4"/>
    <w:rsid w:val="00B05C41"/>
    <w:rsid w:val="00B060D8"/>
    <w:rsid w:val="00B0629A"/>
    <w:rsid w:val="00B063D0"/>
    <w:rsid w:val="00B063DA"/>
    <w:rsid w:val="00B0713E"/>
    <w:rsid w:val="00B0726E"/>
    <w:rsid w:val="00B07400"/>
    <w:rsid w:val="00B07593"/>
    <w:rsid w:val="00B075BC"/>
    <w:rsid w:val="00B07893"/>
    <w:rsid w:val="00B07A20"/>
    <w:rsid w:val="00B07C28"/>
    <w:rsid w:val="00B07E8D"/>
    <w:rsid w:val="00B07E9E"/>
    <w:rsid w:val="00B104C1"/>
    <w:rsid w:val="00B1069F"/>
    <w:rsid w:val="00B107B8"/>
    <w:rsid w:val="00B10E0B"/>
    <w:rsid w:val="00B10FF1"/>
    <w:rsid w:val="00B1104A"/>
    <w:rsid w:val="00B1112E"/>
    <w:rsid w:val="00B111B7"/>
    <w:rsid w:val="00B11295"/>
    <w:rsid w:val="00B112DA"/>
    <w:rsid w:val="00B118E7"/>
    <w:rsid w:val="00B119C5"/>
    <w:rsid w:val="00B11A4D"/>
    <w:rsid w:val="00B11E7C"/>
    <w:rsid w:val="00B11E9D"/>
    <w:rsid w:val="00B11FB4"/>
    <w:rsid w:val="00B1209F"/>
    <w:rsid w:val="00B12729"/>
    <w:rsid w:val="00B12738"/>
    <w:rsid w:val="00B12806"/>
    <w:rsid w:val="00B12995"/>
    <w:rsid w:val="00B129D0"/>
    <w:rsid w:val="00B12E9B"/>
    <w:rsid w:val="00B12F6C"/>
    <w:rsid w:val="00B12FF1"/>
    <w:rsid w:val="00B133E1"/>
    <w:rsid w:val="00B133E5"/>
    <w:rsid w:val="00B13422"/>
    <w:rsid w:val="00B1366F"/>
    <w:rsid w:val="00B13755"/>
    <w:rsid w:val="00B13A4C"/>
    <w:rsid w:val="00B13AE1"/>
    <w:rsid w:val="00B13B1A"/>
    <w:rsid w:val="00B13C06"/>
    <w:rsid w:val="00B14292"/>
    <w:rsid w:val="00B14339"/>
    <w:rsid w:val="00B14775"/>
    <w:rsid w:val="00B147E0"/>
    <w:rsid w:val="00B14982"/>
    <w:rsid w:val="00B1499F"/>
    <w:rsid w:val="00B14C43"/>
    <w:rsid w:val="00B15131"/>
    <w:rsid w:val="00B1533A"/>
    <w:rsid w:val="00B153B9"/>
    <w:rsid w:val="00B155ED"/>
    <w:rsid w:val="00B1567C"/>
    <w:rsid w:val="00B15751"/>
    <w:rsid w:val="00B1597D"/>
    <w:rsid w:val="00B160CF"/>
    <w:rsid w:val="00B166D9"/>
    <w:rsid w:val="00B16704"/>
    <w:rsid w:val="00B1678F"/>
    <w:rsid w:val="00B16D50"/>
    <w:rsid w:val="00B16E0D"/>
    <w:rsid w:val="00B16FDA"/>
    <w:rsid w:val="00B1721A"/>
    <w:rsid w:val="00B172A8"/>
    <w:rsid w:val="00B17750"/>
    <w:rsid w:val="00B1790C"/>
    <w:rsid w:val="00B17C62"/>
    <w:rsid w:val="00B17D5A"/>
    <w:rsid w:val="00B201A3"/>
    <w:rsid w:val="00B20339"/>
    <w:rsid w:val="00B208FF"/>
    <w:rsid w:val="00B209BE"/>
    <w:rsid w:val="00B20B48"/>
    <w:rsid w:val="00B217C2"/>
    <w:rsid w:val="00B21C89"/>
    <w:rsid w:val="00B22093"/>
    <w:rsid w:val="00B22B0C"/>
    <w:rsid w:val="00B22F72"/>
    <w:rsid w:val="00B2333A"/>
    <w:rsid w:val="00B234A4"/>
    <w:rsid w:val="00B23628"/>
    <w:rsid w:val="00B23B83"/>
    <w:rsid w:val="00B24102"/>
    <w:rsid w:val="00B24304"/>
    <w:rsid w:val="00B24798"/>
    <w:rsid w:val="00B24A6D"/>
    <w:rsid w:val="00B2555A"/>
    <w:rsid w:val="00B256C5"/>
    <w:rsid w:val="00B25CF1"/>
    <w:rsid w:val="00B25E06"/>
    <w:rsid w:val="00B25F07"/>
    <w:rsid w:val="00B25FF0"/>
    <w:rsid w:val="00B2647C"/>
    <w:rsid w:val="00B2687E"/>
    <w:rsid w:val="00B26CCC"/>
    <w:rsid w:val="00B26E4D"/>
    <w:rsid w:val="00B270B9"/>
    <w:rsid w:val="00B272F6"/>
    <w:rsid w:val="00B273D4"/>
    <w:rsid w:val="00B273D5"/>
    <w:rsid w:val="00B273EC"/>
    <w:rsid w:val="00B27487"/>
    <w:rsid w:val="00B274F1"/>
    <w:rsid w:val="00B275EF"/>
    <w:rsid w:val="00B30519"/>
    <w:rsid w:val="00B307FF"/>
    <w:rsid w:val="00B30849"/>
    <w:rsid w:val="00B30C93"/>
    <w:rsid w:val="00B311B1"/>
    <w:rsid w:val="00B31490"/>
    <w:rsid w:val="00B317CA"/>
    <w:rsid w:val="00B31DF2"/>
    <w:rsid w:val="00B31EAF"/>
    <w:rsid w:val="00B32655"/>
    <w:rsid w:val="00B326AA"/>
    <w:rsid w:val="00B32832"/>
    <w:rsid w:val="00B328C7"/>
    <w:rsid w:val="00B32A47"/>
    <w:rsid w:val="00B32A7B"/>
    <w:rsid w:val="00B32AD0"/>
    <w:rsid w:val="00B32E47"/>
    <w:rsid w:val="00B335DA"/>
    <w:rsid w:val="00B337DE"/>
    <w:rsid w:val="00B33A6C"/>
    <w:rsid w:val="00B340E5"/>
    <w:rsid w:val="00B34181"/>
    <w:rsid w:val="00B34219"/>
    <w:rsid w:val="00B34257"/>
    <w:rsid w:val="00B3453E"/>
    <w:rsid w:val="00B347C6"/>
    <w:rsid w:val="00B348B5"/>
    <w:rsid w:val="00B34A19"/>
    <w:rsid w:val="00B34DC9"/>
    <w:rsid w:val="00B34EE4"/>
    <w:rsid w:val="00B34FFE"/>
    <w:rsid w:val="00B35398"/>
    <w:rsid w:val="00B358E5"/>
    <w:rsid w:val="00B362A4"/>
    <w:rsid w:val="00B36A78"/>
    <w:rsid w:val="00B370DD"/>
    <w:rsid w:val="00B371A9"/>
    <w:rsid w:val="00B374F1"/>
    <w:rsid w:val="00B37958"/>
    <w:rsid w:val="00B37C91"/>
    <w:rsid w:val="00B37D95"/>
    <w:rsid w:val="00B40133"/>
    <w:rsid w:val="00B4015C"/>
    <w:rsid w:val="00B403C2"/>
    <w:rsid w:val="00B4061D"/>
    <w:rsid w:val="00B40969"/>
    <w:rsid w:val="00B4099B"/>
    <w:rsid w:val="00B40A8C"/>
    <w:rsid w:val="00B40E51"/>
    <w:rsid w:val="00B41063"/>
    <w:rsid w:val="00B412C4"/>
    <w:rsid w:val="00B418FB"/>
    <w:rsid w:val="00B41CB4"/>
    <w:rsid w:val="00B41E08"/>
    <w:rsid w:val="00B41E70"/>
    <w:rsid w:val="00B41E8C"/>
    <w:rsid w:val="00B41F48"/>
    <w:rsid w:val="00B41FA6"/>
    <w:rsid w:val="00B42021"/>
    <w:rsid w:val="00B429E6"/>
    <w:rsid w:val="00B42C0E"/>
    <w:rsid w:val="00B42D0A"/>
    <w:rsid w:val="00B42DEF"/>
    <w:rsid w:val="00B4327B"/>
    <w:rsid w:val="00B43510"/>
    <w:rsid w:val="00B43526"/>
    <w:rsid w:val="00B435A2"/>
    <w:rsid w:val="00B435C0"/>
    <w:rsid w:val="00B435F0"/>
    <w:rsid w:val="00B43724"/>
    <w:rsid w:val="00B43BB5"/>
    <w:rsid w:val="00B4404F"/>
    <w:rsid w:val="00B4417C"/>
    <w:rsid w:val="00B448F2"/>
    <w:rsid w:val="00B44FE7"/>
    <w:rsid w:val="00B44FF4"/>
    <w:rsid w:val="00B45211"/>
    <w:rsid w:val="00B45518"/>
    <w:rsid w:val="00B45B79"/>
    <w:rsid w:val="00B45F7D"/>
    <w:rsid w:val="00B45F85"/>
    <w:rsid w:val="00B463D3"/>
    <w:rsid w:val="00B463FE"/>
    <w:rsid w:val="00B46492"/>
    <w:rsid w:val="00B46798"/>
    <w:rsid w:val="00B46CA6"/>
    <w:rsid w:val="00B46E89"/>
    <w:rsid w:val="00B475E5"/>
    <w:rsid w:val="00B47613"/>
    <w:rsid w:val="00B47808"/>
    <w:rsid w:val="00B47CCD"/>
    <w:rsid w:val="00B5044D"/>
    <w:rsid w:val="00B505D3"/>
    <w:rsid w:val="00B509DE"/>
    <w:rsid w:val="00B51100"/>
    <w:rsid w:val="00B5163B"/>
    <w:rsid w:val="00B5166E"/>
    <w:rsid w:val="00B51AC1"/>
    <w:rsid w:val="00B51CE8"/>
    <w:rsid w:val="00B51FDA"/>
    <w:rsid w:val="00B52004"/>
    <w:rsid w:val="00B520DE"/>
    <w:rsid w:val="00B520FB"/>
    <w:rsid w:val="00B52137"/>
    <w:rsid w:val="00B52294"/>
    <w:rsid w:val="00B522D6"/>
    <w:rsid w:val="00B52737"/>
    <w:rsid w:val="00B52A10"/>
    <w:rsid w:val="00B52E56"/>
    <w:rsid w:val="00B532D3"/>
    <w:rsid w:val="00B5333B"/>
    <w:rsid w:val="00B53E5A"/>
    <w:rsid w:val="00B54351"/>
    <w:rsid w:val="00B54662"/>
    <w:rsid w:val="00B548C6"/>
    <w:rsid w:val="00B54D03"/>
    <w:rsid w:val="00B54F30"/>
    <w:rsid w:val="00B55323"/>
    <w:rsid w:val="00B55527"/>
    <w:rsid w:val="00B55D04"/>
    <w:rsid w:val="00B56110"/>
    <w:rsid w:val="00B56163"/>
    <w:rsid w:val="00B5674E"/>
    <w:rsid w:val="00B56B71"/>
    <w:rsid w:val="00B56BDB"/>
    <w:rsid w:val="00B56C14"/>
    <w:rsid w:val="00B56D30"/>
    <w:rsid w:val="00B56D6B"/>
    <w:rsid w:val="00B572B1"/>
    <w:rsid w:val="00B5742B"/>
    <w:rsid w:val="00B57694"/>
    <w:rsid w:val="00B576E7"/>
    <w:rsid w:val="00B5772B"/>
    <w:rsid w:val="00B57A29"/>
    <w:rsid w:val="00B57CF2"/>
    <w:rsid w:val="00B57FA1"/>
    <w:rsid w:val="00B60141"/>
    <w:rsid w:val="00B60225"/>
    <w:rsid w:val="00B603E9"/>
    <w:rsid w:val="00B6089A"/>
    <w:rsid w:val="00B608F8"/>
    <w:rsid w:val="00B60A76"/>
    <w:rsid w:val="00B60D2C"/>
    <w:rsid w:val="00B6171A"/>
    <w:rsid w:val="00B61771"/>
    <w:rsid w:val="00B61A20"/>
    <w:rsid w:val="00B61C16"/>
    <w:rsid w:val="00B62402"/>
    <w:rsid w:val="00B62436"/>
    <w:rsid w:val="00B62623"/>
    <w:rsid w:val="00B62DA6"/>
    <w:rsid w:val="00B62E1B"/>
    <w:rsid w:val="00B62E33"/>
    <w:rsid w:val="00B630D4"/>
    <w:rsid w:val="00B6311E"/>
    <w:rsid w:val="00B63615"/>
    <w:rsid w:val="00B6378C"/>
    <w:rsid w:val="00B6384B"/>
    <w:rsid w:val="00B638A8"/>
    <w:rsid w:val="00B63969"/>
    <w:rsid w:val="00B63974"/>
    <w:rsid w:val="00B63CE8"/>
    <w:rsid w:val="00B641EB"/>
    <w:rsid w:val="00B642D5"/>
    <w:rsid w:val="00B645D8"/>
    <w:rsid w:val="00B64C5E"/>
    <w:rsid w:val="00B64CA2"/>
    <w:rsid w:val="00B65033"/>
    <w:rsid w:val="00B65192"/>
    <w:rsid w:val="00B651D7"/>
    <w:rsid w:val="00B653F9"/>
    <w:rsid w:val="00B65483"/>
    <w:rsid w:val="00B655B3"/>
    <w:rsid w:val="00B65801"/>
    <w:rsid w:val="00B659BD"/>
    <w:rsid w:val="00B65C6D"/>
    <w:rsid w:val="00B65E43"/>
    <w:rsid w:val="00B65E9A"/>
    <w:rsid w:val="00B6602B"/>
    <w:rsid w:val="00B6619D"/>
    <w:rsid w:val="00B66641"/>
    <w:rsid w:val="00B669AE"/>
    <w:rsid w:val="00B66B7C"/>
    <w:rsid w:val="00B66C39"/>
    <w:rsid w:val="00B66EA1"/>
    <w:rsid w:val="00B67878"/>
    <w:rsid w:val="00B70205"/>
    <w:rsid w:val="00B702B7"/>
    <w:rsid w:val="00B7043E"/>
    <w:rsid w:val="00B7045E"/>
    <w:rsid w:val="00B70895"/>
    <w:rsid w:val="00B708F2"/>
    <w:rsid w:val="00B70A1C"/>
    <w:rsid w:val="00B70AC1"/>
    <w:rsid w:val="00B70B29"/>
    <w:rsid w:val="00B70CBA"/>
    <w:rsid w:val="00B71342"/>
    <w:rsid w:val="00B71345"/>
    <w:rsid w:val="00B713F7"/>
    <w:rsid w:val="00B71DBB"/>
    <w:rsid w:val="00B7218F"/>
    <w:rsid w:val="00B72359"/>
    <w:rsid w:val="00B7265E"/>
    <w:rsid w:val="00B72A76"/>
    <w:rsid w:val="00B72AF0"/>
    <w:rsid w:val="00B72BBF"/>
    <w:rsid w:val="00B72C7F"/>
    <w:rsid w:val="00B72C85"/>
    <w:rsid w:val="00B72DFF"/>
    <w:rsid w:val="00B73111"/>
    <w:rsid w:val="00B736DC"/>
    <w:rsid w:val="00B73890"/>
    <w:rsid w:val="00B738CB"/>
    <w:rsid w:val="00B73C0B"/>
    <w:rsid w:val="00B73F6D"/>
    <w:rsid w:val="00B73F81"/>
    <w:rsid w:val="00B7457A"/>
    <w:rsid w:val="00B749D4"/>
    <w:rsid w:val="00B74A22"/>
    <w:rsid w:val="00B74B8C"/>
    <w:rsid w:val="00B74F39"/>
    <w:rsid w:val="00B74FF0"/>
    <w:rsid w:val="00B7536D"/>
    <w:rsid w:val="00B755A3"/>
    <w:rsid w:val="00B75A81"/>
    <w:rsid w:val="00B75D83"/>
    <w:rsid w:val="00B7604A"/>
    <w:rsid w:val="00B766F1"/>
    <w:rsid w:val="00B7675C"/>
    <w:rsid w:val="00B770CE"/>
    <w:rsid w:val="00B773B6"/>
    <w:rsid w:val="00B7746B"/>
    <w:rsid w:val="00B776E6"/>
    <w:rsid w:val="00B77B35"/>
    <w:rsid w:val="00B77B57"/>
    <w:rsid w:val="00B77BBE"/>
    <w:rsid w:val="00B77BF9"/>
    <w:rsid w:val="00B77F5A"/>
    <w:rsid w:val="00B77F8C"/>
    <w:rsid w:val="00B800A5"/>
    <w:rsid w:val="00B80292"/>
    <w:rsid w:val="00B803EC"/>
    <w:rsid w:val="00B8088D"/>
    <w:rsid w:val="00B80A3B"/>
    <w:rsid w:val="00B80B50"/>
    <w:rsid w:val="00B80BBD"/>
    <w:rsid w:val="00B80C60"/>
    <w:rsid w:val="00B80D64"/>
    <w:rsid w:val="00B8103E"/>
    <w:rsid w:val="00B810B3"/>
    <w:rsid w:val="00B811DD"/>
    <w:rsid w:val="00B811F9"/>
    <w:rsid w:val="00B813F3"/>
    <w:rsid w:val="00B81A39"/>
    <w:rsid w:val="00B81E89"/>
    <w:rsid w:val="00B82123"/>
    <w:rsid w:val="00B82260"/>
    <w:rsid w:val="00B8268E"/>
    <w:rsid w:val="00B82A4F"/>
    <w:rsid w:val="00B8308C"/>
    <w:rsid w:val="00B830EE"/>
    <w:rsid w:val="00B831BD"/>
    <w:rsid w:val="00B83B9E"/>
    <w:rsid w:val="00B83D10"/>
    <w:rsid w:val="00B83E95"/>
    <w:rsid w:val="00B84071"/>
    <w:rsid w:val="00B840D0"/>
    <w:rsid w:val="00B842C7"/>
    <w:rsid w:val="00B84883"/>
    <w:rsid w:val="00B85181"/>
    <w:rsid w:val="00B852CD"/>
    <w:rsid w:val="00B8589A"/>
    <w:rsid w:val="00B85B74"/>
    <w:rsid w:val="00B85E9C"/>
    <w:rsid w:val="00B85FA7"/>
    <w:rsid w:val="00B862AF"/>
    <w:rsid w:val="00B867E5"/>
    <w:rsid w:val="00B86866"/>
    <w:rsid w:val="00B86F51"/>
    <w:rsid w:val="00B872E7"/>
    <w:rsid w:val="00B87379"/>
    <w:rsid w:val="00B87388"/>
    <w:rsid w:val="00B873A6"/>
    <w:rsid w:val="00B8749B"/>
    <w:rsid w:val="00B87511"/>
    <w:rsid w:val="00B87537"/>
    <w:rsid w:val="00B8755C"/>
    <w:rsid w:val="00B87609"/>
    <w:rsid w:val="00B87645"/>
    <w:rsid w:val="00B878F6"/>
    <w:rsid w:val="00B87B35"/>
    <w:rsid w:val="00B87B8A"/>
    <w:rsid w:val="00B87C03"/>
    <w:rsid w:val="00B87D1F"/>
    <w:rsid w:val="00B906BE"/>
    <w:rsid w:val="00B90840"/>
    <w:rsid w:val="00B90986"/>
    <w:rsid w:val="00B90A57"/>
    <w:rsid w:val="00B90BA1"/>
    <w:rsid w:val="00B90BB8"/>
    <w:rsid w:val="00B90C1F"/>
    <w:rsid w:val="00B90D37"/>
    <w:rsid w:val="00B91044"/>
    <w:rsid w:val="00B91272"/>
    <w:rsid w:val="00B9179F"/>
    <w:rsid w:val="00B917E2"/>
    <w:rsid w:val="00B91B77"/>
    <w:rsid w:val="00B91B7C"/>
    <w:rsid w:val="00B91E5A"/>
    <w:rsid w:val="00B920AB"/>
    <w:rsid w:val="00B921EB"/>
    <w:rsid w:val="00B92397"/>
    <w:rsid w:val="00B927BF"/>
    <w:rsid w:val="00B929C2"/>
    <w:rsid w:val="00B92A1C"/>
    <w:rsid w:val="00B92A76"/>
    <w:rsid w:val="00B92C17"/>
    <w:rsid w:val="00B92F5D"/>
    <w:rsid w:val="00B930B1"/>
    <w:rsid w:val="00B9319F"/>
    <w:rsid w:val="00B934E8"/>
    <w:rsid w:val="00B935B4"/>
    <w:rsid w:val="00B9389E"/>
    <w:rsid w:val="00B93CF0"/>
    <w:rsid w:val="00B93D2C"/>
    <w:rsid w:val="00B93DAB"/>
    <w:rsid w:val="00B9400C"/>
    <w:rsid w:val="00B943C7"/>
    <w:rsid w:val="00B944C3"/>
    <w:rsid w:val="00B946D5"/>
    <w:rsid w:val="00B9507A"/>
    <w:rsid w:val="00B953BE"/>
    <w:rsid w:val="00B9546E"/>
    <w:rsid w:val="00B954DC"/>
    <w:rsid w:val="00B958C3"/>
    <w:rsid w:val="00B95A89"/>
    <w:rsid w:val="00B95D73"/>
    <w:rsid w:val="00B95DA6"/>
    <w:rsid w:val="00B961BA"/>
    <w:rsid w:val="00B96763"/>
    <w:rsid w:val="00B96C1C"/>
    <w:rsid w:val="00B96C4B"/>
    <w:rsid w:val="00B96D2E"/>
    <w:rsid w:val="00B972B2"/>
    <w:rsid w:val="00B97844"/>
    <w:rsid w:val="00B978F9"/>
    <w:rsid w:val="00B97AFA"/>
    <w:rsid w:val="00B97E7C"/>
    <w:rsid w:val="00BA0351"/>
    <w:rsid w:val="00BA077D"/>
    <w:rsid w:val="00BA08B6"/>
    <w:rsid w:val="00BA0936"/>
    <w:rsid w:val="00BA0EC1"/>
    <w:rsid w:val="00BA0FE9"/>
    <w:rsid w:val="00BA10AD"/>
    <w:rsid w:val="00BA10D7"/>
    <w:rsid w:val="00BA15AD"/>
    <w:rsid w:val="00BA16C7"/>
    <w:rsid w:val="00BA1B28"/>
    <w:rsid w:val="00BA1CE1"/>
    <w:rsid w:val="00BA1F1E"/>
    <w:rsid w:val="00BA1F2B"/>
    <w:rsid w:val="00BA2130"/>
    <w:rsid w:val="00BA24A3"/>
    <w:rsid w:val="00BA2598"/>
    <w:rsid w:val="00BA26A5"/>
    <w:rsid w:val="00BA2B1E"/>
    <w:rsid w:val="00BA2BC4"/>
    <w:rsid w:val="00BA2E44"/>
    <w:rsid w:val="00BA2EE6"/>
    <w:rsid w:val="00BA321B"/>
    <w:rsid w:val="00BA350A"/>
    <w:rsid w:val="00BA3874"/>
    <w:rsid w:val="00BA3DA6"/>
    <w:rsid w:val="00BA42AF"/>
    <w:rsid w:val="00BA434B"/>
    <w:rsid w:val="00BA467A"/>
    <w:rsid w:val="00BA4781"/>
    <w:rsid w:val="00BA4797"/>
    <w:rsid w:val="00BA5081"/>
    <w:rsid w:val="00BA5236"/>
    <w:rsid w:val="00BA54BF"/>
    <w:rsid w:val="00BA5A25"/>
    <w:rsid w:val="00BA5ADA"/>
    <w:rsid w:val="00BA5AF4"/>
    <w:rsid w:val="00BA5FAD"/>
    <w:rsid w:val="00BA604F"/>
    <w:rsid w:val="00BA648F"/>
    <w:rsid w:val="00BA6811"/>
    <w:rsid w:val="00BA6C84"/>
    <w:rsid w:val="00BA7270"/>
    <w:rsid w:val="00BA76E6"/>
    <w:rsid w:val="00BA792C"/>
    <w:rsid w:val="00BA7B76"/>
    <w:rsid w:val="00BB0045"/>
    <w:rsid w:val="00BB01AD"/>
    <w:rsid w:val="00BB0240"/>
    <w:rsid w:val="00BB02BD"/>
    <w:rsid w:val="00BB02DF"/>
    <w:rsid w:val="00BB060D"/>
    <w:rsid w:val="00BB068D"/>
    <w:rsid w:val="00BB0C98"/>
    <w:rsid w:val="00BB0EE9"/>
    <w:rsid w:val="00BB181A"/>
    <w:rsid w:val="00BB1AE7"/>
    <w:rsid w:val="00BB1D3A"/>
    <w:rsid w:val="00BB2042"/>
    <w:rsid w:val="00BB21E9"/>
    <w:rsid w:val="00BB268F"/>
    <w:rsid w:val="00BB2738"/>
    <w:rsid w:val="00BB2ABC"/>
    <w:rsid w:val="00BB2B35"/>
    <w:rsid w:val="00BB2B6B"/>
    <w:rsid w:val="00BB2B7E"/>
    <w:rsid w:val="00BB2BFA"/>
    <w:rsid w:val="00BB3059"/>
    <w:rsid w:val="00BB30D2"/>
    <w:rsid w:val="00BB3839"/>
    <w:rsid w:val="00BB3A02"/>
    <w:rsid w:val="00BB3A72"/>
    <w:rsid w:val="00BB3D24"/>
    <w:rsid w:val="00BB3D73"/>
    <w:rsid w:val="00BB3EC9"/>
    <w:rsid w:val="00BB4018"/>
    <w:rsid w:val="00BB40BF"/>
    <w:rsid w:val="00BB40C8"/>
    <w:rsid w:val="00BB436D"/>
    <w:rsid w:val="00BB45A6"/>
    <w:rsid w:val="00BB471B"/>
    <w:rsid w:val="00BB49E4"/>
    <w:rsid w:val="00BB4AFE"/>
    <w:rsid w:val="00BB53B1"/>
    <w:rsid w:val="00BB5886"/>
    <w:rsid w:val="00BB59CF"/>
    <w:rsid w:val="00BB5A55"/>
    <w:rsid w:val="00BB5A8C"/>
    <w:rsid w:val="00BB5EAB"/>
    <w:rsid w:val="00BB5FFC"/>
    <w:rsid w:val="00BB67BA"/>
    <w:rsid w:val="00BB6BDB"/>
    <w:rsid w:val="00BB6CC9"/>
    <w:rsid w:val="00BB6E04"/>
    <w:rsid w:val="00BB6FCE"/>
    <w:rsid w:val="00BB7BFA"/>
    <w:rsid w:val="00BB7C92"/>
    <w:rsid w:val="00BB7DFE"/>
    <w:rsid w:val="00BBB61B"/>
    <w:rsid w:val="00BC049B"/>
    <w:rsid w:val="00BC088F"/>
    <w:rsid w:val="00BC0BCA"/>
    <w:rsid w:val="00BC0D15"/>
    <w:rsid w:val="00BC1070"/>
    <w:rsid w:val="00BC12DF"/>
    <w:rsid w:val="00BC1560"/>
    <w:rsid w:val="00BC162D"/>
    <w:rsid w:val="00BC1F3D"/>
    <w:rsid w:val="00BC21DD"/>
    <w:rsid w:val="00BC224A"/>
    <w:rsid w:val="00BC23BE"/>
    <w:rsid w:val="00BC251C"/>
    <w:rsid w:val="00BC28E2"/>
    <w:rsid w:val="00BC29D3"/>
    <w:rsid w:val="00BC2B89"/>
    <w:rsid w:val="00BC2EC3"/>
    <w:rsid w:val="00BC2F39"/>
    <w:rsid w:val="00BC2F5F"/>
    <w:rsid w:val="00BC32C5"/>
    <w:rsid w:val="00BC332C"/>
    <w:rsid w:val="00BC36BC"/>
    <w:rsid w:val="00BC36C8"/>
    <w:rsid w:val="00BC374F"/>
    <w:rsid w:val="00BC38C9"/>
    <w:rsid w:val="00BC3AA2"/>
    <w:rsid w:val="00BC3FC5"/>
    <w:rsid w:val="00BC3FF7"/>
    <w:rsid w:val="00BC4091"/>
    <w:rsid w:val="00BC4232"/>
    <w:rsid w:val="00BC424B"/>
    <w:rsid w:val="00BC4416"/>
    <w:rsid w:val="00BC4AA0"/>
    <w:rsid w:val="00BC5127"/>
    <w:rsid w:val="00BC5816"/>
    <w:rsid w:val="00BC5BA6"/>
    <w:rsid w:val="00BC5BFE"/>
    <w:rsid w:val="00BC5F38"/>
    <w:rsid w:val="00BC62A1"/>
    <w:rsid w:val="00BC643B"/>
    <w:rsid w:val="00BC65C1"/>
    <w:rsid w:val="00BC660E"/>
    <w:rsid w:val="00BC6705"/>
    <w:rsid w:val="00BC682C"/>
    <w:rsid w:val="00BC6DBE"/>
    <w:rsid w:val="00BC6E8B"/>
    <w:rsid w:val="00BC76EB"/>
    <w:rsid w:val="00BC778D"/>
    <w:rsid w:val="00BC78B1"/>
    <w:rsid w:val="00BC7BC7"/>
    <w:rsid w:val="00BC7D2E"/>
    <w:rsid w:val="00BC7DAC"/>
    <w:rsid w:val="00BD01F7"/>
    <w:rsid w:val="00BD06AB"/>
    <w:rsid w:val="00BD0808"/>
    <w:rsid w:val="00BD0C7F"/>
    <w:rsid w:val="00BD0ECE"/>
    <w:rsid w:val="00BD0FCD"/>
    <w:rsid w:val="00BD11F3"/>
    <w:rsid w:val="00BD1318"/>
    <w:rsid w:val="00BD1863"/>
    <w:rsid w:val="00BD1DE4"/>
    <w:rsid w:val="00BD1E80"/>
    <w:rsid w:val="00BD1FFF"/>
    <w:rsid w:val="00BD2025"/>
    <w:rsid w:val="00BD22E2"/>
    <w:rsid w:val="00BD2EC7"/>
    <w:rsid w:val="00BD30F6"/>
    <w:rsid w:val="00BD3A6C"/>
    <w:rsid w:val="00BD4197"/>
    <w:rsid w:val="00BD49EB"/>
    <w:rsid w:val="00BD4B43"/>
    <w:rsid w:val="00BD4C3E"/>
    <w:rsid w:val="00BD4D1B"/>
    <w:rsid w:val="00BD4F21"/>
    <w:rsid w:val="00BD5575"/>
    <w:rsid w:val="00BD5823"/>
    <w:rsid w:val="00BD595C"/>
    <w:rsid w:val="00BD5BBC"/>
    <w:rsid w:val="00BD5EB6"/>
    <w:rsid w:val="00BD684D"/>
    <w:rsid w:val="00BD6C69"/>
    <w:rsid w:val="00BD6C70"/>
    <w:rsid w:val="00BD6D67"/>
    <w:rsid w:val="00BD6E0B"/>
    <w:rsid w:val="00BD6FA7"/>
    <w:rsid w:val="00BD703D"/>
    <w:rsid w:val="00BD71AC"/>
    <w:rsid w:val="00BD71C7"/>
    <w:rsid w:val="00BD7207"/>
    <w:rsid w:val="00BD732E"/>
    <w:rsid w:val="00BD7421"/>
    <w:rsid w:val="00BD74D4"/>
    <w:rsid w:val="00BD75E1"/>
    <w:rsid w:val="00BD764A"/>
    <w:rsid w:val="00BD7755"/>
    <w:rsid w:val="00BD776C"/>
    <w:rsid w:val="00BD7B76"/>
    <w:rsid w:val="00BD7B77"/>
    <w:rsid w:val="00BE023E"/>
    <w:rsid w:val="00BE0383"/>
    <w:rsid w:val="00BE05F9"/>
    <w:rsid w:val="00BE086C"/>
    <w:rsid w:val="00BE0B7C"/>
    <w:rsid w:val="00BE158E"/>
    <w:rsid w:val="00BE160B"/>
    <w:rsid w:val="00BE1B13"/>
    <w:rsid w:val="00BE1CA9"/>
    <w:rsid w:val="00BE1EA5"/>
    <w:rsid w:val="00BE2125"/>
    <w:rsid w:val="00BE2239"/>
    <w:rsid w:val="00BE246D"/>
    <w:rsid w:val="00BE256E"/>
    <w:rsid w:val="00BE25C3"/>
    <w:rsid w:val="00BE26BA"/>
    <w:rsid w:val="00BE29EC"/>
    <w:rsid w:val="00BE2AFA"/>
    <w:rsid w:val="00BE2BE4"/>
    <w:rsid w:val="00BE2EC6"/>
    <w:rsid w:val="00BE2FCA"/>
    <w:rsid w:val="00BE3231"/>
    <w:rsid w:val="00BE33DC"/>
    <w:rsid w:val="00BE34F7"/>
    <w:rsid w:val="00BE35BF"/>
    <w:rsid w:val="00BE3908"/>
    <w:rsid w:val="00BE39B1"/>
    <w:rsid w:val="00BE3B29"/>
    <w:rsid w:val="00BE3E8D"/>
    <w:rsid w:val="00BE47F8"/>
    <w:rsid w:val="00BE4A08"/>
    <w:rsid w:val="00BE4AEE"/>
    <w:rsid w:val="00BE4C51"/>
    <w:rsid w:val="00BE4F73"/>
    <w:rsid w:val="00BE5048"/>
    <w:rsid w:val="00BE50E8"/>
    <w:rsid w:val="00BE51B9"/>
    <w:rsid w:val="00BE541C"/>
    <w:rsid w:val="00BE5457"/>
    <w:rsid w:val="00BE5A68"/>
    <w:rsid w:val="00BE5B98"/>
    <w:rsid w:val="00BE5B9E"/>
    <w:rsid w:val="00BE6285"/>
    <w:rsid w:val="00BE6399"/>
    <w:rsid w:val="00BE64B2"/>
    <w:rsid w:val="00BE66F8"/>
    <w:rsid w:val="00BE6B46"/>
    <w:rsid w:val="00BE6C9C"/>
    <w:rsid w:val="00BE710F"/>
    <w:rsid w:val="00BE735C"/>
    <w:rsid w:val="00BE736B"/>
    <w:rsid w:val="00BE7571"/>
    <w:rsid w:val="00BE7AD6"/>
    <w:rsid w:val="00BE7D83"/>
    <w:rsid w:val="00BF0775"/>
    <w:rsid w:val="00BF07A8"/>
    <w:rsid w:val="00BF08CC"/>
    <w:rsid w:val="00BF095C"/>
    <w:rsid w:val="00BF0B36"/>
    <w:rsid w:val="00BF0B9E"/>
    <w:rsid w:val="00BF0DAC"/>
    <w:rsid w:val="00BF1153"/>
    <w:rsid w:val="00BF1276"/>
    <w:rsid w:val="00BF1788"/>
    <w:rsid w:val="00BF18D6"/>
    <w:rsid w:val="00BF1DE9"/>
    <w:rsid w:val="00BF1F1C"/>
    <w:rsid w:val="00BF2544"/>
    <w:rsid w:val="00BF2636"/>
    <w:rsid w:val="00BF2720"/>
    <w:rsid w:val="00BF2C60"/>
    <w:rsid w:val="00BF2E40"/>
    <w:rsid w:val="00BF3402"/>
    <w:rsid w:val="00BF3448"/>
    <w:rsid w:val="00BF3648"/>
    <w:rsid w:val="00BF3689"/>
    <w:rsid w:val="00BF3CE3"/>
    <w:rsid w:val="00BF3D91"/>
    <w:rsid w:val="00BF4381"/>
    <w:rsid w:val="00BF4494"/>
    <w:rsid w:val="00BF4AAB"/>
    <w:rsid w:val="00BF4AEB"/>
    <w:rsid w:val="00BF4C87"/>
    <w:rsid w:val="00BF537D"/>
    <w:rsid w:val="00BF5499"/>
    <w:rsid w:val="00BF5583"/>
    <w:rsid w:val="00BF5623"/>
    <w:rsid w:val="00BF5A90"/>
    <w:rsid w:val="00BF62E0"/>
    <w:rsid w:val="00BF62E7"/>
    <w:rsid w:val="00BF6502"/>
    <w:rsid w:val="00BF66FF"/>
    <w:rsid w:val="00BF68C5"/>
    <w:rsid w:val="00BF6BFF"/>
    <w:rsid w:val="00BF777A"/>
    <w:rsid w:val="00BF77A3"/>
    <w:rsid w:val="00BF79CB"/>
    <w:rsid w:val="00BF7E8F"/>
    <w:rsid w:val="00C00069"/>
    <w:rsid w:val="00C00445"/>
    <w:rsid w:val="00C0056D"/>
    <w:rsid w:val="00C00648"/>
    <w:rsid w:val="00C00693"/>
    <w:rsid w:val="00C008F3"/>
    <w:rsid w:val="00C00919"/>
    <w:rsid w:val="00C00BA0"/>
    <w:rsid w:val="00C00BFE"/>
    <w:rsid w:val="00C00EC4"/>
    <w:rsid w:val="00C01315"/>
    <w:rsid w:val="00C01347"/>
    <w:rsid w:val="00C014C8"/>
    <w:rsid w:val="00C01502"/>
    <w:rsid w:val="00C01752"/>
    <w:rsid w:val="00C01A07"/>
    <w:rsid w:val="00C01CAC"/>
    <w:rsid w:val="00C01CD9"/>
    <w:rsid w:val="00C02307"/>
    <w:rsid w:val="00C0245A"/>
    <w:rsid w:val="00C0254C"/>
    <w:rsid w:val="00C0284A"/>
    <w:rsid w:val="00C02C0A"/>
    <w:rsid w:val="00C02D2D"/>
    <w:rsid w:val="00C02D43"/>
    <w:rsid w:val="00C02EB9"/>
    <w:rsid w:val="00C03155"/>
    <w:rsid w:val="00C0366A"/>
    <w:rsid w:val="00C036F2"/>
    <w:rsid w:val="00C03723"/>
    <w:rsid w:val="00C04419"/>
    <w:rsid w:val="00C0490A"/>
    <w:rsid w:val="00C04B4D"/>
    <w:rsid w:val="00C05365"/>
    <w:rsid w:val="00C053CE"/>
    <w:rsid w:val="00C05422"/>
    <w:rsid w:val="00C05453"/>
    <w:rsid w:val="00C055E3"/>
    <w:rsid w:val="00C05BB6"/>
    <w:rsid w:val="00C05E99"/>
    <w:rsid w:val="00C05FC6"/>
    <w:rsid w:val="00C06225"/>
    <w:rsid w:val="00C06227"/>
    <w:rsid w:val="00C06A50"/>
    <w:rsid w:val="00C06B1A"/>
    <w:rsid w:val="00C06E05"/>
    <w:rsid w:val="00C06F6C"/>
    <w:rsid w:val="00C07017"/>
    <w:rsid w:val="00C07091"/>
    <w:rsid w:val="00C071C4"/>
    <w:rsid w:val="00C07382"/>
    <w:rsid w:val="00C073BD"/>
    <w:rsid w:val="00C0792C"/>
    <w:rsid w:val="00C10226"/>
    <w:rsid w:val="00C103DA"/>
    <w:rsid w:val="00C104DA"/>
    <w:rsid w:val="00C105E3"/>
    <w:rsid w:val="00C106F1"/>
    <w:rsid w:val="00C107EC"/>
    <w:rsid w:val="00C10ED5"/>
    <w:rsid w:val="00C10F15"/>
    <w:rsid w:val="00C10FF1"/>
    <w:rsid w:val="00C11474"/>
    <w:rsid w:val="00C11612"/>
    <w:rsid w:val="00C1165D"/>
    <w:rsid w:val="00C11996"/>
    <w:rsid w:val="00C11A15"/>
    <w:rsid w:val="00C11FFA"/>
    <w:rsid w:val="00C121F8"/>
    <w:rsid w:val="00C1244A"/>
    <w:rsid w:val="00C124E0"/>
    <w:rsid w:val="00C127D4"/>
    <w:rsid w:val="00C128E1"/>
    <w:rsid w:val="00C12917"/>
    <w:rsid w:val="00C131D8"/>
    <w:rsid w:val="00C13315"/>
    <w:rsid w:val="00C134FE"/>
    <w:rsid w:val="00C135D6"/>
    <w:rsid w:val="00C13EE1"/>
    <w:rsid w:val="00C13FAA"/>
    <w:rsid w:val="00C1408A"/>
    <w:rsid w:val="00C14097"/>
    <w:rsid w:val="00C14BCC"/>
    <w:rsid w:val="00C15665"/>
    <w:rsid w:val="00C15945"/>
    <w:rsid w:val="00C15A9D"/>
    <w:rsid w:val="00C15B4D"/>
    <w:rsid w:val="00C15D8A"/>
    <w:rsid w:val="00C15E38"/>
    <w:rsid w:val="00C160DB"/>
    <w:rsid w:val="00C1611C"/>
    <w:rsid w:val="00C1617C"/>
    <w:rsid w:val="00C16AF9"/>
    <w:rsid w:val="00C16CA8"/>
    <w:rsid w:val="00C16FD7"/>
    <w:rsid w:val="00C17540"/>
    <w:rsid w:val="00C175C0"/>
    <w:rsid w:val="00C17A88"/>
    <w:rsid w:val="00C17A91"/>
    <w:rsid w:val="00C20195"/>
    <w:rsid w:val="00C20265"/>
    <w:rsid w:val="00C2028C"/>
    <w:rsid w:val="00C2035F"/>
    <w:rsid w:val="00C20393"/>
    <w:rsid w:val="00C2057C"/>
    <w:rsid w:val="00C20629"/>
    <w:rsid w:val="00C2063F"/>
    <w:rsid w:val="00C20AF3"/>
    <w:rsid w:val="00C20D1E"/>
    <w:rsid w:val="00C215A3"/>
    <w:rsid w:val="00C21769"/>
    <w:rsid w:val="00C2183C"/>
    <w:rsid w:val="00C218D7"/>
    <w:rsid w:val="00C21998"/>
    <w:rsid w:val="00C219F8"/>
    <w:rsid w:val="00C21F49"/>
    <w:rsid w:val="00C22246"/>
    <w:rsid w:val="00C22605"/>
    <w:rsid w:val="00C226B2"/>
    <w:rsid w:val="00C2274F"/>
    <w:rsid w:val="00C22A5D"/>
    <w:rsid w:val="00C22EAA"/>
    <w:rsid w:val="00C23013"/>
    <w:rsid w:val="00C2310C"/>
    <w:rsid w:val="00C233E2"/>
    <w:rsid w:val="00C2372C"/>
    <w:rsid w:val="00C237F3"/>
    <w:rsid w:val="00C2383C"/>
    <w:rsid w:val="00C23921"/>
    <w:rsid w:val="00C23B6B"/>
    <w:rsid w:val="00C23DF5"/>
    <w:rsid w:val="00C23FEB"/>
    <w:rsid w:val="00C2447C"/>
    <w:rsid w:val="00C245CD"/>
    <w:rsid w:val="00C246FA"/>
    <w:rsid w:val="00C24DDC"/>
    <w:rsid w:val="00C253DF"/>
    <w:rsid w:val="00C2547B"/>
    <w:rsid w:val="00C254ED"/>
    <w:rsid w:val="00C2554B"/>
    <w:rsid w:val="00C2565D"/>
    <w:rsid w:val="00C25982"/>
    <w:rsid w:val="00C25EC3"/>
    <w:rsid w:val="00C2605E"/>
    <w:rsid w:val="00C26214"/>
    <w:rsid w:val="00C26232"/>
    <w:rsid w:val="00C263C1"/>
    <w:rsid w:val="00C267EB"/>
    <w:rsid w:val="00C26DD6"/>
    <w:rsid w:val="00C26F7B"/>
    <w:rsid w:val="00C27470"/>
    <w:rsid w:val="00C27507"/>
    <w:rsid w:val="00C279EE"/>
    <w:rsid w:val="00C27A8B"/>
    <w:rsid w:val="00C27AB9"/>
    <w:rsid w:val="00C27C68"/>
    <w:rsid w:val="00C27CAC"/>
    <w:rsid w:val="00C3008D"/>
    <w:rsid w:val="00C30119"/>
    <w:rsid w:val="00C30141"/>
    <w:rsid w:val="00C30605"/>
    <w:rsid w:val="00C30944"/>
    <w:rsid w:val="00C313F1"/>
    <w:rsid w:val="00C31839"/>
    <w:rsid w:val="00C31CF0"/>
    <w:rsid w:val="00C321AA"/>
    <w:rsid w:val="00C32220"/>
    <w:rsid w:val="00C322EC"/>
    <w:rsid w:val="00C32593"/>
    <w:rsid w:val="00C327E3"/>
    <w:rsid w:val="00C32867"/>
    <w:rsid w:val="00C3291C"/>
    <w:rsid w:val="00C3326D"/>
    <w:rsid w:val="00C33889"/>
    <w:rsid w:val="00C3395D"/>
    <w:rsid w:val="00C33ACA"/>
    <w:rsid w:val="00C33E14"/>
    <w:rsid w:val="00C33FB9"/>
    <w:rsid w:val="00C34167"/>
    <w:rsid w:val="00C34326"/>
    <w:rsid w:val="00C34DD3"/>
    <w:rsid w:val="00C351E0"/>
    <w:rsid w:val="00C35298"/>
    <w:rsid w:val="00C35761"/>
    <w:rsid w:val="00C358BB"/>
    <w:rsid w:val="00C36338"/>
    <w:rsid w:val="00C36701"/>
    <w:rsid w:val="00C3675E"/>
    <w:rsid w:val="00C369B9"/>
    <w:rsid w:val="00C36A96"/>
    <w:rsid w:val="00C36B1C"/>
    <w:rsid w:val="00C3749B"/>
    <w:rsid w:val="00C37573"/>
    <w:rsid w:val="00C379CE"/>
    <w:rsid w:val="00C37B23"/>
    <w:rsid w:val="00C40072"/>
    <w:rsid w:val="00C4053D"/>
    <w:rsid w:val="00C405DD"/>
    <w:rsid w:val="00C40699"/>
    <w:rsid w:val="00C40B3C"/>
    <w:rsid w:val="00C40CF4"/>
    <w:rsid w:val="00C40DA9"/>
    <w:rsid w:val="00C40DBF"/>
    <w:rsid w:val="00C40E92"/>
    <w:rsid w:val="00C40FB2"/>
    <w:rsid w:val="00C415DD"/>
    <w:rsid w:val="00C4180C"/>
    <w:rsid w:val="00C4190A"/>
    <w:rsid w:val="00C41B77"/>
    <w:rsid w:val="00C41B7E"/>
    <w:rsid w:val="00C41C28"/>
    <w:rsid w:val="00C41CD8"/>
    <w:rsid w:val="00C41EE1"/>
    <w:rsid w:val="00C423B2"/>
    <w:rsid w:val="00C4258F"/>
    <w:rsid w:val="00C4297F"/>
    <w:rsid w:val="00C42A0B"/>
    <w:rsid w:val="00C42A75"/>
    <w:rsid w:val="00C42AAC"/>
    <w:rsid w:val="00C42BD0"/>
    <w:rsid w:val="00C42C05"/>
    <w:rsid w:val="00C42C6C"/>
    <w:rsid w:val="00C42D8F"/>
    <w:rsid w:val="00C42DCD"/>
    <w:rsid w:val="00C42FC6"/>
    <w:rsid w:val="00C439B7"/>
    <w:rsid w:val="00C43DDD"/>
    <w:rsid w:val="00C43F69"/>
    <w:rsid w:val="00C443FF"/>
    <w:rsid w:val="00C44689"/>
    <w:rsid w:val="00C4475D"/>
    <w:rsid w:val="00C449A4"/>
    <w:rsid w:val="00C449DF"/>
    <w:rsid w:val="00C44ADD"/>
    <w:rsid w:val="00C45A83"/>
    <w:rsid w:val="00C4619B"/>
    <w:rsid w:val="00C466C7"/>
    <w:rsid w:val="00C4671F"/>
    <w:rsid w:val="00C468D6"/>
    <w:rsid w:val="00C46C91"/>
    <w:rsid w:val="00C46CD8"/>
    <w:rsid w:val="00C46D72"/>
    <w:rsid w:val="00C46EDD"/>
    <w:rsid w:val="00C4703E"/>
    <w:rsid w:val="00C47917"/>
    <w:rsid w:val="00C47B83"/>
    <w:rsid w:val="00C47CE2"/>
    <w:rsid w:val="00C47DE9"/>
    <w:rsid w:val="00C47E75"/>
    <w:rsid w:val="00C5073E"/>
    <w:rsid w:val="00C50A28"/>
    <w:rsid w:val="00C50B2D"/>
    <w:rsid w:val="00C50B41"/>
    <w:rsid w:val="00C50C35"/>
    <w:rsid w:val="00C50DC8"/>
    <w:rsid w:val="00C50EBB"/>
    <w:rsid w:val="00C50F26"/>
    <w:rsid w:val="00C50F5A"/>
    <w:rsid w:val="00C51007"/>
    <w:rsid w:val="00C512B9"/>
    <w:rsid w:val="00C51A87"/>
    <w:rsid w:val="00C51CF6"/>
    <w:rsid w:val="00C51CFE"/>
    <w:rsid w:val="00C51DCE"/>
    <w:rsid w:val="00C5237D"/>
    <w:rsid w:val="00C52598"/>
    <w:rsid w:val="00C52624"/>
    <w:rsid w:val="00C5275E"/>
    <w:rsid w:val="00C528DE"/>
    <w:rsid w:val="00C52BB4"/>
    <w:rsid w:val="00C52BDD"/>
    <w:rsid w:val="00C5303B"/>
    <w:rsid w:val="00C53056"/>
    <w:rsid w:val="00C530AB"/>
    <w:rsid w:val="00C532D7"/>
    <w:rsid w:val="00C533D5"/>
    <w:rsid w:val="00C53827"/>
    <w:rsid w:val="00C538BC"/>
    <w:rsid w:val="00C53D7E"/>
    <w:rsid w:val="00C53F96"/>
    <w:rsid w:val="00C543BD"/>
    <w:rsid w:val="00C5491F"/>
    <w:rsid w:val="00C54B1A"/>
    <w:rsid w:val="00C5527A"/>
    <w:rsid w:val="00C554D3"/>
    <w:rsid w:val="00C556DC"/>
    <w:rsid w:val="00C55790"/>
    <w:rsid w:val="00C558BB"/>
    <w:rsid w:val="00C55B1F"/>
    <w:rsid w:val="00C55CC6"/>
    <w:rsid w:val="00C55FD9"/>
    <w:rsid w:val="00C561BE"/>
    <w:rsid w:val="00C562F6"/>
    <w:rsid w:val="00C5633D"/>
    <w:rsid w:val="00C56420"/>
    <w:rsid w:val="00C564DD"/>
    <w:rsid w:val="00C568DA"/>
    <w:rsid w:val="00C56BDD"/>
    <w:rsid w:val="00C56E67"/>
    <w:rsid w:val="00C56E94"/>
    <w:rsid w:val="00C57549"/>
    <w:rsid w:val="00C575C5"/>
    <w:rsid w:val="00C5784A"/>
    <w:rsid w:val="00C57921"/>
    <w:rsid w:val="00C57C5B"/>
    <w:rsid w:val="00C57E3E"/>
    <w:rsid w:val="00C57F92"/>
    <w:rsid w:val="00C60294"/>
    <w:rsid w:val="00C60882"/>
    <w:rsid w:val="00C60D93"/>
    <w:rsid w:val="00C61AD8"/>
    <w:rsid w:val="00C61D5E"/>
    <w:rsid w:val="00C61E5B"/>
    <w:rsid w:val="00C61EAA"/>
    <w:rsid w:val="00C61F96"/>
    <w:rsid w:val="00C622FF"/>
    <w:rsid w:val="00C6292C"/>
    <w:rsid w:val="00C62B8F"/>
    <w:rsid w:val="00C62BB5"/>
    <w:rsid w:val="00C63028"/>
    <w:rsid w:val="00C63134"/>
    <w:rsid w:val="00C6314E"/>
    <w:rsid w:val="00C6317D"/>
    <w:rsid w:val="00C63AA1"/>
    <w:rsid w:val="00C63DD7"/>
    <w:rsid w:val="00C63E2D"/>
    <w:rsid w:val="00C63E93"/>
    <w:rsid w:val="00C63ED9"/>
    <w:rsid w:val="00C6410E"/>
    <w:rsid w:val="00C646D0"/>
    <w:rsid w:val="00C648B2"/>
    <w:rsid w:val="00C64A22"/>
    <w:rsid w:val="00C64D5A"/>
    <w:rsid w:val="00C64F80"/>
    <w:rsid w:val="00C651B2"/>
    <w:rsid w:val="00C65260"/>
    <w:rsid w:val="00C65481"/>
    <w:rsid w:val="00C65639"/>
    <w:rsid w:val="00C65648"/>
    <w:rsid w:val="00C6575F"/>
    <w:rsid w:val="00C659F3"/>
    <w:rsid w:val="00C65CD8"/>
    <w:rsid w:val="00C65DF9"/>
    <w:rsid w:val="00C65E0B"/>
    <w:rsid w:val="00C65E1C"/>
    <w:rsid w:val="00C65F46"/>
    <w:rsid w:val="00C660F0"/>
    <w:rsid w:val="00C663DE"/>
    <w:rsid w:val="00C66498"/>
    <w:rsid w:val="00C6659E"/>
    <w:rsid w:val="00C668C6"/>
    <w:rsid w:val="00C6738E"/>
    <w:rsid w:val="00C6760F"/>
    <w:rsid w:val="00C67629"/>
    <w:rsid w:val="00C676CC"/>
    <w:rsid w:val="00C67B56"/>
    <w:rsid w:val="00C67B62"/>
    <w:rsid w:val="00C67B6C"/>
    <w:rsid w:val="00C67BAA"/>
    <w:rsid w:val="00C70085"/>
    <w:rsid w:val="00C7020E"/>
    <w:rsid w:val="00C70571"/>
    <w:rsid w:val="00C70BC2"/>
    <w:rsid w:val="00C70FB1"/>
    <w:rsid w:val="00C71045"/>
    <w:rsid w:val="00C71181"/>
    <w:rsid w:val="00C711A6"/>
    <w:rsid w:val="00C7135B"/>
    <w:rsid w:val="00C71A62"/>
    <w:rsid w:val="00C7234D"/>
    <w:rsid w:val="00C72413"/>
    <w:rsid w:val="00C7259F"/>
    <w:rsid w:val="00C727EF"/>
    <w:rsid w:val="00C7286A"/>
    <w:rsid w:val="00C72A9A"/>
    <w:rsid w:val="00C72D28"/>
    <w:rsid w:val="00C72E10"/>
    <w:rsid w:val="00C72E35"/>
    <w:rsid w:val="00C72E39"/>
    <w:rsid w:val="00C72F91"/>
    <w:rsid w:val="00C73255"/>
    <w:rsid w:val="00C735A2"/>
    <w:rsid w:val="00C7370D"/>
    <w:rsid w:val="00C73718"/>
    <w:rsid w:val="00C73795"/>
    <w:rsid w:val="00C739AB"/>
    <w:rsid w:val="00C73B98"/>
    <w:rsid w:val="00C74471"/>
    <w:rsid w:val="00C74778"/>
    <w:rsid w:val="00C74880"/>
    <w:rsid w:val="00C74BF0"/>
    <w:rsid w:val="00C74BFC"/>
    <w:rsid w:val="00C74D67"/>
    <w:rsid w:val="00C7520D"/>
    <w:rsid w:val="00C75403"/>
    <w:rsid w:val="00C75481"/>
    <w:rsid w:val="00C754BC"/>
    <w:rsid w:val="00C7553C"/>
    <w:rsid w:val="00C75B93"/>
    <w:rsid w:val="00C75F7A"/>
    <w:rsid w:val="00C76A03"/>
    <w:rsid w:val="00C76C78"/>
    <w:rsid w:val="00C76FF3"/>
    <w:rsid w:val="00C7757D"/>
    <w:rsid w:val="00C77898"/>
    <w:rsid w:val="00C77A89"/>
    <w:rsid w:val="00C77B30"/>
    <w:rsid w:val="00C77B63"/>
    <w:rsid w:val="00C77C3C"/>
    <w:rsid w:val="00C77D95"/>
    <w:rsid w:val="00C77E8D"/>
    <w:rsid w:val="00C77F34"/>
    <w:rsid w:val="00C80B0E"/>
    <w:rsid w:val="00C80E1D"/>
    <w:rsid w:val="00C80F7D"/>
    <w:rsid w:val="00C8179F"/>
    <w:rsid w:val="00C81BC0"/>
    <w:rsid w:val="00C81D3C"/>
    <w:rsid w:val="00C81DF4"/>
    <w:rsid w:val="00C82085"/>
    <w:rsid w:val="00C82382"/>
    <w:rsid w:val="00C82689"/>
    <w:rsid w:val="00C827B5"/>
    <w:rsid w:val="00C82800"/>
    <w:rsid w:val="00C829C7"/>
    <w:rsid w:val="00C82A29"/>
    <w:rsid w:val="00C82B55"/>
    <w:rsid w:val="00C82D7A"/>
    <w:rsid w:val="00C8302B"/>
    <w:rsid w:val="00C83209"/>
    <w:rsid w:val="00C83393"/>
    <w:rsid w:val="00C835A3"/>
    <w:rsid w:val="00C83751"/>
    <w:rsid w:val="00C841C7"/>
    <w:rsid w:val="00C84305"/>
    <w:rsid w:val="00C84A09"/>
    <w:rsid w:val="00C84C3A"/>
    <w:rsid w:val="00C84D00"/>
    <w:rsid w:val="00C85444"/>
    <w:rsid w:val="00C85905"/>
    <w:rsid w:val="00C85B2E"/>
    <w:rsid w:val="00C85E7D"/>
    <w:rsid w:val="00C85E83"/>
    <w:rsid w:val="00C85F16"/>
    <w:rsid w:val="00C85F80"/>
    <w:rsid w:val="00C86087"/>
    <w:rsid w:val="00C86352"/>
    <w:rsid w:val="00C86413"/>
    <w:rsid w:val="00C86656"/>
    <w:rsid w:val="00C866E3"/>
    <w:rsid w:val="00C86A8A"/>
    <w:rsid w:val="00C86CB2"/>
    <w:rsid w:val="00C872C6"/>
    <w:rsid w:val="00C877D8"/>
    <w:rsid w:val="00C87C67"/>
    <w:rsid w:val="00C900BB"/>
    <w:rsid w:val="00C902A4"/>
    <w:rsid w:val="00C90474"/>
    <w:rsid w:val="00C90B79"/>
    <w:rsid w:val="00C90EBE"/>
    <w:rsid w:val="00C91007"/>
    <w:rsid w:val="00C913B3"/>
    <w:rsid w:val="00C914F4"/>
    <w:rsid w:val="00C917DB"/>
    <w:rsid w:val="00C91B80"/>
    <w:rsid w:val="00C91CB7"/>
    <w:rsid w:val="00C91E74"/>
    <w:rsid w:val="00C91E92"/>
    <w:rsid w:val="00C921DB"/>
    <w:rsid w:val="00C922E6"/>
    <w:rsid w:val="00C927C7"/>
    <w:rsid w:val="00C9280D"/>
    <w:rsid w:val="00C92E6E"/>
    <w:rsid w:val="00C931A0"/>
    <w:rsid w:val="00C93242"/>
    <w:rsid w:val="00C93EF4"/>
    <w:rsid w:val="00C9401E"/>
    <w:rsid w:val="00C94215"/>
    <w:rsid w:val="00C9467A"/>
    <w:rsid w:val="00C949D3"/>
    <w:rsid w:val="00C94FF3"/>
    <w:rsid w:val="00C9501E"/>
    <w:rsid w:val="00C9529D"/>
    <w:rsid w:val="00C9536D"/>
    <w:rsid w:val="00C95C59"/>
    <w:rsid w:val="00C95C8C"/>
    <w:rsid w:val="00C95EF6"/>
    <w:rsid w:val="00C960FA"/>
    <w:rsid w:val="00C968A3"/>
    <w:rsid w:val="00C96A72"/>
    <w:rsid w:val="00C96CE5"/>
    <w:rsid w:val="00C96F94"/>
    <w:rsid w:val="00C97196"/>
    <w:rsid w:val="00C97254"/>
    <w:rsid w:val="00C9730A"/>
    <w:rsid w:val="00C975E7"/>
    <w:rsid w:val="00C97869"/>
    <w:rsid w:val="00C97C40"/>
    <w:rsid w:val="00C97E9B"/>
    <w:rsid w:val="00C97F19"/>
    <w:rsid w:val="00C97FC8"/>
    <w:rsid w:val="00CA05CB"/>
    <w:rsid w:val="00CA084B"/>
    <w:rsid w:val="00CA0CF7"/>
    <w:rsid w:val="00CA0EC1"/>
    <w:rsid w:val="00CA0F9C"/>
    <w:rsid w:val="00CA112A"/>
    <w:rsid w:val="00CA1151"/>
    <w:rsid w:val="00CA178C"/>
    <w:rsid w:val="00CA1A98"/>
    <w:rsid w:val="00CA1D7B"/>
    <w:rsid w:val="00CA1DA6"/>
    <w:rsid w:val="00CA1DE2"/>
    <w:rsid w:val="00CA1E80"/>
    <w:rsid w:val="00CA27FD"/>
    <w:rsid w:val="00CA29C0"/>
    <w:rsid w:val="00CA3003"/>
    <w:rsid w:val="00CA3335"/>
    <w:rsid w:val="00CA3371"/>
    <w:rsid w:val="00CA381F"/>
    <w:rsid w:val="00CA3B5A"/>
    <w:rsid w:val="00CA3B7F"/>
    <w:rsid w:val="00CA3B85"/>
    <w:rsid w:val="00CA3D31"/>
    <w:rsid w:val="00CA3DE1"/>
    <w:rsid w:val="00CA3F61"/>
    <w:rsid w:val="00CA4187"/>
    <w:rsid w:val="00CA430C"/>
    <w:rsid w:val="00CA4A33"/>
    <w:rsid w:val="00CA4A42"/>
    <w:rsid w:val="00CA4AA3"/>
    <w:rsid w:val="00CA4E6F"/>
    <w:rsid w:val="00CA4F55"/>
    <w:rsid w:val="00CA4F96"/>
    <w:rsid w:val="00CA504D"/>
    <w:rsid w:val="00CA530B"/>
    <w:rsid w:val="00CA53A2"/>
    <w:rsid w:val="00CA5462"/>
    <w:rsid w:val="00CA5809"/>
    <w:rsid w:val="00CA64A8"/>
    <w:rsid w:val="00CA695D"/>
    <w:rsid w:val="00CA6AFD"/>
    <w:rsid w:val="00CA6EA5"/>
    <w:rsid w:val="00CA70C0"/>
    <w:rsid w:val="00CA71DE"/>
    <w:rsid w:val="00CA7357"/>
    <w:rsid w:val="00CA7F0F"/>
    <w:rsid w:val="00CB03FC"/>
    <w:rsid w:val="00CB0414"/>
    <w:rsid w:val="00CB06EE"/>
    <w:rsid w:val="00CB0969"/>
    <w:rsid w:val="00CB0B8F"/>
    <w:rsid w:val="00CB0BDA"/>
    <w:rsid w:val="00CB0D86"/>
    <w:rsid w:val="00CB12C6"/>
    <w:rsid w:val="00CB1609"/>
    <w:rsid w:val="00CB16C1"/>
    <w:rsid w:val="00CB1826"/>
    <w:rsid w:val="00CB1AAD"/>
    <w:rsid w:val="00CB1FCF"/>
    <w:rsid w:val="00CB21D7"/>
    <w:rsid w:val="00CB274D"/>
    <w:rsid w:val="00CB2CD2"/>
    <w:rsid w:val="00CB2FAA"/>
    <w:rsid w:val="00CB302B"/>
    <w:rsid w:val="00CB331C"/>
    <w:rsid w:val="00CB3541"/>
    <w:rsid w:val="00CB39F3"/>
    <w:rsid w:val="00CB3D69"/>
    <w:rsid w:val="00CB3EEF"/>
    <w:rsid w:val="00CB41A3"/>
    <w:rsid w:val="00CB4623"/>
    <w:rsid w:val="00CB4772"/>
    <w:rsid w:val="00CB487C"/>
    <w:rsid w:val="00CB496E"/>
    <w:rsid w:val="00CB5044"/>
    <w:rsid w:val="00CB5590"/>
    <w:rsid w:val="00CB5732"/>
    <w:rsid w:val="00CB58FE"/>
    <w:rsid w:val="00CB5C00"/>
    <w:rsid w:val="00CB5CDC"/>
    <w:rsid w:val="00CB5CE3"/>
    <w:rsid w:val="00CB5E83"/>
    <w:rsid w:val="00CB5F2C"/>
    <w:rsid w:val="00CB65EA"/>
    <w:rsid w:val="00CB6961"/>
    <w:rsid w:val="00CB6B21"/>
    <w:rsid w:val="00CB703A"/>
    <w:rsid w:val="00CB7150"/>
    <w:rsid w:val="00CB7405"/>
    <w:rsid w:val="00CB7513"/>
    <w:rsid w:val="00CB772B"/>
    <w:rsid w:val="00CB775E"/>
    <w:rsid w:val="00CC07A0"/>
    <w:rsid w:val="00CC0827"/>
    <w:rsid w:val="00CC0C45"/>
    <w:rsid w:val="00CC0C9E"/>
    <w:rsid w:val="00CC0FC1"/>
    <w:rsid w:val="00CC1331"/>
    <w:rsid w:val="00CC1368"/>
    <w:rsid w:val="00CC1603"/>
    <w:rsid w:val="00CC16E2"/>
    <w:rsid w:val="00CC18E2"/>
    <w:rsid w:val="00CC1962"/>
    <w:rsid w:val="00CC1B2A"/>
    <w:rsid w:val="00CC1C08"/>
    <w:rsid w:val="00CC1DD9"/>
    <w:rsid w:val="00CC21D2"/>
    <w:rsid w:val="00CC221D"/>
    <w:rsid w:val="00CC2543"/>
    <w:rsid w:val="00CC26F9"/>
    <w:rsid w:val="00CC279C"/>
    <w:rsid w:val="00CC280C"/>
    <w:rsid w:val="00CC28D2"/>
    <w:rsid w:val="00CC299B"/>
    <w:rsid w:val="00CC2A53"/>
    <w:rsid w:val="00CC2A71"/>
    <w:rsid w:val="00CC2BFC"/>
    <w:rsid w:val="00CC2DF2"/>
    <w:rsid w:val="00CC2FAF"/>
    <w:rsid w:val="00CC3227"/>
    <w:rsid w:val="00CC3272"/>
    <w:rsid w:val="00CC32AD"/>
    <w:rsid w:val="00CC32CF"/>
    <w:rsid w:val="00CC32D5"/>
    <w:rsid w:val="00CC3361"/>
    <w:rsid w:val="00CC3468"/>
    <w:rsid w:val="00CC346F"/>
    <w:rsid w:val="00CC38C8"/>
    <w:rsid w:val="00CC444B"/>
    <w:rsid w:val="00CC452F"/>
    <w:rsid w:val="00CC4537"/>
    <w:rsid w:val="00CC4B25"/>
    <w:rsid w:val="00CC4B64"/>
    <w:rsid w:val="00CC4C39"/>
    <w:rsid w:val="00CC4E85"/>
    <w:rsid w:val="00CC55C4"/>
    <w:rsid w:val="00CC577A"/>
    <w:rsid w:val="00CC58E8"/>
    <w:rsid w:val="00CC5A54"/>
    <w:rsid w:val="00CC5AC5"/>
    <w:rsid w:val="00CC5D20"/>
    <w:rsid w:val="00CC5F48"/>
    <w:rsid w:val="00CC64B9"/>
    <w:rsid w:val="00CC66EF"/>
    <w:rsid w:val="00CC6824"/>
    <w:rsid w:val="00CC698C"/>
    <w:rsid w:val="00CC6CB8"/>
    <w:rsid w:val="00CC7296"/>
    <w:rsid w:val="00CC72EE"/>
    <w:rsid w:val="00CC72F4"/>
    <w:rsid w:val="00CC7313"/>
    <w:rsid w:val="00CC736D"/>
    <w:rsid w:val="00CC7C98"/>
    <w:rsid w:val="00CC7FFE"/>
    <w:rsid w:val="00CD0320"/>
    <w:rsid w:val="00CD0357"/>
    <w:rsid w:val="00CD045F"/>
    <w:rsid w:val="00CD09A1"/>
    <w:rsid w:val="00CD0ED0"/>
    <w:rsid w:val="00CD1178"/>
    <w:rsid w:val="00CD1A37"/>
    <w:rsid w:val="00CD1DE7"/>
    <w:rsid w:val="00CD1E46"/>
    <w:rsid w:val="00CD1EC7"/>
    <w:rsid w:val="00CD1FEB"/>
    <w:rsid w:val="00CD1FFD"/>
    <w:rsid w:val="00CD227C"/>
    <w:rsid w:val="00CD2386"/>
    <w:rsid w:val="00CD2600"/>
    <w:rsid w:val="00CD2845"/>
    <w:rsid w:val="00CD2CBF"/>
    <w:rsid w:val="00CD2D7F"/>
    <w:rsid w:val="00CD33B7"/>
    <w:rsid w:val="00CD348E"/>
    <w:rsid w:val="00CD353C"/>
    <w:rsid w:val="00CD381E"/>
    <w:rsid w:val="00CD3A6B"/>
    <w:rsid w:val="00CD3ADD"/>
    <w:rsid w:val="00CD3E07"/>
    <w:rsid w:val="00CD3EFE"/>
    <w:rsid w:val="00CD3FC0"/>
    <w:rsid w:val="00CD43EE"/>
    <w:rsid w:val="00CD469B"/>
    <w:rsid w:val="00CD4B33"/>
    <w:rsid w:val="00CD4CC6"/>
    <w:rsid w:val="00CD4D21"/>
    <w:rsid w:val="00CD4FC6"/>
    <w:rsid w:val="00CD5345"/>
    <w:rsid w:val="00CD571E"/>
    <w:rsid w:val="00CD5A25"/>
    <w:rsid w:val="00CD5D42"/>
    <w:rsid w:val="00CD67A1"/>
    <w:rsid w:val="00CD6996"/>
    <w:rsid w:val="00CD6D79"/>
    <w:rsid w:val="00CD73CC"/>
    <w:rsid w:val="00CD76B8"/>
    <w:rsid w:val="00CD78F1"/>
    <w:rsid w:val="00CD795C"/>
    <w:rsid w:val="00CD7A03"/>
    <w:rsid w:val="00CD7D18"/>
    <w:rsid w:val="00CD7D6A"/>
    <w:rsid w:val="00CD7EFD"/>
    <w:rsid w:val="00CE01F0"/>
    <w:rsid w:val="00CE0221"/>
    <w:rsid w:val="00CE07A5"/>
    <w:rsid w:val="00CE0B1D"/>
    <w:rsid w:val="00CE1503"/>
    <w:rsid w:val="00CE16FB"/>
    <w:rsid w:val="00CE17EC"/>
    <w:rsid w:val="00CE1839"/>
    <w:rsid w:val="00CE1938"/>
    <w:rsid w:val="00CE194B"/>
    <w:rsid w:val="00CE1A1D"/>
    <w:rsid w:val="00CE1C95"/>
    <w:rsid w:val="00CE2008"/>
    <w:rsid w:val="00CE228B"/>
    <w:rsid w:val="00CE22CD"/>
    <w:rsid w:val="00CE22D7"/>
    <w:rsid w:val="00CE29CF"/>
    <w:rsid w:val="00CE2D69"/>
    <w:rsid w:val="00CE2FAE"/>
    <w:rsid w:val="00CE3185"/>
    <w:rsid w:val="00CE32C0"/>
    <w:rsid w:val="00CE332D"/>
    <w:rsid w:val="00CE33F6"/>
    <w:rsid w:val="00CE347D"/>
    <w:rsid w:val="00CE358D"/>
    <w:rsid w:val="00CE3AC4"/>
    <w:rsid w:val="00CE3B59"/>
    <w:rsid w:val="00CE3C2D"/>
    <w:rsid w:val="00CE4488"/>
    <w:rsid w:val="00CE474A"/>
    <w:rsid w:val="00CE4C71"/>
    <w:rsid w:val="00CE5032"/>
    <w:rsid w:val="00CE5855"/>
    <w:rsid w:val="00CE5A90"/>
    <w:rsid w:val="00CE6194"/>
    <w:rsid w:val="00CE6663"/>
    <w:rsid w:val="00CE66EF"/>
    <w:rsid w:val="00CE6700"/>
    <w:rsid w:val="00CE6884"/>
    <w:rsid w:val="00CE68FC"/>
    <w:rsid w:val="00CE7426"/>
    <w:rsid w:val="00CE7688"/>
    <w:rsid w:val="00CE78D2"/>
    <w:rsid w:val="00CE7A88"/>
    <w:rsid w:val="00CE7D53"/>
    <w:rsid w:val="00CE7EAF"/>
    <w:rsid w:val="00CF0029"/>
    <w:rsid w:val="00CF03CC"/>
    <w:rsid w:val="00CF04E5"/>
    <w:rsid w:val="00CF0748"/>
    <w:rsid w:val="00CF0C8B"/>
    <w:rsid w:val="00CF0C94"/>
    <w:rsid w:val="00CF1289"/>
    <w:rsid w:val="00CF1948"/>
    <w:rsid w:val="00CF1F38"/>
    <w:rsid w:val="00CF1F74"/>
    <w:rsid w:val="00CF22A6"/>
    <w:rsid w:val="00CF252F"/>
    <w:rsid w:val="00CF2795"/>
    <w:rsid w:val="00CF2B37"/>
    <w:rsid w:val="00CF2D49"/>
    <w:rsid w:val="00CF2D9B"/>
    <w:rsid w:val="00CF3132"/>
    <w:rsid w:val="00CF3240"/>
    <w:rsid w:val="00CF32BE"/>
    <w:rsid w:val="00CF32C2"/>
    <w:rsid w:val="00CF3327"/>
    <w:rsid w:val="00CF3366"/>
    <w:rsid w:val="00CF35A6"/>
    <w:rsid w:val="00CF3A6F"/>
    <w:rsid w:val="00CF3C94"/>
    <w:rsid w:val="00CF4079"/>
    <w:rsid w:val="00CF4262"/>
    <w:rsid w:val="00CF431D"/>
    <w:rsid w:val="00CF4C52"/>
    <w:rsid w:val="00CF4E2E"/>
    <w:rsid w:val="00CF4FEF"/>
    <w:rsid w:val="00CF506F"/>
    <w:rsid w:val="00CF5189"/>
    <w:rsid w:val="00CF5326"/>
    <w:rsid w:val="00CF55F0"/>
    <w:rsid w:val="00CF5728"/>
    <w:rsid w:val="00CF5AA4"/>
    <w:rsid w:val="00CF5BC8"/>
    <w:rsid w:val="00CF5BC9"/>
    <w:rsid w:val="00CF5C90"/>
    <w:rsid w:val="00CF5EE9"/>
    <w:rsid w:val="00CF617B"/>
    <w:rsid w:val="00CF678A"/>
    <w:rsid w:val="00CF6EC0"/>
    <w:rsid w:val="00CF7154"/>
    <w:rsid w:val="00CF7252"/>
    <w:rsid w:val="00CF7276"/>
    <w:rsid w:val="00CF73A3"/>
    <w:rsid w:val="00CF75F2"/>
    <w:rsid w:val="00CF7C43"/>
    <w:rsid w:val="00CF7CA0"/>
    <w:rsid w:val="00CF7D4D"/>
    <w:rsid w:val="00CF7D79"/>
    <w:rsid w:val="00CF7E2F"/>
    <w:rsid w:val="00CF7E71"/>
    <w:rsid w:val="00D00017"/>
    <w:rsid w:val="00D001B8"/>
    <w:rsid w:val="00D00276"/>
    <w:rsid w:val="00D002F1"/>
    <w:rsid w:val="00D0038A"/>
    <w:rsid w:val="00D006EF"/>
    <w:rsid w:val="00D00938"/>
    <w:rsid w:val="00D00CAE"/>
    <w:rsid w:val="00D01CF8"/>
    <w:rsid w:val="00D01F9F"/>
    <w:rsid w:val="00D02690"/>
    <w:rsid w:val="00D0293C"/>
    <w:rsid w:val="00D02964"/>
    <w:rsid w:val="00D02B43"/>
    <w:rsid w:val="00D02B80"/>
    <w:rsid w:val="00D02B9F"/>
    <w:rsid w:val="00D0336C"/>
    <w:rsid w:val="00D0339F"/>
    <w:rsid w:val="00D03495"/>
    <w:rsid w:val="00D034C4"/>
    <w:rsid w:val="00D03908"/>
    <w:rsid w:val="00D03ABE"/>
    <w:rsid w:val="00D03BA7"/>
    <w:rsid w:val="00D03F37"/>
    <w:rsid w:val="00D03F60"/>
    <w:rsid w:val="00D0409F"/>
    <w:rsid w:val="00D04213"/>
    <w:rsid w:val="00D046FA"/>
    <w:rsid w:val="00D04A55"/>
    <w:rsid w:val="00D04BB9"/>
    <w:rsid w:val="00D04E7D"/>
    <w:rsid w:val="00D0508D"/>
    <w:rsid w:val="00D0555E"/>
    <w:rsid w:val="00D05B85"/>
    <w:rsid w:val="00D05BD5"/>
    <w:rsid w:val="00D05C14"/>
    <w:rsid w:val="00D05E34"/>
    <w:rsid w:val="00D0623D"/>
    <w:rsid w:val="00D06314"/>
    <w:rsid w:val="00D0679C"/>
    <w:rsid w:val="00D06F9C"/>
    <w:rsid w:val="00D0716C"/>
    <w:rsid w:val="00D076CC"/>
    <w:rsid w:val="00D07772"/>
    <w:rsid w:val="00D07835"/>
    <w:rsid w:val="00D07904"/>
    <w:rsid w:val="00D07E90"/>
    <w:rsid w:val="00D10145"/>
    <w:rsid w:val="00D1050D"/>
    <w:rsid w:val="00D105E3"/>
    <w:rsid w:val="00D1089A"/>
    <w:rsid w:val="00D10D2E"/>
    <w:rsid w:val="00D1162E"/>
    <w:rsid w:val="00D11AA8"/>
    <w:rsid w:val="00D11DE4"/>
    <w:rsid w:val="00D121EC"/>
    <w:rsid w:val="00D12388"/>
    <w:rsid w:val="00D1240B"/>
    <w:rsid w:val="00D1245D"/>
    <w:rsid w:val="00D1262B"/>
    <w:rsid w:val="00D12A59"/>
    <w:rsid w:val="00D12A6F"/>
    <w:rsid w:val="00D13273"/>
    <w:rsid w:val="00D139CB"/>
    <w:rsid w:val="00D13E1C"/>
    <w:rsid w:val="00D14077"/>
    <w:rsid w:val="00D14082"/>
    <w:rsid w:val="00D141B1"/>
    <w:rsid w:val="00D14302"/>
    <w:rsid w:val="00D14745"/>
    <w:rsid w:val="00D1476A"/>
    <w:rsid w:val="00D14798"/>
    <w:rsid w:val="00D14892"/>
    <w:rsid w:val="00D14ABB"/>
    <w:rsid w:val="00D14B42"/>
    <w:rsid w:val="00D14B6F"/>
    <w:rsid w:val="00D15036"/>
    <w:rsid w:val="00D1508A"/>
    <w:rsid w:val="00D152AF"/>
    <w:rsid w:val="00D156A7"/>
    <w:rsid w:val="00D15B5E"/>
    <w:rsid w:val="00D15CD4"/>
    <w:rsid w:val="00D15E61"/>
    <w:rsid w:val="00D15F2B"/>
    <w:rsid w:val="00D162F3"/>
    <w:rsid w:val="00D16740"/>
    <w:rsid w:val="00D16944"/>
    <w:rsid w:val="00D16C43"/>
    <w:rsid w:val="00D16F0D"/>
    <w:rsid w:val="00D1727C"/>
    <w:rsid w:val="00D1759C"/>
    <w:rsid w:val="00D17A24"/>
    <w:rsid w:val="00D17D63"/>
    <w:rsid w:val="00D20251"/>
    <w:rsid w:val="00D20365"/>
    <w:rsid w:val="00D205B6"/>
    <w:rsid w:val="00D209CA"/>
    <w:rsid w:val="00D21132"/>
    <w:rsid w:val="00D212FA"/>
    <w:rsid w:val="00D2133B"/>
    <w:rsid w:val="00D2182A"/>
    <w:rsid w:val="00D218A3"/>
    <w:rsid w:val="00D21CE7"/>
    <w:rsid w:val="00D21F0B"/>
    <w:rsid w:val="00D21F4B"/>
    <w:rsid w:val="00D2241F"/>
    <w:rsid w:val="00D2253E"/>
    <w:rsid w:val="00D23173"/>
    <w:rsid w:val="00D23365"/>
    <w:rsid w:val="00D234BC"/>
    <w:rsid w:val="00D2373C"/>
    <w:rsid w:val="00D23941"/>
    <w:rsid w:val="00D239E3"/>
    <w:rsid w:val="00D23A82"/>
    <w:rsid w:val="00D244AB"/>
    <w:rsid w:val="00D2460C"/>
    <w:rsid w:val="00D24937"/>
    <w:rsid w:val="00D249BA"/>
    <w:rsid w:val="00D24B3E"/>
    <w:rsid w:val="00D253F0"/>
    <w:rsid w:val="00D2565B"/>
    <w:rsid w:val="00D25670"/>
    <w:rsid w:val="00D257E9"/>
    <w:rsid w:val="00D25BDC"/>
    <w:rsid w:val="00D25DCB"/>
    <w:rsid w:val="00D25EB0"/>
    <w:rsid w:val="00D2615D"/>
    <w:rsid w:val="00D26604"/>
    <w:rsid w:val="00D2663A"/>
    <w:rsid w:val="00D2680A"/>
    <w:rsid w:val="00D26880"/>
    <w:rsid w:val="00D26961"/>
    <w:rsid w:val="00D26CA8"/>
    <w:rsid w:val="00D26E1F"/>
    <w:rsid w:val="00D2771B"/>
    <w:rsid w:val="00D2782F"/>
    <w:rsid w:val="00D30902"/>
    <w:rsid w:val="00D30BDA"/>
    <w:rsid w:val="00D30DFB"/>
    <w:rsid w:val="00D30F14"/>
    <w:rsid w:val="00D315D8"/>
    <w:rsid w:val="00D31662"/>
    <w:rsid w:val="00D31772"/>
    <w:rsid w:val="00D31875"/>
    <w:rsid w:val="00D31960"/>
    <w:rsid w:val="00D31B62"/>
    <w:rsid w:val="00D325DB"/>
    <w:rsid w:val="00D32936"/>
    <w:rsid w:val="00D3298E"/>
    <w:rsid w:val="00D32B2A"/>
    <w:rsid w:val="00D32C75"/>
    <w:rsid w:val="00D333C0"/>
    <w:rsid w:val="00D3342F"/>
    <w:rsid w:val="00D33460"/>
    <w:rsid w:val="00D3394C"/>
    <w:rsid w:val="00D33A42"/>
    <w:rsid w:val="00D33ABE"/>
    <w:rsid w:val="00D343F9"/>
    <w:rsid w:val="00D34923"/>
    <w:rsid w:val="00D34BCD"/>
    <w:rsid w:val="00D34C61"/>
    <w:rsid w:val="00D34EBD"/>
    <w:rsid w:val="00D34F5D"/>
    <w:rsid w:val="00D34FA3"/>
    <w:rsid w:val="00D35680"/>
    <w:rsid w:val="00D359A3"/>
    <w:rsid w:val="00D35B24"/>
    <w:rsid w:val="00D35BEC"/>
    <w:rsid w:val="00D35E01"/>
    <w:rsid w:val="00D35FB8"/>
    <w:rsid w:val="00D360B8"/>
    <w:rsid w:val="00D3614C"/>
    <w:rsid w:val="00D3616C"/>
    <w:rsid w:val="00D362E2"/>
    <w:rsid w:val="00D363B0"/>
    <w:rsid w:val="00D36823"/>
    <w:rsid w:val="00D369B4"/>
    <w:rsid w:val="00D36A91"/>
    <w:rsid w:val="00D36D68"/>
    <w:rsid w:val="00D36E76"/>
    <w:rsid w:val="00D372B9"/>
    <w:rsid w:val="00D374E8"/>
    <w:rsid w:val="00D3756D"/>
    <w:rsid w:val="00D3776E"/>
    <w:rsid w:val="00D379DC"/>
    <w:rsid w:val="00D37BA0"/>
    <w:rsid w:val="00D37CEA"/>
    <w:rsid w:val="00D40844"/>
    <w:rsid w:val="00D40D71"/>
    <w:rsid w:val="00D41211"/>
    <w:rsid w:val="00D412A0"/>
    <w:rsid w:val="00D412AE"/>
    <w:rsid w:val="00D41367"/>
    <w:rsid w:val="00D4220A"/>
    <w:rsid w:val="00D42526"/>
    <w:rsid w:val="00D4284F"/>
    <w:rsid w:val="00D42C79"/>
    <w:rsid w:val="00D42E2C"/>
    <w:rsid w:val="00D42F4A"/>
    <w:rsid w:val="00D431F0"/>
    <w:rsid w:val="00D4346E"/>
    <w:rsid w:val="00D44489"/>
    <w:rsid w:val="00D44B78"/>
    <w:rsid w:val="00D44B9D"/>
    <w:rsid w:val="00D44E95"/>
    <w:rsid w:val="00D45917"/>
    <w:rsid w:val="00D462D1"/>
    <w:rsid w:val="00D4639B"/>
    <w:rsid w:val="00D466E1"/>
    <w:rsid w:val="00D46825"/>
    <w:rsid w:val="00D46E6A"/>
    <w:rsid w:val="00D477A4"/>
    <w:rsid w:val="00D479C2"/>
    <w:rsid w:val="00D47BB9"/>
    <w:rsid w:val="00D47CE8"/>
    <w:rsid w:val="00D47D50"/>
    <w:rsid w:val="00D47F87"/>
    <w:rsid w:val="00D47FB7"/>
    <w:rsid w:val="00D50161"/>
    <w:rsid w:val="00D50258"/>
    <w:rsid w:val="00D502C9"/>
    <w:rsid w:val="00D502E9"/>
    <w:rsid w:val="00D5031B"/>
    <w:rsid w:val="00D5082B"/>
    <w:rsid w:val="00D508C9"/>
    <w:rsid w:val="00D5099E"/>
    <w:rsid w:val="00D50A84"/>
    <w:rsid w:val="00D50C51"/>
    <w:rsid w:val="00D50F24"/>
    <w:rsid w:val="00D50F91"/>
    <w:rsid w:val="00D51035"/>
    <w:rsid w:val="00D51142"/>
    <w:rsid w:val="00D514C7"/>
    <w:rsid w:val="00D517E3"/>
    <w:rsid w:val="00D51869"/>
    <w:rsid w:val="00D519D8"/>
    <w:rsid w:val="00D51B12"/>
    <w:rsid w:val="00D522D5"/>
    <w:rsid w:val="00D52735"/>
    <w:rsid w:val="00D52782"/>
    <w:rsid w:val="00D528E5"/>
    <w:rsid w:val="00D528EB"/>
    <w:rsid w:val="00D52BC3"/>
    <w:rsid w:val="00D52DF3"/>
    <w:rsid w:val="00D52F05"/>
    <w:rsid w:val="00D5305A"/>
    <w:rsid w:val="00D53210"/>
    <w:rsid w:val="00D532EF"/>
    <w:rsid w:val="00D534A7"/>
    <w:rsid w:val="00D537BD"/>
    <w:rsid w:val="00D53838"/>
    <w:rsid w:val="00D5388E"/>
    <w:rsid w:val="00D5391D"/>
    <w:rsid w:val="00D53B8F"/>
    <w:rsid w:val="00D53F75"/>
    <w:rsid w:val="00D5400F"/>
    <w:rsid w:val="00D541F5"/>
    <w:rsid w:val="00D5424A"/>
    <w:rsid w:val="00D5446C"/>
    <w:rsid w:val="00D545CD"/>
    <w:rsid w:val="00D54632"/>
    <w:rsid w:val="00D54899"/>
    <w:rsid w:val="00D5494D"/>
    <w:rsid w:val="00D54BCE"/>
    <w:rsid w:val="00D54D32"/>
    <w:rsid w:val="00D54E63"/>
    <w:rsid w:val="00D55011"/>
    <w:rsid w:val="00D5547F"/>
    <w:rsid w:val="00D5588C"/>
    <w:rsid w:val="00D55DE7"/>
    <w:rsid w:val="00D56028"/>
    <w:rsid w:val="00D56584"/>
    <w:rsid w:val="00D56C18"/>
    <w:rsid w:val="00D56D18"/>
    <w:rsid w:val="00D56D8C"/>
    <w:rsid w:val="00D56DEB"/>
    <w:rsid w:val="00D57024"/>
    <w:rsid w:val="00D572C3"/>
    <w:rsid w:val="00D572CA"/>
    <w:rsid w:val="00D57409"/>
    <w:rsid w:val="00D57530"/>
    <w:rsid w:val="00D578BF"/>
    <w:rsid w:val="00D57C70"/>
    <w:rsid w:val="00D60044"/>
    <w:rsid w:val="00D607BE"/>
    <w:rsid w:val="00D60A3C"/>
    <w:rsid w:val="00D61270"/>
    <w:rsid w:val="00D61639"/>
    <w:rsid w:val="00D61727"/>
    <w:rsid w:val="00D61B4D"/>
    <w:rsid w:val="00D61CA3"/>
    <w:rsid w:val="00D629D1"/>
    <w:rsid w:val="00D62A56"/>
    <w:rsid w:val="00D62D10"/>
    <w:rsid w:val="00D63BD6"/>
    <w:rsid w:val="00D63D4C"/>
    <w:rsid w:val="00D63DA4"/>
    <w:rsid w:val="00D6441E"/>
    <w:rsid w:val="00D64A2B"/>
    <w:rsid w:val="00D6586B"/>
    <w:rsid w:val="00D659D8"/>
    <w:rsid w:val="00D65C8A"/>
    <w:rsid w:val="00D65CFF"/>
    <w:rsid w:val="00D65DBB"/>
    <w:rsid w:val="00D65DF9"/>
    <w:rsid w:val="00D6626E"/>
    <w:rsid w:val="00D662DD"/>
    <w:rsid w:val="00D66C32"/>
    <w:rsid w:val="00D6738B"/>
    <w:rsid w:val="00D67458"/>
    <w:rsid w:val="00D6749F"/>
    <w:rsid w:val="00D676A4"/>
    <w:rsid w:val="00D676D5"/>
    <w:rsid w:val="00D6770D"/>
    <w:rsid w:val="00D679DA"/>
    <w:rsid w:val="00D67A48"/>
    <w:rsid w:val="00D67AE7"/>
    <w:rsid w:val="00D67E19"/>
    <w:rsid w:val="00D67F00"/>
    <w:rsid w:val="00D703AD"/>
    <w:rsid w:val="00D7071B"/>
    <w:rsid w:val="00D70871"/>
    <w:rsid w:val="00D70AA0"/>
    <w:rsid w:val="00D70DB5"/>
    <w:rsid w:val="00D70E03"/>
    <w:rsid w:val="00D70E5A"/>
    <w:rsid w:val="00D71495"/>
    <w:rsid w:val="00D71621"/>
    <w:rsid w:val="00D7192F"/>
    <w:rsid w:val="00D71B39"/>
    <w:rsid w:val="00D71CE7"/>
    <w:rsid w:val="00D71EAD"/>
    <w:rsid w:val="00D71F42"/>
    <w:rsid w:val="00D71F99"/>
    <w:rsid w:val="00D72670"/>
    <w:rsid w:val="00D7268D"/>
    <w:rsid w:val="00D726C1"/>
    <w:rsid w:val="00D72867"/>
    <w:rsid w:val="00D73312"/>
    <w:rsid w:val="00D733CA"/>
    <w:rsid w:val="00D73523"/>
    <w:rsid w:val="00D736FF"/>
    <w:rsid w:val="00D737BF"/>
    <w:rsid w:val="00D73A6A"/>
    <w:rsid w:val="00D742FF"/>
    <w:rsid w:val="00D748F7"/>
    <w:rsid w:val="00D7495A"/>
    <w:rsid w:val="00D74961"/>
    <w:rsid w:val="00D74993"/>
    <w:rsid w:val="00D74B25"/>
    <w:rsid w:val="00D74DDC"/>
    <w:rsid w:val="00D750D6"/>
    <w:rsid w:val="00D751F7"/>
    <w:rsid w:val="00D75385"/>
    <w:rsid w:val="00D75484"/>
    <w:rsid w:val="00D75A03"/>
    <w:rsid w:val="00D75A43"/>
    <w:rsid w:val="00D75DD0"/>
    <w:rsid w:val="00D7640D"/>
    <w:rsid w:val="00D7656E"/>
    <w:rsid w:val="00D76574"/>
    <w:rsid w:val="00D76A06"/>
    <w:rsid w:val="00D76DD1"/>
    <w:rsid w:val="00D770EC"/>
    <w:rsid w:val="00D771BC"/>
    <w:rsid w:val="00D7726A"/>
    <w:rsid w:val="00D776AC"/>
    <w:rsid w:val="00D7779A"/>
    <w:rsid w:val="00D77887"/>
    <w:rsid w:val="00D77B5E"/>
    <w:rsid w:val="00D800A0"/>
    <w:rsid w:val="00D80325"/>
    <w:rsid w:val="00D80592"/>
    <w:rsid w:val="00D806A8"/>
    <w:rsid w:val="00D80898"/>
    <w:rsid w:val="00D8093E"/>
    <w:rsid w:val="00D80ED5"/>
    <w:rsid w:val="00D81081"/>
    <w:rsid w:val="00D81265"/>
    <w:rsid w:val="00D8147A"/>
    <w:rsid w:val="00D81511"/>
    <w:rsid w:val="00D81553"/>
    <w:rsid w:val="00D815A9"/>
    <w:rsid w:val="00D8160D"/>
    <w:rsid w:val="00D81793"/>
    <w:rsid w:val="00D817F2"/>
    <w:rsid w:val="00D81DF3"/>
    <w:rsid w:val="00D8220B"/>
    <w:rsid w:val="00D823D3"/>
    <w:rsid w:val="00D82696"/>
    <w:rsid w:val="00D82978"/>
    <w:rsid w:val="00D82FEA"/>
    <w:rsid w:val="00D83100"/>
    <w:rsid w:val="00D83625"/>
    <w:rsid w:val="00D8375B"/>
    <w:rsid w:val="00D83BFD"/>
    <w:rsid w:val="00D83D15"/>
    <w:rsid w:val="00D83DC7"/>
    <w:rsid w:val="00D83E98"/>
    <w:rsid w:val="00D841EE"/>
    <w:rsid w:val="00D84336"/>
    <w:rsid w:val="00D8455C"/>
    <w:rsid w:val="00D845E9"/>
    <w:rsid w:val="00D84A1A"/>
    <w:rsid w:val="00D85026"/>
    <w:rsid w:val="00D85072"/>
    <w:rsid w:val="00D85513"/>
    <w:rsid w:val="00D85650"/>
    <w:rsid w:val="00D856E4"/>
    <w:rsid w:val="00D857AE"/>
    <w:rsid w:val="00D85F31"/>
    <w:rsid w:val="00D8605F"/>
    <w:rsid w:val="00D8608D"/>
    <w:rsid w:val="00D861C7"/>
    <w:rsid w:val="00D86A46"/>
    <w:rsid w:val="00D86EBD"/>
    <w:rsid w:val="00D87137"/>
    <w:rsid w:val="00D87143"/>
    <w:rsid w:val="00D871F7"/>
    <w:rsid w:val="00D87229"/>
    <w:rsid w:val="00D8776D"/>
    <w:rsid w:val="00D87CFB"/>
    <w:rsid w:val="00D87D6E"/>
    <w:rsid w:val="00D87F3D"/>
    <w:rsid w:val="00D90917"/>
    <w:rsid w:val="00D90B82"/>
    <w:rsid w:val="00D90E4F"/>
    <w:rsid w:val="00D90FFE"/>
    <w:rsid w:val="00D915EC"/>
    <w:rsid w:val="00D916E9"/>
    <w:rsid w:val="00D9210A"/>
    <w:rsid w:val="00D9246F"/>
    <w:rsid w:val="00D928BD"/>
    <w:rsid w:val="00D93069"/>
    <w:rsid w:val="00D932C0"/>
    <w:rsid w:val="00D93587"/>
    <w:rsid w:val="00D93B0A"/>
    <w:rsid w:val="00D93BA7"/>
    <w:rsid w:val="00D93BD9"/>
    <w:rsid w:val="00D93CC8"/>
    <w:rsid w:val="00D9429B"/>
    <w:rsid w:val="00D94688"/>
    <w:rsid w:val="00D9493D"/>
    <w:rsid w:val="00D94AA0"/>
    <w:rsid w:val="00D94EC6"/>
    <w:rsid w:val="00D94F4F"/>
    <w:rsid w:val="00D95031"/>
    <w:rsid w:val="00D95694"/>
    <w:rsid w:val="00D95992"/>
    <w:rsid w:val="00D96247"/>
    <w:rsid w:val="00D96394"/>
    <w:rsid w:val="00D9652A"/>
    <w:rsid w:val="00D96D02"/>
    <w:rsid w:val="00D9703D"/>
    <w:rsid w:val="00D97078"/>
    <w:rsid w:val="00D9724A"/>
    <w:rsid w:val="00D9757D"/>
    <w:rsid w:val="00D976C9"/>
    <w:rsid w:val="00D9791A"/>
    <w:rsid w:val="00D97944"/>
    <w:rsid w:val="00D97A08"/>
    <w:rsid w:val="00D97BEE"/>
    <w:rsid w:val="00D97CC3"/>
    <w:rsid w:val="00D97CDA"/>
    <w:rsid w:val="00D97D67"/>
    <w:rsid w:val="00D97E04"/>
    <w:rsid w:val="00D9D867"/>
    <w:rsid w:val="00DA0FCC"/>
    <w:rsid w:val="00DA1202"/>
    <w:rsid w:val="00DA1914"/>
    <w:rsid w:val="00DA2021"/>
    <w:rsid w:val="00DA20B3"/>
    <w:rsid w:val="00DA241D"/>
    <w:rsid w:val="00DA2722"/>
    <w:rsid w:val="00DA28E2"/>
    <w:rsid w:val="00DA2B2A"/>
    <w:rsid w:val="00DA2B8B"/>
    <w:rsid w:val="00DA3078"/>
    <w:rsid w:val="00DA3119"/>
    <w:rsid w:val="00DA36B6"/>
    <w:rsid w:val="00DA38E2"/>
    <w:rsid w:val="00DA3A67"/>
    <w:rsid w:val="00DA3C97"/>
    <w:rsid w:val="00DA3CF8"/>
    <w:rsid w:val="00DA3DD8"/>
    <w:rsid w:val="00DA3E0E"/>
    <w:rsid w:val="00DA4199"/>
    <w:rsid w:val="00DA483A"/>
    <w:rsid w:val="00DA4949"/>
    <w:rsid w:val="00DA4D1C"/>
    <w:rsid w:val="00DA4EB1"/>
    <w:rsid w:val="00DA5202"/>
    <w:rsid w:val="00DA5309"/>
    <w:rsid w:val="00DA5505"/>
    <w:rsid w:val="00DA57CC"/>
    <w:rsid w:val="00DA5E13"/>
    <w:rsid w:val="00DA6223"/>
    <w:rsid w:val="00DA62D2"/>
    <w:rsid w:val="00DA6333"/>
    <w:rsid w:val="00DA67AD"/>
    <w:rsid w:val="00DA6D24"/>
    <w:rsid w:val="00DA7117"/>
    <w:rsid w:val="00DA7242"/>
    <w:rsid w:val="00DA7599"/>
    <w:rsid w:val="00DA78BF"/>
    <w:rsid w:val="00DA79BF"/>
    <w:rsid w:val="00DA7C2D"/>
    <w:rsid w:val="00DA7C3C"/>
    <w:rsid w:val="00DA7CE7"/>
    <w:rsid w:val="00DB00AE"/>
    <w:rsid w:val="00DB01B1"/>
    <w:rsid w:val="00DB0220"/>
    <w:rsid w:val="00DB0240"/>
    <w:rsid w:val="00DB0385"/>
    <w:rsid w:val="00DB03C6"/>
    <w:rsid w:val="00DB0466"/>
    <w:rsid w:val="00DB06B7"/>
    <w:rsid w:val="00DB083F"/>
    <w:rsid w:val="00DB0CB2"/>
    <w:rsid w:val="00DB0CDD"/>
    <w:rsid w:val="00DB0E7A"/>
    <w:rsid w:val="00DB0FBB"/>
    <w:rsid w:val="00DB1141"/>
    <w:rsid w:val="00DB159F"/>
    <w:rsid w:val="00DB1B1B"/>
    <w:rsid w:val="00DB1CCE"/>
    <w:rsid w:val="00DB243D"/>
    <w:rsid w:val="00DB29D4"/>
    <w:rsid w:val="00DB2A7D"/>
    <w:rsid w:val="00DB2B80"/>
    <w:rsid w:val="00DB3150"/>
    <w:rsid w:val="00DB3543"/>
    <w:rsid w:val="00DB3D57"/>
    <w:rsid w:val="00DB3DF3"/>
    <w:rsid w:val="00DB3FD4"/>
    <w:rsid w:val="00DB4001"/>
    <w:rsid w:val="00DB409F"/>
    <w:rsid w:val="00DB40CC"/>
    <w:rsid w:val="00DB41B4"/>
    <w:rsid w:val="00DB43F1"/>
    <w:rsid w:val="00DB449A"/>
    <w:rsid w:val="00DB44F7"/>
    <w:rsid w:val="00DB4642"/>
    <w:rsid w:val="00DB474F"/>
    <w:rsid w:val="00DB48DD"/>
    <w:rsid w:val="00DB4F1E"/>
    <w:rsid w:val="00DB5004"/>
    <w:rsid w:val="00DB515A"/>
    <w:rsid w:val="00DB5AE7"/>
    <w:rsid w:val="00DB5C26"/>
    <w:rsid w:val="00DB6404"/>
    <w:rsid w:val="00DB6CD0"/>
    <w:rsid w:val="00DB6EBB"/>
    <w:rsid w:val="00DB700A"/>
    <w:rsid w:val="00DB7370"/>
    <w:rsid w:val="00DB79BA"/>
    <w:rsid w:val="00DB7D6C"/>
    <w:rsid w:val="00DC0346"/>
    <w:rsid w:val="00DC0544"/>
    <w:rsid w:val="00DC09AF"/>
    <w:rsid w:val="00DC0DA6"/>
    <w:rsid w:val="00DC0EDB"/>
    <w:rsid w:val="00DC1457"/>
    <w:rsid w:val="00DC1534"/>
    <w:rsid w:val="00DC18D6"/>
    <w:rsid w:val="00DC1A65"/>
    <w:rsid w:val="00DC1E5C"/>
    <w:rsid w:val="00DC2002"/>
    <w:rsid w:val="00DC211F"/>
    <w:rsid w:val="00DC21F5"/>
    <w:rsid w:val="00DC2360"/>
    <w:rsid w:val="00DC2441"/>
    <w:rsid w:val="00DC25A2"/>
    <w:rsid w:val="00DC2683"/>
    <w:rsid w:val="00DC27FC"/>
    <w:rsid w:val="00DC28B4"/>
    <w:rsid w:val="00DC2CC7"/>
    <w:rsid w:val="00DC2D03"/>
    <w:rsid w:val="00DC2D53"/>
    <w:rsid w:val="00DC2E00"/>
    <w:rsid w:val="00DC30AE"/>
    <w:rsid w:val="00DC31FB"/>
    <w:rsid w:val="00DC3553"/>
    <w:rsid w:val="00DC35FF"/>
    <w:rsid w:val="00DC39DC"/>
    <w:rsid w:val="00DC3F5E"/>
    <w:rsid w:val="00DC42C1"/>
    <w:rsid w:val="00DC42F2"/>
    <w:rsid w:val="00DC45A7"/>
    <w:rsid w:val="00DC4956"/>
    <w:rsid w:val="00DC4DFA"/>
    <w:rsid w:val="00DC4E07"/>
    <w:rsid w:val="00DC5039"/>
    <w:rsid w:val="00DC51BC"/>
    <w:rsid w:val="00DC577E"/>
    <w:rsid w:val="00DC592C"/>
    <w:rsid w:val="00DC5982"/>
    <w:rsid w:val="00DC6086"/>
    <w:rsid w:val="00DC6349"/>
    <w:rsid w:val="00DC634D"/>
    <w:rsid w:val="00DC63F0"/>
    <w:rsid w:val="00DC6514"/>
    <w:rsid w:val="00DC6700"/>
    <w:rsid w:val="00DC6864"/>
    <w:rsid w:val="00DC6A46"/>
    <w:rsid w:val="00DC726E"/>
    <w:rsid w:val="00DC737B"/>
    <w:rsid w:val="00DC77FC"/>
    <w:rsid w:val="00DC7954"/>
    <w:rsid w:val="00DC79C1"/>
    <w:rsid w:val="00DC7A49"/>
    <w:rsid w:val="00DC7C45"/>
    <w:rsid w:val="00DC7CB9"/>
    <w:rsid w:val="00DD00CF"/>
    <w:rsid w:val="00DD04AD"/>
    <w:rsid w:val="00DD04F3"/>
    <w:rsid w:val="00DD06AA"/>
    <w:rsid w:val="00DD06B9"/>
    <w:rsid w:val="00DD06C0"/>
    <w:rsid w:val="00DD07F3"/>
    <w:rsid w:val="00DD0871"/>
    <w:rsid w:val="00DD0DC3"/>
    <w:rsid w:val="00DD0EC8"/>
    <w:rsid w:val="00DD1286"/>
    <w:rsid w:val="00DD14CC"/>
    <w:rsid w:val="00DD16FE"/>
    <w:rsid w:val="00DD19F0"/>
    <w:rsid w:val="00DD1FF8"/>
    <w:rsid w:val="00DD208C"/>
    <w:rsid w:val="00DD2155"/>
    <w:rsid w:val="00DD233B"/>
    <w:rsid w:val="00DD242A"/>
    <w:rsid w:val="00DD25F9"/>
    <w:rsid w:val="00DD26BE"/>
    <w:rsid w:val="00DD26D6"/>
    <w:rsid w:val="00DD2C1A"/>
    <w:rsid w:val="00DD2C41"/>
    <w:rsid w:val="00DD2D92"/>
    <w:rsid w:val="00DD326D"/>
    <w:rsid w:val="00DD3C58"/>
    <w:rsid w:val="00DD3D22"/>
    <w:rsid w:val="00DD3FA9"/>
    <w:rsid w:val="00DD42D7"/>
    <w:rsid w:val="00DD4586"/>
    <w:rsid w:val="00DD4641"/>
    <w:rsid w:val="00DD48C9"/>
    <w:rsid w:val="00DD4A9A"/>
    <w:rsid w:val="00DD4B18"/>
    <w:rsid w:val="00DD4F3E"/>
    <w:rsid w:val="00DD53F5"/>
    <w:rsid w:val="00DD566E"/>
    <w:rsid w:val="00DD5718"/>
    <w:rsid w:val="00DD5ACA"/>
    <w:rsid w:val="00DD5F37"/>
    <w:rsid w:val="00DD66F1"/>
    <w:rsid w:val="00DD697A"/>
    <w:rsid w:val="00DD6A7C"/>
    <w:rsid w:val="00DD7322"/>
    <w:rsid w:val="00DD7A05"/>
    <w:rsid w:val="00DD7BD2"/>
    <w:rsid w:val="00DD7C2D"/>
    <w:rsid w:val="00DD7CBB"/>
    <w:rsid w:val="00DD7CE1"/>
    <w:rsid w:val="00DD7E28"/>
    <w:rsid w:val="00DE01E1"/>
    <w:rsid w:val="00DE0280"/>
    <w:rsid w:val="00DE0302"/>
    <w:rsid w:val="00DE040F"/>
    <w:rsid w:val="00DE0B7D"/>
    <w:rsid w:val="00DE0EC9"/>
    <w:rsid w:val="00DE0F49"/>
    <w:rsid w:val="00DE0FE8"/>
    <w:rsid w:val="00DE1AF4"/>
    <w:rsid w:val="00DE1C24"/>
    <w:rsid w:val="00DE2122"/>
    <w:rsid w:val="00DE2698"/>
    <w:rsid w:val="00DE2BCB"/>
    <w:rsid w:val="00DE2D5B"/>
    <w:rsid w:val="00DE2E0B"/>
    <w:rsid w:val="00DE3716"/>
    <w:rsid w:val="00DE378B"/>
    <w:rsid w:val="00DE38E7"/>
    <w:rsid w:val="00DE39B8"/>
    <w:rsid w:val="00DE3FD7"/>
    <w:rsid w:val="00DE4478"/>
    <w:rsid w:val="00DE4872"/>
    <w:rsid w:val="00DE4B13"/>
    <w:rsid w:val="00DE4BAF"/>
    <w:rsid w:val="00DE4BD8"/>
    <w:rsid w:val="00DE4C19"/>
    <w:rsid w:val="00DE4DA2"/>
    <w:rsid w:val="00DE4E28"/>
    <w:rsid w:val="00DE4F83"/>
    <w:rsid w:val="00DE56DD"/>
    <w:rsid w:val="00DE5B11"/>
    <w:rsid w:val="00DE5C9C"/>
    <w:rsid w:val="00DE609D"/>
    <w:rsid w:val="00DE60E2"/>
    <w:rsid w:val="00DE64D1"/>
    <w:rsid w:val="00DE6BB3"/>
    <w:rsid w:val="00DE6C43"/>
    <w:rsid w:val="00DE6DC1"/>
    <w:rsid w:val="00DE6F8A"/>
    <w:rsid w:val="00DE7113"/>
    <w:rsid w:val="00DE7470"/>
    <w:rsid w:val="00DE76B0"/>
    <w:rsid w:val="00DE77C6"/>
    <w:rsid w:val="00DE78D5"/>
    <w:rsid w:val="00DF03FF"/>
    <w:rsid w:val="00DF0551"/>
    <w:rsid w:val="00DF0864"/>
    <w:rsid w:val="00DF0B00"/>
    <w:rsid w:val="00DF0FA6"/>
    <w:rsid w:val="00DF11B0"/>
    <w:rsid w:val="00DF122C"/>
    <w:rsid w:val="00DF1326"/>
    <w:rsid w:val="00DF157C"/>
    <w:rsid w:val="00DF1A54"/>
    <w:rsid w:val="00DF1AF5"/>
    <w:rsid w:val="00DF1D90"/>
    <w:rsid w:val="00DF1F7A"/>
    <w:rsid w:val="00DF1FE7"/>
    <w:rsid w:val="00DF2009"/>
    <w:rsid w:val="00DF2108"/>
    <w:rsid w:val="00DF2686"/>
    <w:rsid w:val="00DF2CB2"/>
    <w:rsid w:val="00DF2DAF"/>
    <w:rsid w:val="00DF31CB"/>
    <w:rsid w:val="00DF3336"/>
    <w:rsid w:val="00DF36C7"/>
    <w:rsid w:val="00DF3705"/>
    <w:rsid w:val="00DF3911"/>
    <w:rsid w:val="00DF41CA"/>
    <w:rsid w:val="00DF47CF"/>
    <w:rsid w:val="00DF4BD2"/>
    <w:rsid w:val="00DF4EE2"/>
    <w:rsid w:val="00DF54F4"/>
    <w:rsid w:val="00DF5536"/>
    <w:rsid w:val="00DF5603"/>
    <w:rsid w:val="00DF56EE"/>
    <w:rsid w:val="00DF5AF2"/>
    <w:rsid w:val="00DF5BD2"/>
    <w:rsid w:val="00DF5D00"/>
    <w:rsid w:val="00DF5D51"/>
    <w:rsid w:val="00DF5EB6"/>
    <w:rsid w:val="00DF6101"/>
    <w:rsid w:val="00DF640D"/>
    <w:rsid w:val="00DF6838"/>
    <w:rsid w:val="00DF68F3"/>
    <w:rsid w:val="00DF6924"/>
    <w:rsid w:val="00DF6E7E"/>
    <w:rsid w:val="00DF72C7"/>
    <w:rsid w:val="00DF74D8"/>
    <w:rsid w:val="00DF77AE"/>
    <w:rsid w:val="00DF7DF7"/>
    <w:rsid w:val="00E00485"/>
    <w:rsid w:val="00E00C7C"/>
    <w:rsid w:val="00E00D50"/>
    <w:rsid w:val="00E00DCF"/>
    <w:rsid w:val="00E00E0E"/>
    <w:rsid w:val="00E00F9F"/>
    <w:rsid w:val="00E012C6"/>
    <w:rsid w:val="00E015A7"/>
    <w:rsid w:val="00E015B5"/>
    <w:rsid w:val="00E01714"/>
    <w:rsid w:val="00E01A19"/>
    <w:rsid w:val="00E01B65"/>
    <w:rsid w:val="00E01D09"/>
    <w:rsid w:val="00E0278F"/>
    <w:rsid w:val="00E02B02"/>
    <w:rsid w:val="00E02B2E"/>
    <w:rsid w:val="00E02BCF"/>
    <w:rsid w:val="00E02DD2"/>
    <w:rsid w:val="00E031FF"/>
    <w:rsid w:val="00E03303"/>
    <w:rsid w:val="00E03619"/>
    <w:rsid w:val="00E03679"/>
    <w:rsid w:val="00E036CD"/>
    <w:rsid w:val="00E03BA6"/>
    <w:rsid w:val="00E03CE2"/>
    <w:rsid w:val="00E03D38"/>
    <w:rsid w:val="00E03D89"/>
    <w:rsid w:val="00E0448E"/>
    <w:rsid w:val="00E044C3"/>
    <w:rsid w:val="00E04589"/>
    <w:rsid w:val="00E046DE"/>
    <w:rsid w:val="00E0478F"/>
    <w:rsid w:val="00E04996"/>
    <w:rsid w:val="00E04A97"/>
    <w:rsid w:val="00E04B1D"/>
    <w:rsid w:val="00E04D8A"/>
    <w:rsid w:val="00E04EFE"/>
    <w:rsid w:val="00E05459"/>
    <w:rsid w:val="00E05663"/>
    <w:rsid w:val="00E058B9"/>
    <w:rsid w:val="00E05EDA"/>
    <w:rsid w:val="00E06445"/>
    <w:rsid w:val="00E06916"/>
    <w:rsid w:val="00E06A28"/>
    <w:rsid w:val="00E06D7B"/>
    <w:rsid w:val="00E06E4F"/>
    <w:rsid w:val="00E07018"/>
    <w:rsid w:val="00E070F8"/>
    <w:rsid w:val="00E07124"/>
    <w:rsid w:val="00E07400"/>
    <w:rsid w:val="00E078CE"/>
    <w:rsid w:val="00E07917"/>
    <w:rsid w:val="00E0795F"/>
    <w:rsid w:val="00E07F6E"/>
    <w:rsid w:val="00E07FFA"/>
    <w:rsid w:val="00E096C1"/>
    <w:rsid w:val="00E10440"/>
    <w:rsid w:val="00E10598"/>
    <w:rsid w:val="00E1062D"/>
    <w:rsid w:val="00E10B4F"/>
    <w:rsid w:val="00E10E53"/>
    <w:rsid w:val="00E11016"/>
    <w:rsid w:val="00E116BC"/>
    <w:rsid w:val="00E11877"/>
    <w:rsid w:val="00E11A88"/>
    <w:rsid w:val="00E12355"/>
    <w:rsid w:val="00E12358"/>
    <w:rsid w:val="00E12635"/>
    <w:rsid w:val="00E12662"/>
    <w:rsid w:val="00E126DF"/>
    <w:rsid w:val="00E12DB9"/>
    <w:rsid w:val="00E130E3"/>
    <w:rsid w:val="00E13226"/>
    <w:rsid w:val="00E1355E"/>
    <w:rsid w:val="00E1391C"/>
    <w:rsid w:val="00E13F74"/>
    <w:rsid w:val="00E14017"/>
    <w:rsid w:val="00E1418B"/>
    <w:rsid w:val="00E143D0"/>
    <w:rsid w:val="00E14476"/>
    <w:rsid w:val="00E144D0"/>
    <w:rsid w:val="00E145A8"/>
    <w:rsid w:val="00E1491E"/>
    <w:rsid w:val="00E14A8C"/>
    <w:rsid w:val="00E14B0C"/>
    <w:rsid w:val="00E14D4E"/>
    <w:rsid w:val="00E14EEF"/>
    <w:rsid w:val="00E14FF0"/>
    <w:rsid w:val="00E150E5"/>
    <w:rsid w:val="00E1538C"/>
    <w:rsid w:val="00E158CD"/>
    <w:rsid w:val="00E15CCC"/>
    <w:rsid w:val="00E160BE"/>
    <w:rsid w:val="00E169E7"/>
    <w:rsid w:val="00E16BFE"/>
    <w:rsid w:val="00E170F1"/>
    <w:rsid w:val="00E1732B"/>
    <w:rsid w:val="00E1764D"/>
    <w:rsid w:val="00E17667"/>
    <w:rsid w:val="00E17835"/>
    <w:rsid w:val="00E17AF1"/>
    <w:rsid w:val="00E17C00"/>
    <w:rsid w:val="00E17C26"/>
    <w:rsid w:val="00E17D30"/>
    <w:rsid w:val="00E17E0F"/>
    <w:rsid w:val="00E20168"/>
    <w:rsid w:val="00E20624"/>
    <w:rsid w:val="00E207A6"/>
    <w:rsid w:val="00E20A1D"/>
    <w:rsid w:val="00E20A9B"/>
    <w:rsid w:val="00E20C4A"/>
    <w:rsid w:val="00E20CBB"/>
    <w:rsid w:val="00E20F46"/>
    <w:rsid w:val="00E21032"/>
    <w:rsid w:val="00E2113F"/>
    <w:rsid w:val="00E21267"/>
    <w:rsid w:val="00E21869"/>
    <w:rsid w:val="00E21C78"/>
    <w:rsid w:val="00E21CBD"/>
    <w:rsid w:val="00E21F2F"/>
    <w:rsid w:val="00E22153"/>
    <w:rsid w:val="00E2219B"/>
    <w:rsid w:val="00E222C8"/>
    <w:rsid w:val="00E2239B"/>
    <w:rsid w:val="00E224B9"/>
    <w:rsid w:val="00E22542"/>
    <w:rsid w:val="00E2290E"/>
    <w:rsid w:val="00E22AB2"/>
    <w:rsid w:val="00E22E0E"/>
    <w:rsid w:val="00E23155"/>
    <w:rsid w:val="00E23549"/>
    <w:rsid w:val="00E236AC"/>
    <w:rsid w:val="00E23CCE"/>
    <w:rsid w:val="00E244DC"/>
    <w:rsid w:val="00E24C11"/>
    <w:rsid w:val="00E24CAE"/>
    <w:rsid w:val="00E24CF7"/>
    <w:rsid w:val="00E24ED8"/>
    <w:rsid w:val="00E24F7F"/>
    <w:rsid w:val="00E251CA"/>
    <w:rsid w:val="00E2532B"/>
    <w:rsid w:val="00E25724"/>
    <w:rsid w:val="00E2581D"/>
    <w:rsid w:val="00E25867"/>
    <w:rsid w:val="00E25A64"/>
    <w:rsid w:val="00E25E83"/>
    <w:rsid w:val="00E25EEE"/>
    <w:rsid w:val="00E25FBC"/>
    <w:rsid w:val="00E260F5"/>
    <w:rsid w:val="00E26126"/>
    <w:rsid w:val="00E262C7"/>
    <w:rsid w:val="00E2681A"/>
    <w:rsid w:val="00E268C2"/>
    <w:rsid w:val="00E26ADC"/>
    <w:rsid w:val="00E26B7A"/>
    <w:rsid w:val="00E26C07"/>
    <w:rsid w:val="00E26E19"/>
    <w:rsid w:val="00E2711B"/>
    <w:rsid w:val="00E271A8"/>
    <w:rsid w:val="00E27214"/>
    <w:rsid w:val="00E2737C"/>
    <w:rsid w:val="00E2776B"/>
    <w:rsid w:val="00E278EB"/>
    <w:rsid w:val="00E27A72"/>
    <w:rsid w:val="00E27B1F"/>
    <w:rsid w:val="00E27DE2"/>
    <w:rsid w:val="00E30553"/>
    <w:rsid w:val="00E306B7"/>
    <w:rsid w:val="00E30743"/>
    <w:rsid w:val="00E30843"/>
    <w:rsid w:val="00E30A55"/>
    <w:rsid w:val="00E30D3E"/>
    <w:rsid w:val="00E31214"/>
    <w:rsid w:val="00E3146E"/>
    <w:rsid w:val="00E31841"/>
    <w:rsid w:val="00E327B3"/>
    <w:rsid w:val="00E32A47"/>
    <w:rsid w:val="00E33470"/>
    <w:rsid w:val="00E33695"/>
    <w:rsid w:val="00E338F7"/>
    <w:rsid w:val="00E343CA"/>
    <w:rsid w:val="00E347AF"/>
    <w:rsid w:val="00E34C5F"/>
    <w:rsid w:val="00E34C76"/>
    <w:rsid w:val="00E35065"/>
    <w:rsid w:val="00E35133"/>
    <w:rsid w:val="00E35D5A"/>
    <w:rsid w:val="00E35E44"/>
    <w:rsid w:val="00E35F97"/>
    <w:rsid w:val="00E36096"/>
    <w:rsid w:val="00E364B1"/>
    <w:rsid w:val="00E36610"/>
    <w:rsid w:val="00E36967"/>
    <w:rsid w:val="00E36B66"/>
    <w:rsid w:val="00E36E77"/>
    <w:rsid w:val="00E37642"/>
    <w:rsid w:val="00E379DB"/>
    <w:rsid w:val="00E401B4"/>
    <w:rsid w:val="00E405E2"/>
    <w:rsid w:val="00E405E4"/>
    <w:rsid w:val="00E40924"/>
    <w:rsid w:val="00E40930"/>
    <w:rsid w:val="00E41029"/>
    <w:rsid w:val="00E4115F"/>
    <w:rsid w:val="00E412B6"/>
    <w:rsid w:val="00E412C5"/>
    <w:rsid w:val="00E41344"/>
    <w:rsid w:val="00E41516"/>
    <w:rsid w:val="00E415FA"/>
    <w:rsid w:val="00E41746"/>
    <w:rsid w:val="00E41A21"/>
    <w:rsid w:val="00E41F1B"/>
    <w:rsid w:val="00E42095"/>
    <w:rsid w:val="00E42195"/>
    <w:rsid w:val="00E4269A"/>
    <w:rsid w:val="00E42923"/>
    <w:rsid w:val="00E42AF5"/>
    <w:rsid w:val="00E42B55"/>
    <w:rsid w:val="00E42E8B"/>
    <w:rsid w:val="00E4345E"/>
    <w:rsid w:val="00E4347F"/>
    <w:rsid w:val="00E434A7"/>
    <w:rsid w:val="00E43665"/>
    <w:rsid w:val="00E441D6"/>
    <w:rsid w:val="00E441E6"/>
    <w:rsid w:val="00E44414"/>
    <w:rsid w:val="00E44561"/>
    <w:rsid w:val="00E44C80"/>
    <w:rsid w:val="00E44F70"/>
    <w:rsid w:val="00E4511D"/>
    <w:rsid w:val="00E454E2"/>
    <w:rsid w:val="00E45531"/>
    <w:rsid w:val="00E455BD"/>
    <w:rsid w:val="00E459BC"/>
    <w:rsid w:val="00E46271"/>
    <w:rsid w:val="00E46435"/>
    <w:rsid w:val="00E464C3"/>
    <w:rsid w:val="00E464D4"/>
    <w:rsid w:val="00E464EC"/>
    <w:rsid w:val="00E46570"/>
    <w:rsid w:val="00E4686C"/>
    <w:rsid w:val="00E46E66"/>
    <w:rsid w:val="00E4733B"/>
    <w:rsid w:val="00E47354"/>
    <w:rsid w:val="00E47736"/>
    <w:rsid w:val="00E47847"/>
    <w:rsid w:val="00E479DC"/>
    <w:rsid w:val="00E502BC"/>
    <w:rsid w:val="00E50372"/>
    <w:rsid w:val="00E503E1"/>
    <w:rsid w:val="00E5091F"/>
    <w:rsid w:val="00E50D32"/>
    <w:rsid w:val="00E511E7"/>
    <w:rsid w:val="00E5143B"/>
    <w:rsid w:val="00E516A9"/>
    <w:rsid w:val="00E516E6"/>
    <w:rsid w:val="00E51749"/>
    <w:rsid w:val="00E518BE"/>
    <w:rsid w:val="00E51B1D"/>
    <w:rsid w:val="00E51E6A"/>
    <w:rsid w:val="00E51E75"/>
    <w:rsid w:val="00E51E9A"/>
    <w:rsid w:val="00E51F29"/>
    <w:rsid w:val="00E51F3E"/>
    <w:rsid w:val="00E51F7A"/>
    <w:rsid w:val="00E52517"/>
    <w:rsid w:val="00E527FE"/>
    <w:rsid w:val="00E52E9B"/>
    <w:rsid w:val="00E52F60"/>
    <w:rsid w:val="00E532B1"/>
    <w:rsid w:val="00E533DE"/>
    <w:rsid w:val="00E53A19"/>
    <w:rsid w:val="00E53ADA"/>
    <w:rsid w:val="00E53B91"/>
    <w:rsid w:val="00E53DE6"/>
    <w:rsid w:val="00E543CD"/>
    <w:rsid w:val="00E5446C"/>
    <w:rsid w:val="00E54509"/>
    <w:rsid w:val="00E54764"/>
    <w:rsid w:val="00E5485F"/>
    <w:rsid w:val="00E54A10"/>
    <w:rsid w:val="00E5534B"/>
    <w:rsid w:val="00E55632"/>
    <w:rsid w:val="00E5595C"/>
    <w:rsid w:val="00E55CC7"/>
    <w:rsid w:val="00E56035"/>
    <w:rsid w:val="00E56222"/>
    <w:rsid w:val="00E56463"/>
    <w:rsid w:val="00E5666A"/>
    <w:rsid w:val="00E566C0"/>
    <w:rsid w:val="00E56BE4"/>
    <w:rsid w:val="00E56E65"/>
    <w:rsid w:val="00E56FDF"/>
    <w:rsid w:val="00E5720E"/>
    <w:rsid w:val="00E57276"/>
    <w:rsid w:val="00E574AA"/>
    <w:rsid w:val="00E6002B"/>
    <w:rsid w:val="00E6019E"/>
    <w:rsid w:val="00E60283"/>
    <w:rsid w:val="00E608A0"/>
    <w:rsid w:val="00E60910"/>
    <w:rsid w:val="00E609A8"/>
    <w:rsid w:val="00E609D8"/>
    <w:rsid w:val="00E60D10"/>
    <w:rsid w:val="00E60E82"/>
    <w:rsid w:val="00E61245"/>
    <w:rsid w:val="00E61693"/>
    <w:rsid w:val="00E61D6C"/>
    <w:rsid w:val="00E61E47"/>
    <w:rsid w:val="00E61E9B"/>
    <w:rsid w:val="00E61EAA"/>
    <w:rsid w:val="00E624A6"/>
    <w:rsid w:val="00E625E2"/>
    <w:rsid w:val="00E629DE"/>
    <w:rsid w:val="00E62B5B"/>
    <w:rsid w:val="00E62D3F"/>
    <w:rsid w:val="00E62FAB"/>
    <w:rsid w:val="00E637CD"/>
    <w:rsid w:val="00E63927"/>
    <w:rsid w:val="00E63C9E"/>
    <w:rsid w:val="00E63CD3"/>
    <w:rsid w:val="00E63CE4"/>
    <w:rsid w:val="00E63D20"/>
    <w:rsid w:val="00E63D63"/>
    <w:rsid w:val="00E6440C"/>
    <w:rsid w:val="00E6469E"/>
    <w:rsid w:val="00E64BE3"/>
    <w:rsid w:val="00E64E69"/>
    <w:rsid w:val="00E64F1C"/>
    <w:rsid w:val="00E654C8"/>
    <w:rsid w:val="00E6577E"/>
    <w:rsid w:val="00E6593E"/>
    <w:rsid w:val="00E65CC3"/>
    <w:rsid w:val="00E65E42"/>
    <w:rsid w:val="00E663B8"/>
    <w:rsid w:val="00E6673A"/>
    <w:rsid w:val="00E6690C"/>
    <w:rsid w:val="00E66E16"/>
    <w:rsid w:val="00E67325"/>
    <w:rsid w:val="00E67772"/>
    <w:rsid w:val="00E678CD"/>
    <w:rsid w:val="00E679F1"/>
    <w:rsid w:val="00E7027F"/>
    <w:rsid w:val="00E70554"/>
    <w:rsid w:val="00E70A00"/>
    <w:rsid w:val="00E70CED"/>
    <w:rsid w:val="00E70DEF"/>
    <w:rsid w:val="00E7112E"/>
    <w:rsid w:val="00E713E3"/>
    <w:rsid w:val="00E7169A"/>
    <w:rsid w:val="00E718E4"/>
    <w:rsid w:val="00E71FB2"/>
    <w:rsid w:val="00E720F0"/>
    <w:rsid w:val="00E72549"/>
    <w:rsid w:val="00E72CAE"/>
    <w:rsid w:val="00E72D79"/>
    <w:rsid w:val="00E72D8D"/>
    <w:rsid w:val="00E72E2F"/>
    <w:rsid w:val="00E72E9C"/>
    <w:rsid w:val="00E7362C"/>
    <w:rsid w:val="00E73AED"/>
    <w:rsid w:val="00E740AF"/>
    <w:rsid w:val="00E7425A"/>
    <w:rsid w:val="00E744E9"/>
    <w:rsid w:val="00E746CE"/>
    <w:rsid w:val="00E74FB0"/>
    <w:rsid w:val="00E7530A"/>
    <w:rsid w:val="00E75404"/>
    <w:rsid w:val="00E75520"/>
    <w:rsid w:val="00E758CD"/>
    <w:rsid w:val="00E75AB2"/>
    <w:rsid w:val="00E75D8D"/>
    <w:rsid w:val="00E75ECC"/>
    <w:rsid w:val="00E76068"/>
    <w:rsid w:val="00E762DE"/>
    <w:rsid w:val="00E762F2"/>
    <w:rsid w:val="00E7637F"/>
    <w:rsid w:val="00E76425"/>
    <w:rsid w:val="00E768DB"/>
    <w:rsid w:val="00E76904"/>
    <w:rsid w:val="00E76B4D"/>
    <w:rsid w:val="00E76C4B"/>
    <w:rsid w:val="00E76CC8"/>
    <w:rsid w:val="00E76D4E"/>
    <w:rsid w:val="00E76EDD"/>
    <w:rsid w:val="00E77322"/>
    <w:rsid w:val="00E7788C"/>
    <w:rsid w:val="00E80295"/>
    <w:rsid w:val="00E803A0"/>
    <w:rsid w:val="00E80453"/>
    <w:rsid w:val="00E807F0"/>
    <w:rsid w:val="00E80CEC"/>
    <w:rsid w:val="00E810C3"/>
    <w:rsid w:val="00E815F0"/>
    <w:rsid w:val="00E818FF"/>
    <w:rsid w:val="00E81BBC"/>
    <w:rsid w:val="00E820CC"/>
    <w:rsid w:val="00E822E4"/>
    <w:rsid w:val="00E82315"/>
    <w:rsid w:val="00E82A9D"/>
    <w:rsid w:val="00E82BAA"/>
    <w:rsid w:val="00E82ED3"/>
    <w:rsid w:val="00E83212"/>
    <w:rsid w:val="00E83256"/>
    <w:rsid w:val="00E832E9"/>
    <w:rsid w:val="00E834AC"/>
    <w:rsid w:val="00E834BB"/>
    <w:rsid w:val="00E836A1"/>
    <w:rsid w:val="00E836E2"/>
    <w:rsid w:val="00E837CE"/>
    <w:rsid w:val="00E8381A"/>
    <w:rsid w:val="00E8386F"/>
    <w:rsid w:val="00E83D65"/>
    <w:rsid w:val="00E84140"/>
    <w:rsid w:val="00E8464A"/>
    <w:rsid w:val="00E84B38"/>
    <w:rsid w:val="00E84C52"/>
    <w:rsid w:val="00E84CD2"/>
    <w:rsid w:val="00E84D41"/>
    <w:rsid w:val="00E850DC"/>
    <w:rsid w:val="00E8569A"/>
    <w:rsid w:val="00E857C4"/>
    <w:rsid w:val="00E858CE"/>
    <w:rsid w:val="00E85ABA"/>
    <w:rsid w:val="00E85B64"/>
    <w:rsid w:val="00E85D9E"/>
    <w:rsid w:val="00E86368"/>
    <w:rsid w:val="00E863A5"/>
    <w:rsid w:val="00E8652F"/>
    <w:rsid w:val="00E86CC0"/>
    <w:rsid w:val="00E86D34"/>
    <w:rsid w:val="00E86D90"/>
    <w:rsid w:val="00E86E89"/>
    <w:rsid w:val="00E86F5C"/>
    <w:rsid w:val="00E86F87"/>
    <w:rsid w:val="00E8726E"/>
    <w:rsid w:val="00E8783F"/>
    <w:rsid w:val="00E87925"/>
    <w:rsid w:val="00E87AA6"/>
    <w:rsid w:val="00E87E12"/>
    <w:rsid w:val="00E904C8"/>
    <w:rsid w:val="00E9062A"/>
    <w:rsid w:val="00E90D03"/>
    <w:rsid w:val="00E91046"/>
    <w:rsid w:val="00E913CF"/>
    <w:rsid w:val="00E91841"/>
    <w:rsid w:val="00E918F0"/>
    <w:rsid w:val="00E91AAC"/>
    <w:rsid w:val="00E92030"/>
    <w:rsid w:val="00E92251"/>
    <w:rsid w:val="00E922B3"/>
    <w:rsid w:val="00E92494"/>
    <w:rsid w:val="00E92663"/>
    <w:rsid w:val="00E92716"/>
    <w:rsid w:val="00E92C12"/>
    <w:rsid w:val="00E92C22"/>
    <w:rsid w:val="00E92CD4"/>
    <w:rsid w:val="00E92FF6"/>
    <w:rsid w:val="00E93240"/>
    <w:rsid w:val="00E93274"/>
    <w:rsid w:val="00E93976"/>
    <w:rsid w:val="00E93DE3"/>
    <w:rsid w:val="00E93E5D"/>
    <w:rsid w:val="00E93F78"/>
    <w:rsid w:val="00E94104"/>
    <w:rsid w:val="00E94A3B"/>
    <w:rsid w:val="00E94B77"/>
    <w:rsid w:val="00E94FC2"/>
    <w:rsid w:val="00E95035"/>
    <w:rsid w:val="00E950C4"/>
    <w:rsid w:val="00E952BD"/>
    <w:rsid w:val="00E95A45"/>
    <w:rsid w:val="00E95BA3"/>
    <w:rsid w:val="00E960C9"/>
    <w:rsid w:val="00E9627D"/>
    <w:rsid w:val="00E9647F"/>
    <w:rsid w:val="00E96492"/>
    <w:rsid w:val="00E9660A"/>
    <w:rsid w:val="00E96BDB"/>
    <w:rsid w:val="00E975DF"/>
    <w:rsid w:val="00E9775B"/>
    <w:rsid w:val="00E977E5"/>
    <w:rsid w:val="00E978FC"/>
    <w:rsid w:val="00E97B86"/>
    <w:rsid w:val="00E97C09"/>
    <w:rsid w:val="00E97E15"/>
    <w:rsid w:val="00E97E6A"/>
    <w:rsid w:val="00E97F4E"/>
    <w:rsid w:val="00EA0615"/>
    <w:rsid w:val="00EA0B03"/>
    <w:rsid w:val="00EA0B6C"/>
    <w:rsid w:val="00EA137F"/>
    <w:rsid w:val="00EA13C2"/>
    <w:rsid w:val="00EA148D"/>
    <w:rsid w:val="00EA1718"/>
    <w:rsid w:val="00EA1827"/>
    <w:rsid w:val="00EA18ED"/>
    <w:rsid w:val="00EA1980"/>
    <w:rsid w:val="00EA1B46"/>
    <w:rsid w:val="00EA1C07"/>
    <w:rsid w:val="00EA207F"/>
    <w:rsid w:val="00EA2416"/>
    <w:rsid w:val="00EA24F1"/>
    <w:rsid w:val="00EA2A88"/>
    <w:rsid w:val="00EA2C4C"/>
    <w:rsid w:val="00EA2F1D"/>
    <w:rsid w:val="00EA32A7"/>
    <w:rsid w:val="00EA340C"/>
    <w:rsid w:val="00EA341E"/>
    <w:rsid w:val="00EA3AFD"/>
    <w:rsid w:val="00EA3C9F"/>
    <w:rsid w:val="00EA3CBC"/>
    <w:rsid w:val="00EA3D13"/>
    <w:rsid w:val="00EA3EAD"/>
    <w:rsid w:val="00EA3F8C"/>
    <w:rsid w:val="00EA447A"/>
    <w:rsid w:val="00EA4552"/>
    <w:rsid w:val="00EA4726"/>
    <w:rsid w:val="00EA4E63"/>
    <w:rsid w:val="00EA5309"/>
    <w:rsid w:val="00EA58F6"/>
    <w:rsid w:val="00EA5B17"/>
    <w:rsid w:val="00EA6099"/>
    <w:rsid w:val="00EA61C6"/>
    <w:rsid w:val="00EA642C"/>
    <w:rsid w:val="00EA6752"/>
    <w:rsid w:val="00EA6EFE"/>
    <w:rsid w:val="00EA7166"/>
    <w:rsid w:val="00EA72C1"/>
    <w:rsid w:val="00EA781D"/>
    <w:rsid w:val="00EA7B64"/>
    <w:rsid w:val="00EA7BFD"/>
    <w:rsid w:val="00EA7DF9"/>
    <w:rsid w:val="00EA7F28"/>
    <w:rsid w:val="00EB056D"/>
    <w:rsid w:val="00EB0855"/>
    <w:rsid w:val="00EB09AF"/>
    <w:rsid w:val="00EB0B4B"/>
    <w:rsid w:val="00EB0B82"/>
    <w:rsid w:val="00EB0B99"/>
    <w:rsid w:val="00EB0BD7"/>
    <w:rsid w:val="00EB109B"/>
    <w:rsid w:val="00EB1113"/>
    <w:rsid w:val="00EB14AC"/>
    <w:rsid w:val="00EB15A2"/>
    <w:rsid w:val="00EB169B"/>
    <w:rsid w:val="00EB17AC"/>
    <w:rsid w:val="00EB18A3"/>
    <w:rsid w:val="00EB199C"/>
    <w:rsid w:val="00EB19AA"/>
    <w:rsid w:val="00EB1DD8"/>
    <w:rsid w:val="00EB1E61"/>
    <w:rsid w:val="00EB2529"/>
    <w:rsid w:val="00EB25AA"/>
    <w:rsid w:val="00EB298B"/>
    <w:rsid w:val="00EB2EDB"/>
    <w:rsid w:val="00EB350A"/>
    <w:rsid w:val="00EB3551"/>
    <w:rsid w:val="00EB366D"/>
    <w:rsid w:val="00EB391F"/>
    <w:rsid w:val="00EB3F38"/>
    <w:rsid w:val="00EB43F4"/>
    <w:rsid w:val="00EB47E5"/>
    <w:rsid w:val="00EB4B09"/>
    <w:rsid w:val="00EB4B41"/>
    <w:rsid w:val="00EB4E13"/>
    <w:rsid w:val="00EB5047"/>
    <w:rsid w:val="00EB50C7"/>
    <w:rsid w:val="00EB5572"/>
    <w:rsid w:val="00EB5750"/>
    <w:rsid w:val="00EB58EF"/>
    <w:rsid w:val="00EB5E4C"/>
    <w:rsid w:val="00EB5EE2"/>
    <w:rsid w:val="00EB661F"/>
    <w:rsid w:val="00EB68F3"/>
    <w:rsid w:val="00EB6A63"/>
    <w:rsid w:val="00EB6B2D"/>
    <w:rsid w:val="00EB6C7E"/>
    <w:rsid w:val="00EB6ED5"/>
    <w:rsid w:val="00EB7151"/>
    <w:rsid w:val="00EB7215"/>
    <w:rsid w:val="00EB7786"/>
    <w:rsid w:val="00EB7C99"/>
    <w:rsid w:val="00EB7D47"/>
    <w:rsid w:val="00EC004C"/>
    <w:rsid w:val="00EC03A8"/>
    <w:rsid w:val="00EC040C"/>
    <w:rsid w:val="00EC09CE"/>
    <w:rsid w:val="00EC0C0D"/>
    <w:rsid w:val="00EC0D2A"/>
    <w:rsid w:val="00EC0F7B"/>
    <w:rsid w:val="00EC1272"/>
    <w:rsid w:val="00EC1353"/>
    <w:rsid w:val="00EC1DFF"/>
    <w:rsid w:val="00EC221D"/>
    <w:rsid w:val="00EC2474"/>
    <w:rsid w:val="00EC24A1"/>
    <w:rsid w:val="00EC25C1"/>
    <w:rsid w:val="00EC299E"/>
    <w:rsid w:val="00EC2DC8"/>
    <w:rsid w:val="00EC3032"/>
    <w:rsid w:val="00EC32E6"/>
    <w:rsid w:val="00EC3526"/>
    <w:rsid w:val="00EC35B7"/>
    <w:rsid w:val="00EC35C2"/>
    <w:rsid w:val="00EC36E3"/>
    <w:rsid w:val="00EC391B"/>
    <w:rsid w:val="00EC3C9A"/>
    <w:rsid w:val="00EC3CA7"/>
    <w:rsid w:val="00EC3ED7"/>
    <w:rsid w:val="00EC3F1C"/>
    <w:rsid w:val="00EC4088"/>
    <w:rsid w:val="00EC40BD"/>
    <w:rsid w:val="00EC4A0A"/>
    <w:rsid w:val="00EC4AA0"/>
    <w:rsid w:val="00EC4C09"/>
    <w:rsid w:val="00EC55EE"/>
    <w:rsid w:val="00EC5755"/>
    <w:rsid w:val="00EC5B30"/>
    <w:rsid w:val="00EC5BB6"/>
    <w:rsid w:val="00EC5F0B"/>
    <w:rsid w:val="00EC6166"/>
    <w:rsid w:val="00EC61C7"/>
    <w:rsid w:val="00EC628C"/>
    <w:rsid w:val="00EC64DB"/>
    <w:rsid w:val="00EC6571"/>
    <w:rsid w:val="00EC6788"/>
    <w:rsid w:val="00EC680A"/>
    <w:rsid w:val="00EC6940"/>
    <w:rsid w:val="00EC7570"/>
    <w:rsid w:val="00EC7869"/>
    <w:rsid w:val="00EC7890"/>
    <w:rsid w:val="00EC7EB2"/>
    <w:rsid w:val="00EC7F18"/>
    <w:rsid w:val="00EC7FBB"/>
    <w:rsid w:val="00ED03BA"/>
    <w:rsid w:val="00ED099C"/>
    <w:rsid w:val="00ED0B63"/>
    <w:rsid w:val="00ED0B9D"/>
    <w:rsid w:val="00ED0E72"/>
    <w:rsid w:val="00ED1494"/>
    <w:rsid w:val="00ED17A5"/>
    <w:rsid w:val="00ED194A"/>
    <w:rsid w:val="00ED1C4E"/>
    <w:rsid w:val="00ED1DAA"/>
    <w:rsid w:val="00ED1FE2"/>
    <w:rsid w:val="00ED223C"/>
    <w:rsid w:val="00ED235C"/>
    <w:rsid w:val="00ED2CE3"/>
    <w:rsid w:val="00ED2E3D"/>
    <w:rsid w:val="00ED30E9"/>
    <w:rsid w:val="00ED34B2"/>
    <w:rsid w:val="00ED3C86"/>
    <w:rsid w:val="00ED3E0F"/>
    <w:rsid w:val="00ED409E"/>
    <w:rsid w:val="00ED4121"/>
    <w:rsid w:val="00ED46E0"/>
    <w:rsid w:val="00ED46EE"/>
    <w:rsid w:val="00ED4A22"/>
    <w:rsid w:val="00ED4C17"/>
    <w:rsid w:val="00ED5962"/>
    <w:rsid w:val="00ED60D1"/>
    <w:rsid w:val="00ED6268"/>
    <w:rsid w:val="00ED6E1A"/>
    <w:rsid w:val="00ED6E5B"/>
    <w:rsid w:val="00ED6F28"/>
    <w:rsid w:val="00ED78B0"/>
    <w:rsid w:val="00ED7D75"/>
    <w:rsid w:val="00ED7F3E"/>
    <w:rsid w:val="00ED7FD9"/>
    <w:rsid w:val="00EE0017"/>
    <w:rsid w:val="00EE00BD"/>
    <w:rsid w:val="00EE00FD"/>
    <w:rsid w:val="00EE05BC"/>
    <w:rsid w:val="00EE05DC"/>
    <w:rsid w:val="00EE06DA"/>
    <w:rsid w:val="00EE08F7"/>
    <w:rsid w:val="00EE0BD3"/>
    <w:rsid w:val="00EE0C2C"/>
    <w:rsid w:val="00EE0CC2"/>
    <w:rsid w:val="00EE0CE1"/>
    <w:rsid w:val="00EE0FCF"/>
    <w:rsid w:val="00EE173A"/>
    <w:rsid w:val="00EE181E"/>
    <w:rsid w:val="00EE1AC6"/>
    <w:rsid w:val="00EE1FB1"/>
    <w:rsid w:val="00EE227F"/>
    <w:rsid w:val="00EE2453"/>
    <w:rsid w:val="00EE2750"/>
    <w:rsid w:val="00EE280D"/>
    <w:rsid w:val="00EE2870"/>
    <w:rsid w:val="00EE28F2"/>
    <w:rsid w:val="00EE2F59"/>
    <w:rsid w:val="00EE31FD"/>
    <w:rsid w:val="00EE3220"/>
    <w:rsid w:val="00EE3227"/>
    <w:rsid w:val="00EE343A"/>
    <w:rsid w:val="00EE350A"/>
    <w:rsid w:val="00EE355E"/>
    <w:rsid w:val="00EE36AD"/>
    <w:rsid w:val="00EE3A05"/>
    <w:rsid w:val="00EE3A2F"/>
    <w:rsid w:val="00EE3A92"/>
    <w:rsid w:val="00EE3B44"/>
    <w:rsid w:val="00EE3B61"/>
    <w:rsid w:val="00EE3BF7"/>
    <w:rsid w:val="00EE3C7D"/>
    <w:rsid w:val="00EE3E14"/>
    <w:rsid w:val="00EE3E7F"/>
    <w:rsid w:val="00EE42C0"/>
    <w:rsid w:val="00EE4C6C"/>
    <w:rsid w:val="00EE4EBF"/>
    <w:rsid w:val="00EE4EC9"/>
    <w:rsid w:val="00EE546D"/>
    <w:rsid w:val="00EE5D78"/>
    <w:rsid w:val="00EE6014"/>
    <w:rsid w:val="00EE613D"/>
    <w:rsid w:val="00EE6156"/>
    <w:rsid w:val="00EE6231"/>
    <w:rsid w:val="00EE6515"/>
    <w:rsid w:val="00EE653D"/>
    <w:rsid w:val="00EE6621"/>
    <w:rsid w:val="00EE6A64"/>
    <w:rsid w:val="00EE6DC9"/>
    <w:rsid w:val="00EE70F9"/>
    <w:rsid w:val="00EE71C6"/>
    <w:rsid w:val="00EE78F2"/>
    <w:rsid w:val="00EE79E8"/>
    <w:rsid w:val="00EE7BB1"/>
    <w:rsid w:val="00EE7C6D"/>
    <w:rsid w:val="00EE7E9C"/>
    <w:rsid w:val="00EE7ECE"/>
    <w:rsid w:val="00EE7F94"/>
    <w:rsid w:val="00EE7FBD"/>
    <w:rsid w:val="00EF04BD"/>
    <w:rsid w:val="00EF0831"/>
    <w:rsid w:val="00EF085E"/>
    <w:rsid w:val="00EF0E0A"/>
    <w:rsid w:val="00EF0E43"/>
    <w:rsid w:val="00EF106A"/>
    <w:rsid w:val="00EF121D"/>
    <w:rsid w:val="00EF126B"/>
    <w:rsid w:val="00EF12E5"/>
    <w:rsid w:val="00EF1613"/>
    <w:rsid w:val="00EF16D7"/>
    <w:rsid w:val="00EF19BD"/>
    <w:rsid w:val="00EF1B44"/>
    <w:rsid w:val="00EF231C"/>
    <w:rsid w:val="00EF237F"/>
    <w:rsid w:val="00EF29DC"/>
    <w:rsid w:val="00EF2A7E"/>
    <w:rsid w:val="00EF2B4C"/>
    <w:rsid w:val="00EF338E"/>
    <w:rsid w:val="00EF35FF"/>
    <w:rsid w:val="00EF3654"/>
    <w:rsid w:val="00EF39B6"/>
    <w:rsid w:val="00EF3A0B"/>
    <w:rsid w:val="00EF3DF2"/>
    <w:rsid w:val="00EF47D5"/>
    <w:rsid w:val="00EF48E3"/>
    <w:rsid w:val="00EF491D"/>
    <w:rsid w:val="00EF4B00"/>
    <w:rsid w:val="00EF5457"/>
    <w:rsid w:val="00EF5588"/>
    <w:rsid w:val="00EF5702"/>
    <w:rsid w:val="00EF576B"/>
    <w:rsid w:val="00EF5EA1"/>
    <w:rsid w:val="00EF6170"/>
    <w:rsid w:val="00EF61CE"/>
    <w:rsid w:val="00EF688D"/>
    <w:rsid w:val="00EF697F"/>
    <w:rsid w:val="00EF6DA7"/>
    <w:rsid w:val="00EF7383"/>
    <w:rsid w:val="00EF74AD"/>
    <w:rsid w:val="00EF7A38"/>
    <w:rsid w:val="00EF7AB6"/>
    <w:rsid w:val="00EF7B1A"/>
    <w:rsid w:val="00F0039A"/>
    <w:rsid w:val="00F003A1"/>
    <w:rsid w:val="00F00798"/>
    <w:rsid w:val="00F007A7"/>
    <w:rsid w:val="00F00A68"/>
    <w:rsid w:val="00F00CAA"/>
    <w:rsid w:val="00F0101C"/>
    <w:rsid w:val="00F010A4"/>
    <w:rsid w:val="00F01832"/>
    <w:rsid w:val="00F019A2"/>
    <w:rsid w:val="00F019E3"/>
    <w:rsid w:val="00F01A8D"/>
    <w:rsid w:val="00F02028"/>
    <w:rsid w:val="00F020B9"/>
    <w:rsid w:val="00F020EA"/>
    <w:rsid w:val="00F02289"/>
    <w:rsid w:val="00F0235C"/>
    <w:rsid w:val="00F025F2"/>
    <w:rsid w:val="00F0289C"/>
    <w:rsid w:val="00F02A67"/>
    <w:rsid w:val="00F02AF8"/>
    <w:rsid w:val="00F02D23"/>
    <w:rsid w:val="00F02D24"/>
    <w:rsid w:val="00F02E63"/>
    <w:rsid w:val="00F03174"/>
    <w:rsid w:val="00F033CD"/>
    <w:rsid w:val="00F033F0"/>
    <w:rsid w:val="00F035F2"/>
    <w:rsid w:val="00F0373A"/>
    <w:rsid w:val="00F03ACB"/>
    <w:rsid w:val="00F03FA6"/>
    <w:rsid w:val="00F042BF"/>
    <w:rsid w:val="00F0445C"/>
    <w:rsid w:val="00F04692"/>
    <w:rsid w:val="00F048B6"/>
    <w:rsid w:val="00F0491F"/>
    <w:rsid w:val="00F04927"/>
    <w:rsid w:val="00F04976"/>
    <w:rsid w:val="00F04AE4"/>
    <w:rsid w:val="00F04D5C"/>
    <w:rsid w:val="00F04DA6"/>
    <w:rsid w:val="00F04E81"/>
    <w:rsid w:val="00F05190"/>
    <w:rsid w:val="00F0553C"/>
    <w:rsid w:val="00F05B5B"/>
    <w:rsid w:val="00F05BB2"/>
    <w:rsid w:val="00F05D1B"/>
    <w:rsid w:val="00F062DB"/>
    <w:rsid w:val="00F06310"/>
    <w:rsid w:val="00F063C5"/>
    <w:rsid w:val="00F069A5"/>
    <w:rsid w:val="00F06A3A"/>
    <w:rsid w:val="00F06B2C"/>
    <w:rsid w:val="00F06ED3"/>
    <w:rsid w:val="00F07108"/>
    <w:rsid w:val="00F07461"/>
    <w:rsid w:val="00F0768C"/>
    <w:rsid w:val="00F0783E"/>
    <w:rsid w:val="00F07CE0"/>
    <w:rsid w:val="00F07DF3"/>
    <w:rsid w:val="00F07F32"/>
    <w:rsid w:val="00F10281"/>
    <w:rsid w:val="00F10590"/>
    <w:rsid w:val="00F106DA"/>
    <w:rsid w:val="00F107DE"/>
    <w:rsid w:val="00F109F7"/>
    <w:rsid w:val="00F10C9F"/>
    <w:rsid w:val="00F10E23"/>
    <w:rsid w:val="00F110E0"/>
    <w:rsid w:val="00F112AF"/>
    <w:rsid w:val="00F113AB"/>
    <w:rsid w:val="00F1147C"/>
    <w:rsid w:val="00F114F8"/>
    <w:rsid w:val="00F116BE"/>
    <w:rsid w:val="00F11823"/>
    <w:rsid w:val="00F11846"/>
    <w:rsid w:val="00F11E13"/>
    <w:rsid w:val="00F12042"/>
    <w:rsid w:val="00F124D8"/>
    <w:rsid w:val="00F12DA9"/>
    <w:rsid w:val="00F12F24"/>
    <w:rsid w:val="00F13267"/>
    <w:rsid w:val="00F132D0"/>
    <w:rsid w:val="00F13486"/>
    <w:rsid w:val="00F13668"/>
    <w:rsid w:val="00F13834"/>
    <w:rsid w:val="00F13A1D"/>
    <w:rsid w:val="00F140F9"/>
    <w:rsid w:val="00F1416F"/>
    <w:rsid w:val="00F14337"/>
    <w:rsid w:val="00F1453C"/>
    <w:rsid w:val="00F14A80"/>
    <w:rsid w:val="00F14E1F"/>
    <w:rsid w:val="00F14EF4"/>
    <w:rsid w:val="00F15174"/>
    <w:rsid w:val="00F1523D"/>
    <w:rsid w:val="00F15876"/>
    <w:rsid w:val="00F158A1"/>
    <w:rsid w:val="00F15BD2"/>
    <w:rsid w:val="00F15CF3"/>
    <w:rsid w:val="00F16209"/>
    <w:rsid w:val="00F16235"/>
    <w:rsid w:val="00F16683"/>
    <w:rsid w:val="00F16ACE"/>
    <w:rsid w:val="00F16D30"/>
    <w:rsid w:val="00F173B4"/>
    <w:rsid w:val="00F1753D"/>
    <w:rsid w:val="00F177AF"/>
    <w:rsid w:val="00F17956"/>
    <w:rsid w:val="00F17B80"/>
    <w:rsid w:val="00F20277"/>
    <w:rsid w:val="00F204F7"/>
    <w:rsid w:val="00F208FF"/>
    <w:rsid w:val="00F20AFC"/>
    <w:rsid w:val="00F20B67"/>
    <w:rsid w:val="00F21170"/>
    <w:rsid w:val="00F21333"/>
    <w:rsid w:val="00F21A64"/>
    <w:rsid w:val="00F21BA4"/>
    <w:rsid w:val="00F21C7B"/>
    <w:rsid w:val="00F221A9"/>
    <w:rsid w:val="00F22512"/>
    <w:rsid w:val="00F227C9"/>
    <w:rsid w:val="00F22D20"/>
    <w:rsid w:val="00F22FBD"/>
    <w:rsid w:val="00F23338"/>
    <w:rsid w:val="00F2333A"/>
    <w:rsid w:val="00F23494"/>
    <w:rsid w:val="00F234E0"/>
    <w:rsid w:val="00F23563"/>
    <w:rsid w:val="00F2358E"/>
    <w:rsid w:val="00F23733"/>
    <w:rsid w:val="00F23B7B"/>
    <w:rsid w:val="00F23BA5"/>
    <w:rsid w:val="00F23BB5"/>
    <w:rsid w:val="00F23D4B"/>
    <w:rsid w:val="00F23DC5"/>
    <w:rsid w:val="00F23F79"/>
    <w:rsid w:val="00F23F99"/>
    <w:rsid w:val="00F24096"/>
    <w:rsid w:val="00F2412C"/>
    <w:rsid w:val="00F2412F"/>
    <w:rsid w:val="00F2427F"/>
    <w:rsid w:val="00F247DA"/>
    <w:rsid w:val="00F24A2F"/>
    <w:rsid w:val="00F24C1A"/>
    <w:rsid w:val="00F2562A"/>
    <w:rsid w:val="00F25701"/>
    <w:rsid w:val="00F25771"/>
    <w:rsid w:val="00F25AD5"/>
    <w:rsid w:val="00F25BD1"/>
    <w:rsid w:val="00F25CDC"/>
    <w:rsid w:val="00F2621C"/>
    <w:rsid w:val="00F26A78"/>
    <w:rsid w:val="00F26AF3"/>
    <w:rsid w:val="00F26C20"/>
    <w:rsid w:val="00F26F4D"/>
    <w:rsid w:val="00F26F4E"/>
    <w:rsid w:val="00F26FAC"/>
    <w:rsid w:val="00F270C5"/>
    <w:rsid w:val="00F2768A"/>
    <w:rsid w:val="00F278AF"/>
    <w:rsid w:val="00F27BE3"/>
    <w:rsid w:val="00F30083"/>
    <w:rsid w:val="00F301F6"/>
    <w:rsid w:val="00F3020B"/>
    <w:rsid w:val="00F3067B"/>
    <w:rsid w:val="00F30733"/>
    <w:rsid w:val="00F30833"/>
    <w:rsid w:val="00F309D5"/>
    <w:rsid w:val="00F30BD7"/>
    <w:rsid w:val="00F310B2"/>
    <w:rsid w:val="00F312CA"/>
    <w:rsid w:val="00F31DD2"/>
    <w:rsid w:val="00F31F14"/>
    <w:rsid w:val="00F31FD1"/>
    <w:rsid w:val="00F32B2E"/>
    <w:rsid w:val="00F33219"/>
    <w:rsid w:val="00F3332C"/>
    <w:rsid w:val="00F337C8"/>
    <w:rsid w:val="00F33B43"/>
    <w:rsid w:val="00F33C33"/>
    <w:rsid w:val="00F33E01"/>
    <w:rsid w:val="00F33F83"/>
    <w:rsid w:val="00F34180"/>
    <w:rsid w:val="00F34383"/>
    <w:rsid w:val="00F3479B"/>
    <w:rsid w:val="00F347BC"/>
    <w:rsid w:val="00F347E1"/>
    <w:rsid w:val="00F349C2"/>
    <w:rsid w:val="00F34C58"/>
    <w:rsid w:val="00F34DD6"/>
    <w:rsid w:val="00F34EE8"/>
    <w:rsid w:val="00F3541D"/>
    <w:rsid w:val="00F3564D"/>
    <w:rsid w:val="00F3564F"/>
    <w:rsid w:val="00F35683"/>
    <w:rsid w:val="00F35963"/>
    <w:rsid w:val="00F35A02"/>
    <w:rsid w:val="00F35B24"/>
    <w:rsid w:val="00F35D6A"/>
    <w:rsid w:val="00F35DB3"/>
    <w:rsid w:val="00F361A1"/>
    <w:rsid w:val="00F362CD"/>
    <w:rsid w:val="00F36C4C"/>
    <w:rsid w:val="00F3734C"/>
    <w:rsid w:val="00F37392"/>
    <w:rsid w:val="00F37463"/>
    <w:rsid w:val="00F376F1"/>
    <w:rsid w:val="00F37ACF"/>
    <w:rsid w:val="00F37BDA"/>
    <w:rsid w:val="00F37EBA"/>
    <w:rsid w:val="00F402DE"/>
    <w:rsid w:val="00F40383"/>
    <w:rsid w:val="00F4038B"/>
    <w:rsid w:val="00F4092B"/>
    <w:rsid w:val="00F40BC1"/>
    <w:rsid w:val="00F40E15"/>
    <w:rsid w:val="00F40FDE"/>
    <w:rsid w:val="00F41170"/>
    <w:rsid w:val="00F41181"/>
    <w:rsid w:val="00F41283"/>
    <w:rsid w:val="00F415A1"/>
    <w:rsid w:val="00F4167B"/>
    <w:rsid w:val="00F41A56"/>
    <w:rsid w:val="00F420EE"/>
    <w:rsid w:val="00F42A53"/>
    <w:rsid w:val="00F42BF7"/>
    <w:rsid w:val="00F42D22"/>
    <w:rsid w:val="00F42E71"/>
    <w:rsid w:val="00F43285"/>
    <w:rsid w:val="00F433D8"/>
    <w:rsid w:val="00F435D9"/>
    <w:rsid w:val="00F4370D"/>
    <w:rsid w:val="00F43721"/>
    <w:rsid w:val="00F4382D"/>
    <w:rsid w:val="00F448C7"/>
    <w:rsid w:val="00F448FF"/>
    <w:rsid w:val="00F449E7"/>
    <w:rsid w:val="00F44A6F"/>
    <w:rsid w:val="00F44E25"/>
    <w:rsid w:val="00F44FD7"/>
    <w:rsid w:val="00F45172"/>
    <w:rsid w:val="00F4527D"/>
    <w:rsid w:val="00F456C3"/>
    <w:rsid w:val="00F456E5"/>
    <w:rsid w:val="00F45CCC"/>
    <w:rsid w:val="00F4621A"/>
    <w:rsid w:val="00F46409"/>
    <w:rsid w:val="00F4683A"/>
    <w:rsid w:val="00F46C0E"/>
    <w:rsid w:val="00F46D0D"/>
    <w:rsid w:val="00F4739D"/>
    <w:rsid w:val="00F474B6"/>
    <w:rsid w:val="00F47A34"/>
    <w:rsid w:val="00F47DBC"/>
    <w:rsid w:val="00F47E70"/>
    <w:rsid w:val="00F47FC3"/>
    <w:rsid w:val="00F50821"/>
    <w:rsid w:val="00F5085B"/>
    <w:rsid w:val="00F50B6E"/>
    <w:rsid w:val="00F511C6"/>
    <w:rsid w:val="00F5150D"/>
    <w:rsid w:val="00F51627"/>
    <w:rsid w:val="00F51AD6"/>
    <w:rsid w:val="00F5221F"/>
    <w:rsid w:val="00F529B4"/>
    <w:rsid w:val="00F52BD3"/>
    <w:rsid w:val="00F52F4F"/>
    <w:rsid w:val="00F530D3"/>
    <w:rsid w:val="00F53436"/>
    <w:rsid w:val="00F53630"/>
    <w:rsid w:val="00F53966"/>
    <w:rsid w:val="00F54496"/>
    <w:rsid w:val="00F5453B"/>
    <w:rsid w:val="00F5491D"/>
    <w:rsid w:val="00F54A83"/>
    <w:rsid w:val="00F54B3C"/>
    <w:rsid w:val="00F54C6E"/>
    <w:rsid w:val="00F54DF9"/>
    <w:rsid w:val="00F5509D"/>
    <w:rsid w:val="00F553DB"/>
    <w:rsid w:val="00F55642"/>
    <w:rsid w:val="00F556E3"/>
    <w:rsid w:val="00F5584F"/>
    <w:rsid w:val="00F565BA"/>
    <w:rsid w:val="00F565EB"/>
    <w:rsid w:val="00F56831"/>
    <w:rsid w:val="00F56AFB"/>
    <w:rsid w:val="00F56EA5"/>
    <w:rsid w:val="00F56F19"/>
    <w:rsid w:val="00F5725A"/>
    <w:rsid w:val="00F572B9"/>
    <w:rsid w:val="00F57555"/>
    <w:rsid w:val="00F57674"/>
    <w:rsid w:val="00F57729"/>
    <w:rsid w:val="00F57793"/>
    <w:rsid w:val="00F600ED"/>
    <w:rsid w:val="00F6028E"/>
    <w:rsid w:val="00F60A32"/>
    <w:rsid w:val="00F60C6B"/>
    <w:rsid w:val="00F60DAD"/>
    <w:rsid w:val="00F60DE8"/>
    <w:rsid w:val="00F61034"/>
    <w:rsid w:val="00F61315"/>
    <w:rsid w:val="00F61428"/>
    <w:rsid w:val="00F61596"/>
    <w:rsid w:val="00F6169F"/>
    <w:rsid w:val="00F61839"/>
    <w:rsid w:val="00F6197B"/>
    <w:rsid w:val="00F61A71"/>
    <w:rsid w:val="00F61AF2"/>
    <w:rsid w:val="00F61C8A"/>
    <w:rsid w:val="00F61F41"/>
    <w:rsid w:val="00F61FDC"/>
    <w:rsid w:val="00F620F4"/>
    <w:rsid w:val="00F62947"/>
    <w:rsid w:val="00F62B65"/>
    <w:rsid w:val="00F630BB"/>
    <w:rsid w:val="00F630EA"/>
    <w:rsid w:val="00F631F3"/>
    <w:rsid w:val="00F632EA"/>
    <w:rsid w:val="00F63514"/>
    <w:rsid w:val="00F63675"/>
    <w:rsid w:val="00F63803"/>
    <w:rsid w:val="00F63B87"/>
    <w:rsid w:val="00F63C4C"/>
    <w:rsid w:val="00F63C80"/>
    <w:rsid w:val="00F63EBE"/>
    <w:rsid w:val="00F63F33"/>
    <w:rsid w:val="00F642A0"/>
    <w:rsid w:val="00F643AF"/>
    <w:rsid w:val="00F643F3"/>
    <w:rsid w:val="00F64455"/>
    <w:rsid w:val="00F6447A"/>
    <w:rsid w:val="00F64495"/>
    <w:rsid w:val="00F648D5"/>
    <w:rsid w:val="00F64C85"/>
    <w:rsid w:val="00F64C8A"/>
    <w:rsid w:val="00F64DD5"/>
    <w:rsid w:val="00F652F5"/>
    <w:rsid w:val="00F65624"/>
    <w:rsid w:val="00F65804"/>
    <w:rsid w:val="00F65D0E"/>
    <w:rsid w:val="00F65FC1"/>
    <w:rsid w:val="00F660AF"/>
    <w:rsid w:val="00F660E0"/>
    <w:rsid w:val="00F6676D"/>
    <w:rsid w:val="00F6677F"/>
    <w:rsid w:val="00F66873"/>
    <w:rsid w:val="00F66BF5"/>
    <w:rsid w:val="00F677B1"/>
    <w:rsid w:val="00F677BF"/>
    <w:rsid w:val="00F679AB"/>
    <w:rsid w:val="00F67AD9"/>
    <w:rsid w:val="00F67B55"/>
    <w:rsid w:val="00F67DAA"/>
    <w:rsid w:val="00F67E6F"/>
    <w:rsid w:val="00F67EB3"/>
    <w:rsid w:val="00F702B5"/>
    <w:rsid w:val="00F70887"/>
    <w:rsid w:val="00F70A73"/>
    <w:rsid w:val="00F70A8C"/>
    <w:rsid w:val="00F70ADC"/>
    <w:rsid w:val="00F70B94"/>
    <w:rsid w:val="00F70CBA"/>
    <w:rsid w:val="00F71158"/>
    <w:rsid w:val="00F71600"/>
    <w:rsid w:val="00F716D9"/>
    <w:rsid w:val="00F71954"/>
    <w:rsid w:val="00F719A4"/>
    <w:rsid w:val="00F71ACB"/>
    <w:rsid w:val="00F71B40"/>
    <w:rsid w:val="00F71C01"/>
    <w:rsid w:val="00F71D34"/>
    <w:rsid w:val="00F71F12"/>
    <w:rsid w:val="00F721B6"/>
    <w:rsid w:val="00F723E4"/>
    <w:rsid w:val="00F72AA7"/>
    <w:rsid w:val="00F72B71"/>
    <w:rsid w:val="00F72E8F"/>
    <w:rsid w:val="00F72F38"/>
    <w:rsid w:val="00F72F3E"/>
    <w:rsid w:val="00F73847"/>
    <w:rsid w:val="00F73961"/>
    <w:rsid w:val="00F73E77"/>
    <w:rsid w:val="00F74139"/>
    <w:rsid w:val="00F74376"/>
    <w:rsid w:val="00F74544"/>
    <w:rsid w:val="00F74726"/>
    <w:rsid w:val="00F7473A"/>
    <w:rsid w:val="00F7477D"/>
    <w:rsid w:val="00F7479F"/>
    <w:rsid w:val="00F7493C"/>
    <w:rsid w:val="00F74E89"/>
    <w:rsid w:val="00F74F17"/>
    <w:rsid w:val="00F75099"/>
    <w:rsid w:val="00F75478"/>
    <w:rsid w:val="00F754C8"/>
    <w:rsid w:val="00F755D7"/>
    <w:rsid w:val="00F759C7"/>
    <w:rsid w:val="00F75A13"/>
    <w:rsid w:val="00F75B0B"/>
    <w:rsid w:val="00F75CBF"/>
    <w:rsid w:val="00F75F6C"/>
    <w:rsid w:val="00F76C66"/>
    <w:rsid w:val="00F76D3A"/>
    <w:rsid w:val="00F76D92"/>
    <w:rsid w:val="00F76ECF"/>
    <w:rsid w:val="00F772BF"/>
    <w:rsid w:val="00F7742E"/>
    <w:rsid w:val="00F77B3C"/>
    <w:rsid w:val="00F77C9F"/>
    <w:rsid w:val="00F77F16"/>
    <w:rsid w:val="00F7B609"/>
    <w:rsid w:val="00F80053"/>
    <w:rsid w:val="00F8023F"/>
    <w:rsid w:val="00F805B1"/>
    <w:rsid w:val="00F805BB"/>
    <w:rsid w:val="00F808D4"/>
    <w:rsid w:val="00F80972"/>
    <w:rsid w:val="00F809B1"/>
    <w:rsid w:val="00F80E43"/>
    <w:rsid w:val="00F80E8C"/>
    <w:rsid w:val="00F81114"/>
    <w:rsid w:val="00F81443"/>
    <w:rsid w:val="00F8159D"/>
    <w:rsid w:val="00F816ED"/>
    <w:rsid w:val="00F81A96"/>
    <w:rsid w:val="00F81D2B"/>
    <w:rsid w:val="00F81F46"/>
    <w:rsid w:val="00F81FE4"/>
    <w:rsid w:val="00F820A2"/>
    <w:rsid w:val="00F82A44"/>
    <w:rsid w:val="00F82E0B"/>
    <w:rsid w:val="00F83089"/>
    <w:rsid w:val="00F83095"/>
    <w:rsid w:val="00F831AA"/>
    <w:rsid w:val="00F83380"/>
    <w:rsid w:val="00F837A5"/>
    <w:rsid w:val="00F837B5"/>
    <w:rsid w:val="00F83AAE"/>
    <w:rsid w:val="00F83E3B"/>
    <w:rsid w:val="00F83E56"/>
    <w:rsid w:val="00F840A0"/>
    <w:rsid w:val="00F84162"/>
    <w:rsid w:val="00F841BA"/>
    <w:rsid w:val="00F842B5"/>
    <w:rsid w:val="00F8451B"/>
    <w:rsid w:val="00F8464E"/>
    <w:rsid w:val="00F84B16"/>
    <w:rsid w:val="00F84EC4"/>
    <w:rsid w:val="00F854AA"/>
    <w:rsid w:val="00F8562B"/>
    <w:rsid w:val="00F856A8"/>
    <w:rsid w:val="00F858B9"/>
    <w:rsid w:val="00F85F70"/>
    <w:rsid w:val="00F85FE4"/>
    <w:rsid w:val="00F86137"/>
    <w:rsid w:val="00F8635D"/>
    <w:rsid w:val="00F8639F"/>
    <w:rsid w:val="00F86434"/>
    <w:rsid w:val="00F8659D"/>
    <w:rsid w:val="00F8676F"/>
    <w:rsid w:val="00F86CB8"/>
    <w:rsid w:val="00F86DC4"/>
    <w:rsid w:val="00F8701D"/>
    <w:rsid w:val="00F87030"/>
    <w:rsid w:val="00F87064"/>
    <w:rsid w:val="00F8717D"/>
    <w:rsid w:val="00F871D5"/>
    <w:rsid w:val="00F8733A"/>
    <w:rsid w:val="00F8753F"/>
    <w:rsid w:val="00F8778E"/>
    <w:rsid w:val="00F87BB3"/>
    <w:rsid w:val="00F87BBA"/>
    <w:rsid w:val="00F9009E"/>
    <w:rsid w:val="00F904C9"/>
    <w:rsid w:val="00F90714"/>
    <w:rsid w:val="00F90D34"/>
    <w:rsid w:val="00F90E47"/>
    <w:rsid w:val="00F910D0"/>
    <w:rsid w:val="00F91201"/>
    <w:rsid w:val="00F914AD"/>
    <w:rsid w:val="00F91D1A"/>
    <w:rsid w:val="00F920A4"/>
    <w:rsid w:val="00F922DD"/>
    <w:rsid w:val="00F9239D"/>
    <w:rsid w:val="00F923CF"/>
    <w:rsid w:val="00F92602"/>
    <w:rsid w:val="00F92636"/>
    <w:rsid w:val="00F92A00"/>
    <w:rsid w:val="00F92AA3"/>
    <w:rsid w:val="00F92C25"/>
    <w:rsid w:val="00F92F96"/>
    <w:rsid w:val="00F930F5"/>
    <w:rsid w:val="00F93238"/>
    <w:rsid w:val="00F938AC"/>
    <w:rsid w:val="00F939F5"/>
    <w:rsid w:val="00F93A4C"/>
    <w:rsid w:val="00F93CFE"/>
    <w:rsid w:val="00F93D30"/>
    <w:rsid w:val="00F93D50"/>
    <w:rsid w:val="00F94173"/>
    <w:rsid w:val="00F94501"/>
    <w:rsid w:val="00F948B5"/>
    <w:rsid w:val="00F94ACD"/>
    <w:rsid w:val="00F94CB8"/>
    <w:rsid w:val="00F94D69"/>
    <w:rsid w:val="00F94F88"/>
    <w:rsid w:val="00F95111"/>
    <w:rsid w:val="00F95214"/>
    <w:rsid w:val="00F95684"/>
    <w:rsid w:val="00F956E5"/>
    <w:rsid w:val="00F95904"/>
    <w:rsid w:val="00F961B4"/>
    <w:rsid w:val="00F96666"/>
    <w:rsid w:val="00F9668F"/>
    <w:rsid w:val="00F96B80"/>
    <w:rsid w:val="00F96CFB"/>
    <w:rsid w:val="00F96DE2"/>
    <w:rsid w:val="00F96F1A"/>
    <w:rsid w:val="00F9714A"/>
    <w:rsid w:val="00F971CF"/>
    <w:rsid w:val="00F97226"/>
    <w:rsid w:val="00F977A1"/>
    <w:rsid w:val="00F97D87"/>
    <w:rsid w:val="00F97DB7"/>
    <w:rsid w:val="00F97E32"/>
    <w:rsid w:val="00F97F63"/>
    <w:rsid w:val="00F9CBA8"/>
    <w:rsid w:val="00FA0088"/>
    <w:rsid w:val="00FA014F"/>
    <w:rsid w:val="00FA026E"/>
    <w:rsid w:val="00FA0384"/>
    <w:rsid w:val="00FA0427"/>
    <w:rsid w:val="00FA051C"/>
    <w:rsid w:val="00FA06E7"/>
    <w:rsid w:val="00FA0A29"/>
    <w:rsid w:val="00FA0AD8"/>
    <w:rsid w:val="00FA1294"/>
    <w:rsid w:val="00FA14CF"/>
    <w:rsid w:val="00FA152D"/>
    <w:rsid w:val="00FA156E"/>
    <w:rsid w:val="00FA1CDA"/>
    <w:rsid w:val="00FA2102"/>
    <w:rsid w:val="00FA2491"/>
    <w:rsid w:val="00FA24B9"/>
    <w:rsid w:val="00FA2710"/>
    <w:rsid w:val="00FA29A1"/>
    <w:rsid w:val="00FA2AC0"/>
    <w:rsid w:val="00FA2F24"/>
    <w:rsid w:val="00FA3043"/>
    <w:rsid w:val="00FA370C"/>
    <w:rsid w:val="00FA397A"/>
    <w:rsid w:val="00FA39A6"/>
    <w:rsid w:val="00FA3BE3"/>
    <w:rsid w:val="00FA3C7D"/>
    <w:rsid w:val="00FA4819"/>
    <w:rsid w:val="00FA4CB7"/>
    <w:rsid w:val="00FA4CEA"/>
    <w:rsid w:val="00FA51FD"/>
    <w:rsid w:val="00FA53E9"/>
    <w:rsid w:val="00FA59C4"/>
    <w:rsid w:val="00FA5EF4"/>
    <w:rsid w:val="00FA5FDB"/>
    <w:rsid w:val="00FA630B"/>
    <w:rsid w:val="00FA63C2"/>
    <w:rsid w:val="00FA65C4"/>
    <w:rsid w:val="00FA65F2"/>
    <w:rsid w:val="00FA668C"/>
    <w:rsid w:val="00FA68BC"/>
    <w:rsid w:val="00FA69B3"/>
    <w:rsid w:val="00FA6B15"/>
    <w:rsid w:val="00FA6B59"/>
    <w:rsid w:val="00FA6B7E"/>
    <w:rsid w:val="00FA6DC6"/>
    <w:rsid w:val="00FA762A"/>
    <w:rsid w:val="00FA7CA0"/>
    <w:rsid w:val="00FB019E"/>
    <w:rsid w:val="00FB0834"/>
    <w:rsid w:val="00FB089B"/>
    <w:rsid w:val="00FB0BFB"/>
    <w:rsid w:val="00FB149E"/>
    <w:rsid w:val="00FB1692"/>
    <w:rsid w:val="00FB17D0"/>
    <w:rsid w:val="00FB1B90"/>
    <w:rsid w:val="00FB1FB2"/>
    <w:rsid w:val="00FB203A"/>
    <w:rsid w:val="00FB20AA"/>
    <w:rsid w:val="00FB27E2"/>
    <w:rsid w:val="00FB2835"/>
    <w:rsid w:val="00FB2BAF"/>
    <w:rsid w:val="00FB2ED6"/>
    <w:rsid w:val="00FB3043"/>
    <w:rsid w:val="00FB3110"/>
    <w:rsid w:val="00FB33F4"/>
    <w:rsid w:val="00FB3501"/>
    <w:rsid w:val="00FB357D"/>
    <w:rsid w:val="00FB3FC9"/>
    <w:rsid w:val="00FB485E"/>
    <w:rsid w:val="00FB4938"/>
    <w:rsid w:val="00FB4EB9"/>
    <w:rsid w:val="00FB50AA"/>
    <w:rsid w:val="00FB5359"/>
    <w:rsid w:val="00FB58A4"/>
    <w:rsid w:val="00FB6002"/>
    <w:rsid w:val="00FB6074"/>
    <w:rsid w:val="00FB60EB"/>
    <w:rsid w:val="00FB6101"/>
    <w:rsid w:val="00FB633F"/>
    <w:rsid w:val="00FB637D"/>
    <w:rsid w:val="00FB6391"/>
    <w:rsid w:val="00FB653E"/>
    <w:rsid w:val="00FB6ACD"/>
    <w:rsid w:val="00FB6B6C"/>
    <w:rsid w:val="00FB6D2F"/>
    <w:rsid w:val="00FB7049"/>
    <w:rsid w:val="00FB70F5"/>
    <w:rsid w:val="00FB771D"/>
    <w:rsid w:val="00FB797C"/>
    <w:rsid w:val="00FB7C3E"/>
    <w:rsid w:val="00FB7CA8"/>
    <w:rsid w:val="00FB7EB7"/>
    <w:rsid w:val="00FC0198"/>
    <w:rsid w:val="00FC0544"/>
    <w:rsid w:val="00FC0553"/>
    <w:rsid w:val="00FC0973"/>
    <w:rsid w:val="00FC0B3A"/>
    <w:rsid w:val="00FC0B64"/>
    <w:rsid w:val="00FC0E1B"/>
    <w:rsid w:val="00FC1230"/>
    <w:rsid w:val="00FC124F"/>
    <w:rsid w:val="00FC1547"/>
    <w:rsid w:val="00FC1699"/>
    <w:rsid w:val="00FC1E24"/>
    <w:rsid w:val="00FC1E5C"/>
    <w:rsid w:val="00FC1F6E"/>
    <w:rsid w:val="00FC2019"/>
    <w:rsid w:val="00FC204C"/>
    <w:rsid w:val="00FC2AA7"/>
    <w:rsid w:val="00FC2E13"/>
    <w:rsid w:val="00FC305A"/>
    <w:rsid w:val="00FC39D5"/>
    <w:rsid w:val="00FC3D6F"/>
    <w:rsid w:val="00FC434C"/>
    <w:rsid w:val="00FC4383"/>
    <w:rsid w:val="00FC43BF"/>
    <w:rsid w:val="00FC47A3"/>
    <w:rsid w:val="00FC47BE"/>
    <w:rsid w:val="00FC4D90"/>
    <w:rsid w:val="00FC4DF8"/>
    <w:rsid w:val="00FC50F8"/>
    <w:rsid w:val="00FC5220"/>
    <w:rsid w:val="00FC524E"/>
    <w:rsid w:val="00FC56C3"/>
    <w:rsid w:val="00FC583B"/>
    <w:rsid w:val="00FC5AD2"/>
    <w:rsid w:val="00FC604A"/>
    <w:rsid w:val="00FC6100"/>
    <w:rsid w:val="00FC624B"/>
    <w:rsid w:val="00FC63F2"/>
    <w:rsid w:val="00FC6475"/>
    <w:rsid w:val="00FC658A"/>
    <w:rsid w:val="00FC6658"/>
    <w:rsid w:val="00FC667A"/>
    <w:rsid w:val="00FC6A13"/>
    <w:rsid w:val="00FC6A1C"/>
    <w:rsid w:val="00FC6E7B"/>
    <w:rsid w:val="00FC6EC3"/>
    <w:rsid w:val="00FC71AB"/>
    <w:rsid w:val="00FC7271"/>
    <w:rsid w:val="00FC72F0"/>
    <w:rsid w:val="00FC787B"/>
    <w:rsid w:val="00FC7A24"/>
    <w:rsid w:val="00FC7C0A"/>
    <w:rsid w:val="00FC7E4F"/>
    <w:rsid w:val="00FC7E6D"/>
    <w:rsid w:val="00FD013A"/>
    <w:rsid w:val="00FD0256"/>
    <w:rsid w:val="00FD05CB"/>
    <w:rsid w:val="00FD08E9"/>
    <w:rsid w:val="00FD0BE1"/>
    <w:rsid w:val="00FD0CA8"/>
    <w:rsid w:val="00FD0DAD"/>
    <w:rsid w:val="00FD113D"/>
    <w:rsid w:val="00FD16F7"/>
    <w:rsid w:val="00FD1BD7"/>
    <w:rsid w:val="00FD1E2E"/>
    <w:rsid w:val="00FD2067"/>
    <w:rsid w:val="00FD2446"/>
    <w:rsid w:val="00FD247B"/>
    <w:rsid w:val="00FD2709"/>
    <w:rsid w:val="00FD271C"/>
    <w:rsid w:val="00FD398C"/>
    <w:rsid w:val="00FD3E02"/>
    <w:rsid w:val="00FD3E10"/>
    <w:rsid w:val="00FD3EE0"/>
    <w:rsid w:val="00FD4039"/>
    <w:rsid w:val="00FD42F5"/>
    <w:rsid w:val="00FD4334"/>
    <w:rsid w:val="00FD47DD"/>
    <w:rsid w:val="00FD4B3F"/>
    <w:rsid w:val="00FD4BE1"/>
    <w:rsid w:val="00FD4D14"/>
    <w:rsid w:val="00FD4D45"/>
    <w:rsid w:val="00FD508E"/>
    <w:rsid w:val="00FD50AE"/>
    <w:rsid w:val="00FD50D9"/>
    <w:rsid w:val="00FD5971"/>
    <w:rsid w:val="00FD5CA7"/>
    <w:rsid w:val="00FD5D68"/>
    <w:rsid w:val="00FD6347"/>
    <w:rsid w:val="00FD653E"/>
    <w:rsid w:val="00FD66C8"/>
    <w:rsid w:val="00FD682B"/>
    <w:rsid w:val="00FD697A"/>
    <w:rsid w:val="00FD6BB1"/>
    <w:rsid w:val="00FD6F80"/>
    <w:rsid w:val="00FD711A"/>
    <w:rsid w:val="00FD72DF"/>
    <w:rsid w:val="00FD7725"/>
    <w:rsid w:val="00FD791A"/>
    <w:rsid w:val="00FD7C05"/>
    <w:rsid w:val="00FE0229"/>
    <w:rsid w:val="00FE0266"/>
    <w:rsid w:val="00FE04FE"/>
    <w:rsid w:val="00FE0B51"/>
    <w:rsid w:val="00FE0B5B"/>
    <w:rsid w:val="00FE0C6D"/>
    <w:rsid w:val="00FE0D47"/>
    <w:rsid w:val="00FE0F0F"/>
    <w:rsid w:val="00FE1091"/>
    <w:rsid w:val="00FE120C"/>
    <w:rsid w:val="00FE1266"/>
    <w:rsid w:val="00FE1C28"/>
    <w:rsid w:val="00FE1F09"/>
    <w:rsid w:val="00FE2061"/>
    <w:rsid w:val="00FE23E6"/>
    <w:rsid w:val="00FE2893"/>
    <w:rsid w:val="00FE2C70"/>
    <w:rsid w:val="00FE2F34"/>
    <w:rsid w:val="00FE309A"/>
    <w:rsid w:val="00FE3394"/>
    <w:rsid w:val="00FE33E7"/>
    <w:rsid w:val="00FE36CD"/>
    <w:rsid w:val="00FE3750"/>
    <w:rsid w:val="00FE37C5"/>
    <w:rsid w:val="00FE3874"/>
    <w:rsid w:val="00FE3902"/>
    <w:rsid w:val="00FE3CDD"/>
    <w:rsid w:val="00FE459A"/>
    <w:rsid w:val="00FE517F"/>
    <w:rsid w:val="00FE5274"/>
    <w:rsid w:val="00FE5EAA"/>
    <w:rsid w:val="00FE5F3E"/>
    <w:rsid w:val="00FE63BD"/>
    <w:rsid w:val="00FE70C0"/>
    <w:rsid w:val="00FE7D87"/>
    <w:rsid w:val="00FE7EE3"/>
    <w:rsid w:val="00FF0175"/>
    <w:rsid w:val="00FF035B"/>
    <w:rsid w:val="00FF0456"/>
    <w:rsid w:val="00FF0593"/>
    <w:rsid w:val="00FF0653"/>
    <w:rsid w:val="00FF0771"/>
    <w:rsid w:val="00FF0BCA"/>
    <w:rsid w:val="00FF0C63"/>
    <w:rsid w:val="00FF137A"/>
    <w:rsid w:val="00FF14F3"/>
    <w:rsid w:val="00FF168B"/>
    <w:rsid w:val="00FF176A"/>
    <w:rsid w:val="00FF1845"/>
    <w:rsid w:val="00FF1B11"/>
    <w:rsid w:val="00FF1C26"/>
    <w:rsid w:val="00FF244F"/>
    <w:rsid w:val="00FF24EF"/>
    <w:rsid w:val="00FF2F90"/>
    <w:rsid w:val="00FF3117"/>
    <w:rsid w:val="00FF329A"/>
    <w:rsid w:val="00FF3635"/>
    <w:rsid w:val="00FF36B8"/>
    <w:rsid w:val="00FF3843"/>
    <w:rsid w:val="00FF386F"/>
    <w:rsid w:val="00FF399F"/>
    <w:rsid w:val="00FF3ACA"/>
    <w:rsid w:val="00FF3B21"/>
    <w:rsid w:val="00FF3B86"/>
    <w:rsid w:val="00FF3CB0"/>
    <w:rsid w:val="00FF3CDE"/>
    <w:rsid w:val="00FF4042"/>
    <w:rsid w:val="00FF44B2"/>
    <w:rsid w:val="00FF4606"/>
    <w:rsid w:val="00FF4CC1"/>
    <w:rsid w:val="00FF4E8A"/>
    <w:rsid w:val="00FF5033"/>
    <w:rsid w:val="00FF5054"/>
    <w:rsid w:val="00FF53A2"/>
    <w:rsid w:val="00FF55BD"/>
    <w:rsid w:val="00FF5752"/>
    <w:rsid w:val="00FF5B20"/>
    <w:rsid w:val="00FF6012"/>
    <w:rsid w:val="00FF6045"/>
    <w:rsid w:val="00FF61B3"/>
    <w:rsid w:val="00FF61D5"/>
    <w:rsid w:val="00FF62B9"/>
    <w:rsid w:val="00FF63CE"/>
    <w:rsid w:val="00FF64D5"/>
    <w:rsid w:val="00FF65AD"/>
    <w:rsid w:val="00FF69BD"/>
    <w:rsid w:val="00FF700F"/>
    <w:rsid w:val="00FF71CC"/>
    <w:rsid w:val="00FF7683"/>
    <w:rsid w:val="00FF7809"/>
    <w:rsid w:val="00FF79C2"/>
    <w:rsid w:val="00FF7B38"/>
    <w:rsid w:val="00FF7D17"/>
    <w:rsid w:val="00FF7E77"/>
    <w:rsid w:val="0116ED2B"/>
    <w:rsid w:val="011D83A8"/>
    <w:rsid w:val="012B8783"/>
    <w:rsid w:val="01302FE9"/>
    <w:rsid w:val="01328E0E"/>
    <w:rsid w:val="013E1D57"/>
    <w:rsid w:val="01413D70"/>
    <w:rsid w:val="014177E0"/>
    <w:rsid w:val="014A045D"/>
    <w:rsid w:val="0157053B"/>
    <w:rsid w:val="016252B3"/>
    <w:rsid w:val="0170D93C"/>
    <w:rsid w:val="0179DFE3"/>
    <w:rsid w:val="01A276A6"/>
    <w:rsid w:val="01A5BDCD"/>
    <w:rsid w:val="01C37BAE"/>
    <w:rsid w:val="01C6FAF6"/>
    <w:rsid w:val="01C9098E"/>
    <w:rsid w:val="01EC0EC9"/>
    <w:rsid w:val="01EE7D56"/>
    <w:rsid w:val="01FBED31"/>
    <w:rsid w:val="02062BFC"/>
    <w:rsid w:val="022C7A6D"/>
    <w:rsid w:val="022FF0F1"/>
    <w:rsid w:val="023E1131"/>
    <w:rsid w:val="024B4128"/>
    <w:rsid w:val="0266622B"/>
    <w:rsid w:val="027261E4"/>
    <w:rsid w:val="0275687A"/>
    <w:rsid w:val="02779433"/>
    <w:rsid w:val="0280E11D"/>
    <w:rsid w:val="02862B40"/>
    <w:rsid w:val="02984A67"/>
    <w:rsid w:val="02A0CCF5"/>
    <w:rsid w:val="02AD5F91"/>
    <w:rsid w:val="02B0ABDA"/>
    <w:rsid w:val="02B4A6A7"/>
    <w:rsid w:val="02C0D62C"/>
    <w:rsid w:val="02C1CC6F"/>
    <w:rsid w:val="02E1A69D"/>
    <w:rsid w:val="02ED9D13"/>
    <w:rsid w:val="0305C6CA"/>
    <w:rsid w:val="0335EC3E"/>
    <w:rsid w:val="03425CBA"/>
    <w:rsid w:val="0343823D"/>
    <w:rsid w:val="036DA92F"/>
    <w:rsid w:val="038CAB39"/>
    <w:rsid w:val="0393A432"/>
    <w:rsid w:val="03A3FC6D"/>
    <w:rsid w:val="03A8E143"/>
    <w:rsid w:val="03B0A652"/>
    <w:rsid w:val="03D3031A"/>
    <w:rsid w:val="03D70791"/>
    <w:rsid w:val="03DDFD7F"/>
    <w:rsid w:val="03DE6202"/>
    <w:rsid w:val="03FAA4C8"/>
    <w:rsid w:val="040C74F7"/>
    <w:rsid w:val="040E5C3E"/>
    <w:rsid w:val="0414CC64"/>
    <w:rsid w:val="041960F1"/>
    <w:rsid w:val="041D3E51"/>
    <w:rsid w:val="04323BB7"/>
    <w:rsid w:val="043A1039"/>
    <w:rsid w:val="044E1E81"/>
    <w:rsid w:val="0453EEEB"/>
    <w:rsid w:val="0465C5A0"/>
    <w:rsid w:val="04667EDA"/>
    <w:rsid w:val="04921040"/>
    <w:rsid w:val="04931514"/>
    <w:rsid w:val="04A72AA3"/>
    <w:rsid w:val="04BDB96B"/>
    <w:rsid w:val="04C67086"/>
    <w:rsid w:val="04EBA78A"/>
    <w:rsid w:val="0509D49B"/>
    <w:rsid w:val="050B4003"/>
    <w:rsid w:val="050CF300"/>
    <w:rsid w:val="0517A86D"/>
    <w:rsid w:val="052214E3"/>
    <w:rsid w:val="0528C250"/>
    <w:rsid w:val="05304E14"/>
    <w:rsid w:val="053531B6"/>
    <w:rsid w:val="054F4268"/>
    <w:rsid w:val="0564C2EE"/>
    <w:rsid w:val="0587CC84"/>
    <w:rsid w:val="058B7EFF"/>
    <w:rsid w:val="05BBF9B2"/>
    <w:rsid w:val="05C25B73"/>
    <w:rsid w:val="05CA0B40"/>
    <w:rsid w:val="05CBC223"/>
    <w:rsid w:val="05CEAC7B"/>
    <w:rsid w:val="05D0DE6A"/>
    <w:rsid w:val="05D6B996"/>
    <w:rsid w:val="05D7BB21"/>
    <w:rsid w:val="05DBCB80"/>
    <w:rsid w:val="05E8E63D"/>
    <w:rsid w:val="05FE9AF4"/>
    <w:rsid w:val="05FF0114"/>
    <w:rsid w:val="0602A10E"/>
    <w:rsid w:val="0604D5BE"/>
    <w:rsid w:val="061065A4"/>
    <w:rsid w:val="06128240"/>
    <w:rsid w:val="062C45E0"/>
    <w:rsid w:val="064E3725"/>
    <w:rsid w:val="064EFF59"/>
    <w:rsid w:val="065D51D5"/>
    <w:rsid w:val="06686715"/>
    <w:rsid w:val="0671627E"/>
    <w:rsid w:val="067C9F70"/>
    <w:rsid w:val="067CC655"/>
    <w:rsid w:val="068463D9"/>
    <w:rsid w:val="06B20911"/>
    <w:rsid w:val="06B3FC87"/>
    <w:rsid w:val="06B83180"/>
    <w:rsid w:val="06BE082C"/>
    <w:rsid w:val="06C264F6"/>
    <w:rsid w:val="06C4AADC"/>
    <w:rsid w:val="06C74554"/>
    <w:rsid w:val="06CA2AF4"/>
    <w:rsid w:val="070AF3BF"/>
    <w:rsid w:val="0721FD1E"/>
    <w:rsid w:val="0724BED1"/>
    <w:rsid w:val="074A0734"/>
    <w:rsid w:val="074F5893"/>
    <w:rsid w:val="075C9E8B"/>
    <w:rsid w:val="075DB9F5"/>
    <w:rsid w:val="075E8DCD"/>
    <w:rsid w:val="077628E5"/>
    <w:rsid w:val="077E240A"/>
    <w:rsid w:val="077E509A"/>
    <w:rsid w:val="07895CBC"/>
    <w:rsid w:val="07946DBD"/>
    <w:rsid w:val="07959368"/>
    <w:rsid w:val="07B83F85"/>
    <w:rsid w:val="07C6D57A"/>
    <w:rsid w:val="07EE9CD8"/>
    <w:rsid w:val="07F830A9"/>
    <w:rsid w:val="08205CD4"/>
    <w:rsid w:val="0836586E"/>
    <w:rsid w:val="08439E8E"/>
    <w:rsid w:val="084AA645"/>
    <w:rsid w:val="0876C173"/>
    <w:rsid w:val="0880AF5B"/>
    <w:rsid w:val="088DEB5A"/>
    <w:rsid w:val="08917972"/>
    <w:rsid w:val="0895E299"/>
    <w:rsid w:val="08B2DBE7"/>
    <w:rsid w:val="08C4AEE4"/>
    <w:rsid w:val="08C4E513"/>
    <w:rsid w:val="08DE87D9"/>
    <w:rsid w:val="08EA8C77"/>
    <w:rsid w:val="08FAF586"/>
    <w:rsid w:val="090CFE97"/>
    <w:rsid w:val="092A054C"/>
    <w:rsid w:val="092F8C5D"/>
    <w:rsid w:val="095CD902"/>
    <w:rsid w:val="09BC5E2F"/>
    <w:rsid w:val="09BE01A8"/>
    <w:rsid w:val="09C5EA31"/>
    <w:rsid w:val="09CA0723"/>
    <w:rsid w:val="09CFDB88"/>
    <w:rsid w:val="09D2BFAB"/>
    <w:rsid w:val="09D3F65A"/>
    <w:rsid w:val="0A154011"/>
    <w:rsid w:val="0A2B2216"/>
    <w:rsid w:val="0A466AF5"/>
    <w:rsid w:val="0A503B64"/>
    <w:rsid w:val="0A62E291"/>
    <w:rsid w:val="0A748C5B"/>
    <w:rsid w:val="0A819F4B"/>
    <w:rsid w:val="0A8850A3"/>
    <w:rsid w:val="0A8F7ACF"/>
    <w:rsid w:val="0A950622"/>
    <w:rsid w:val="0AA99869"/>
    <w:rsid w:val="0AB89D63"/>
    <w:rsid w:val="0AE1A3EC"/>
    <w:rsid w:val="0AE91584"/>
    <w:rsid w:val="0AEE6DD8"/>
    <w:rsid w:val="0B031EB4"/>
    <w:rsid w:val="0B0F5C97"/>
    <w:rsid w:val="0B0FA51C"/>
    <w:rsid w:val="0B33CBFD"/>
    <w:rsid w:val="0B3B4DC5"/>
    <w:rsid w:val="0B5C70D2"/>
    <w:rsid w:val="0B61D9A3"/>
    <w:rsid w:val="0B637156"/>
    <w:rsid w:val="0B683B73"/>
    <w:rsid w:val="0B77C8CA"/>
    <w:rsid w:val="0BD48C1B"/>
    <w:rsid w:val="0BD4C86F"/>
    <w:rsid w:val="0BD8ABBC"/>
    <w:rsid w:val="0BE46BF7"/>
    <w:rsid w:val="0BEDC0FD"/>
    <w:rsid w:val="0C05D51B"/>
    <w:rsid w:val="0C0B8A22"/>
    <w:rsid w:val="0C133C47"/>
    <w:rsid w:val="0C150859"/>
    <w:rsid w:val="0C19A1FB"/>
    <w:rsid w:val="0C3AD7B6"/>
    <w:rsid w:val="0C5874E7"/>
    <w:rsid w:val="0C72A77C"/>
    <w:rsid w:val="0C75D574"/>
    <w:rsid w:val="0C8358BE"/>
    <w:rsid w:val="0CB19A5C"/>
    <w:rsid w:val="0CB63B55"/>
    <w:rsid w:val="0CB6BC0D"/>
    <w:rsid w:val="0CD7DFC0"/>
    <w:rsid w:val="0CE64558"/>
    <w:rsid w:val="0CF445EA"/>
    <w:rsid w:val="0D07AD77"/>
    <w:rsid w:val="0D15485B"/>
    <w:rsid w:val="0D1DDFEF"/>
    <w:rsid w:val="0D359D05"/>
    <w:rsid w:val="0D3F816C"/>
    <w:rsid w:val="0D46D21E"/>
    <w:rsid w:val="0D4F78C0"/>
    <w:rsid w:val="0D5FBCFD"/>
    <w:rsid w:val="0D8895AB"/>
    <w:rsid w:val="0D893405"/>
    <w:rsid w:val="0D902CD1"/>
    <w:rsid w:val="0D91C6BA"/>
    <w:rsid w:val="0D9C258D"/>
    <w:rsid w:val="0DA7ECEB"/>
    <w:rsid w:val="0DA92E15"/>
    <w:rsid w:val="0DB3658F"/>
    <w:rsid w:val="0DC722D0"/>
    <w:rsid w:val="0DD36C1D"/>
    <w:rsid w:val="0DD47582"/>
    <w:rsid w:val="0DD6A9EE"/>
    <w:rsid w:val="0DD6C071"/>
    <w:rsid w:val="0DE10558"/>
    <w:rsid w:val="0DE20908"/>
    <w:rsid w:val="0DE286C5"/>
    <w:rsid w:val="0DE3035F"/>
    <w:rsid w:val="0DF7F10C"/>
    <w:rsid w:val="0E0A0C9A"/>
    <w:rsid w:val="0E11B71E"/>
    <w:rsid w:val="0E42100A"/>
    <w:rsid w:val="0E42E525"/>
    <w:rsid w:val="0E4EC4C1"/>
    <w:rsid w:val="0E514BB8"/>
    <w:rsid w:val="0E52C711"/>
    <w:rsid w:val="0E615C32"/>
    <w:rsid w:val="0E7C6815"/>
    <w:rsid w:val="0E833731"/>
    <w:rsid w:val="0E89E3BD"/>
    <w:rsid w:val="0E8B95D9"/>
    <w:rsid w:val="0EA641C3"/>
    <w:rsid w:val="0EA8A71D"/>
    <w:rsid w:val="0EB60E50"/>
    <w:rsid w:val="0EC7D766"/>
    <w:rsid w:val="0ED82F01"/>
    <w:rsid w:val="0EDE6BA6"/>
    <w:rsid w:val="0EF200E8"/>
    <w:rsid w:val="0EF9F403"/>
    <w:rsid w:val="0EFF36CC"/>
    <w:rsid w:val="0F0EADE9"/>
    <w:rsid w:val="0F15F656"/>
    <w:rsid w:val="0F1BA826"/>
    <w:rsid w:val="0F311C14"/>
    <w:rsid w:val="0F50ACA1"/>
    <w:rsid w:val="0F5464CB"/>
    <w:rsid w:val="0F6278CF"/>
    <w:rsid w:val="0F9829CE"/>
    <w:rsid w:val="0FAF1E0E"/>
    <w:rsid w:val="0FD4048D"/>
    <w:rsid w:val="0FE3E81C"/>
    <w:rsid w:val="0FE45B02"/>
    <w:rsid w:val="0FE52525"/>
    <w:rsid w:val="0FEF6CDF"/>
    <w:rsid w:val="1026E13D"/>
    <w:rsid w:val="103DE2C2"/>
    <w:rsid w:val="103F5E95"/>
    <w:rsid w:val="1041BC38"/>
    <w:rsid w:val="104D62AA"/>
    <w:rsid w:val="10509252"/>
    <w:rsid w:val="105706CC"/>
    <w:rsid w:val="1070F187"/>
    <w:rsid w:val="10827F9E"/>
    <w:rsid w:val="1089A71A"/>
    <w:rsid w:val="1096AA4A"/>
    <w:rsid w:val="10A51B87"/>
    <w:rsid w:val="10A960F5"/>
    <w:rsid w:val="10A9AECF"/>
    <w:rsid w:val="10B3F47C"/>
    <w:rsid w:val="10DF923A"/>
    <w:rsid w:val="10E0ED0B"/>
    <w:rsid w:val="10ECB8FB"/>
    <w:rsid w:val="10ED9F27"/>
    <w:rsid w:val="10F58A42"/>
    <w:rsid w:val="10FB3A74"/>
    <w:rsid w:val="111A73D5"/>
    <w:rsid w:val="111B01E5"/>
    <w:rsid w:val="113B6F0C"/>
    <w:rsid w:val="1145F85E"/>
    <w:rsid w:val="114D8534"/>
    <w:rsid w:val="1151E3BF"/>
    <w:rsid w:val="116EC63A"/>
    <w:rsid w:val="1187DC4A"/>
    <w:rsid w:val="11A2F542"/>
    <w:rsid w:val="11A6E028"/>
    <w:rsid w:val="11C3F2D8"/>
    <w:rsid w:val="11D7D842"/>
    <w:rsid w:val="11D897A5"/>
    <w:rsid w:val="11EA476F"/>
    <w:rsid w:val="11EA4F7F"/>
    <w:rsid w:val="11EC50B4"/>
    <w:rsid w:val="11F8EA30"/>
    <w:rsid w:val="11FF7E7C"/>
    <w:rsid w:val="1216D458"/>
    <w:rsid w:val="122389E2"/>
    <w:rsid w:val="12245915"/>
    <w:rsid w:val="12290452"/>
    <w:rsid w:val="122F3173"/>
    <w:rsid w:val="12420C93"/>
    <w:rsid w:val="125B4650"/>
    <w:rsid w:val="12660064"/>
    <w:rsid w:val="126B7291"/>
    <w:rsid w:val="126BDCB2"/>
    <w:rsid w:val="12781388"/>
    <w:rsid w:val="127BD820"/>
    <w:rsid w:val="128D24B7"/>
    <w:rsid w:val="12925A2A"/>
    <w:rsid w:val="12984F93"/>
    <w:rsid w:val="1298812D"/>
    <w:rsid w:val="129BA3D3"/>
    <w:rsid w:val="129EDE6A"/>
    <w:rsid w:val="12A278D6"/>
    <w:rsid w:val="12C3607B"/>
    <w:rsid w:val="12DA8C8E"/>
    <w:rsid w:val="12E62176"/>
    <w:rsid w:val="12FE588F"/>
    <w:rsid w:val="130E1666"/>
    <w:rsid w:val="132C3ECE"/>
    <w:rsid w:val="132F9208"/>
    <w:rsid w:val="1343B4E1"/>
    <w:rsid w:val="1354A36D"/>
    <w:rsid w:val="135BF791"/>
    <w:rsid w:val="136566BD"/>
    <w:rsid w:val="1368B1A4"/>
    <w:rsid w:val="136F2CDB"/>
    <w:rsid w:val="1385EF4A"/>
    <w:rsid w:val="138C41BA"/>
    <w:rsid w:val="1395D861"/>
    <w:rsid w:val="1396F8BE"/>
    <w:rsid w:val="13AA3DF4"/>
    <w:rsid w:val="13E51AC2"/>
    <w:rsid w:val="13F05B66"/>
    <w:rsid w:val="140535CC"/>
    <w:rsid w:val="142B9CD1"/>
    <w:rsid w:val="142C86F8"/>
    <w:rsid w:val="146A7731"/>
    <w:rsid w:val="1470FC13"/>
    <w:rsid w:val="149DAE14"/>
    <w:rsid w:val="14C4138F"/>
    <w:rsid w:val="14D6013F"/>
    <w:rsid w:val="14E48E96"/>
    <w:rsid w:val="14EEAE96"/>
    <w:rsid w:val="15168904"/>
    <w:rsid w:val="153638A6"/>
    <w:rsid w:val="153EF8CC"/>
    <w:rsid w:val="155A3AEE"/>
    <w:rsid w:val="1563E181"/>
    <w:rsid w:val="156767BC"/>
    <w:rsid w:val="156F9247"/>
    <w:rsid w:val="1573A2E2"/>
    <w:rsid w:val="15890EA3"/>
    <w:rsid w:val="158C8C8B"/>
    <w:rsid w:val="158F4A27"/>
    <w:rsid w:val="15C06200"/>
    <w:rsid w:val="15F223EA"/>
    <w:rsid w:val="1604477D"/>
    <w:rsid w:val="162AC674"/>
    <w:rsid w:val="164702C1"/>
    <w:rsid w:val="164784F2"/>
    <w:rsid w:val="16492B01"/>
    <w:rsid w:val="1657458F"/>
    <w:rsid w:val="167E2F42"/>
    <w:rsid w:val="16A4AE8D"/>
    <w:rsid w:val="16BA02B6"/>
    <w:rsid w:val="16D136BC"/>
    <w:rsid w:val="16D31B8D"/>
    <w:rsid w:val="16D386EE"/>
    <w:rsid w:val="16DE638F"/>
    <w:rsid w:val="16EC5D7F"/>
    <w:rsid w:val="16F0A2D7"/>
    <w:rsid w:val="1702D488"/>
    <w:rsid w:val="17058DBE"/>
    <w:rsid w:val="171C8129"/>
    <w:rsid w:val="172CE283"/>
    <w:rsid w:val="1730D2CB"/>
    <w:rsid w:val="1746F5C4"/>
    <w:rsid w:val="175407F4"/>
    <w:rsid w:val="1772E3B6"/>
    <w:rsid w:val="177A7B51"/>
    <w:rsid w:val="177EFD5F"/>
    <w:rsid w:val="178E66A8"/>
    <w:rsid w:val="1796A2A2"/>
    <w:rsid w:val="179CC51E"/>
    <w:rsid w:val="17A0C4DB"/>
    <w:rsid w:val="17A136FB"/>
    <w:rsid w:val="17BBF032"/>
    <w:rsid w:val="17D90B43"/>
    <w:rsid w:val="18077B5A"/>
    <w:rsid w:val="180CEE35"/>
    <w:rsid w:val="182BDF1C"/>
    <w:rsid w:val="182FEA28"/>
    <w:rsid w:val="183CFAD3"/>
    <w:rsid w:val="184C5EC3"/>
    <w:rsid w:val="184E9CD0"/>
    <w:rsid w:val="1869DE6A"/>
    <w:rsid w:val="1883D56A"/>
    <w:rsid w:val="18C2C106"/>
    <w:rsid w:val="18C5C79B"/>
    <w:rsid w:val="18EE0EE9"/>
    <w:rsid w:val="18EFA22B"/>
    <w:rsid w:val="18F6921C"/>
    <w:rsid w:val="1919DDFE"/>
    <w:rsid w:val="191D850A"/>
    <w:rsid w:val="192A24C1"/>
    <w:rsid w:val="193A76AD"/>
    <w:rsid w:val="19652404"/>
    <w:rsid w:val="19739955"/>
    <w:rsid w:val="1973EB3D"/>
    <w:rsid w:val="197834B6"/>
    <w:rsid w:val="197AA94A"/>
    <w:rsid w:val="19A73C77"/>
    <w:rsid w:val="19C8019F"/>
    <w:rsid w:val="19F939A3"/>
    <w:rsid w:val="1A28C957"/>
    <w:rsid w:val="1A29BECF"/>
    <w:rsid w:val="1A3BD94B"/>
    <w:rsid w:val="1A4FAD53"/>
    <w:rsid w:val="1A77E36E"/>
    <w:rsid w:val="1A83073E"/>
    <w:rsid w:val="1A89E44D"/>
    <w:rsid w:val="1A94DC8C"/>
    <w:rsid w:val="1A988B46"/>
    <w:rsid w:val="1A9B16CB"/>
    <w:rsid w:val="1AF6DA09"/>
    <w:rsid w:val="1B1FA2F6"/>
    <w:rsid w:val="1B28C802"/>
    <w:rsid w:val="1B42E20E"/>
    <w:rsid w:val="1B442E70"/>
    <w:rsid w:val="1B63E43F"/>
    <w:rsid w:val="1B6BCAF1"/>
    <w:rsid w:val="1B7C0E7A"/>
    <w:rsid w:val="1BA5AD6C"/>
    <w:rsid w:val="1BA9E2CC"/>
    <w:rsid w:val="1BB2FA1C"/>
    <w:rsid w:val="1BB6AFB8"/>
    <w:rsid w:val="1BB78F70"/>
    <w:rsid w:val="1BCB9753"/>
    <w:rsid w:val="1BE38452"/>
    <w:rsid w:val="1BE42B23"/>
    <w:rsid w:val="1BE9C1E9"/>
    <w:rsid w:val="1BE9EE3C"/>
    <w:rsid w:val="1BEAB621"/>
    <w:rsid w:val="1C06A1A5"/>
    <w:rsid w:val="1C074F0E"/>
    <w:rsid w:val="1C2DD881"/>
    <w:rsid w:val="1C2E47E1"/>
    <w:rsid w:val="1C4FD09B"/>
    <w:rsid w:val="1C76178E"/>
    <w:rsid w:val="1CA2F008"/>
    <w:rsid w:val="1CA975E7"/>
    <w:rsid w:val="1CAF4421"/>
    <w:rsid w:val="1CD32156"/>
    <w:rsid w:val="1CD60F90"/>
    <w:rsid w:val="1CE19665"/>
    <w:rsid w:val="1CE3E69A"/>
    <w:rsid w:val="1CF2BE38"/>
    <w:rsid w:val="1CF65966"/>
    <w:rsid w:val="1D065E8B"/>
    <w:rsid w:val="1D087399"/>
    <w:rsid w:val="1D241ED4"/>
    <w:rsid w:val="1D25D6A7"/>
    <w:rsid w:val="1D344EC4"/>
    <w:rsid w:val="1D37400C"/>
    <w:rsid w:val="1D3C8AE5"/>
    <w:rsid w:val="1D410631"/>
    <w:rsid w:val="1D4BA067"/>
    <w:rsid w:val="1D52C925"/>
    <w:rsid w:val="1D666040"/>
    <w:rsid w:val="1D8E5264"/>
    <w:rsid w:val="1D986F79"/>
    <w:rsid w:val="1DAD143A"/>
    <w:rsid w:val="1DB7B098"/>
    <w:rsid w:val="1DF048D1"/>
    <w:rsid w:val="1DFA43FC"/>
    <w:rsid w:val="1DFB9D9E"/>
    <w:rsid w:val="1E250BAB"/>
    <w:rsid w:val="1E2F8DBC"/>
    <w:rsid w:val="1E31470B"/>
    <w:rsid w:val="1E34D55D"/>
    <w:rsid w:val="1E46F437"/>
    <w:rsid w:val="1E49ECDA"/>
    <w:rsid w:val="1E4A5591"/>
    <w:rsid w:val="1E64D958"/>
    <w:rsid w:val="1E655299"/>
    <w:rsid w:val="1E74EDE4"/>
    <w:rsid w:val="1E765CAD"/>
    <w:rsid w:val="1E7748E2"/>
    <w:rsid w:val="1E7C535E"/>
    <w:rsid w:val="1E9D6C31"/>
    <w:rsid w:val="1EA76131"/>
    <w:rsid w:val="1EA8ED9D"/>
    <w:rsid w:val="1EAB48D9"/>
    <w:rsid w:val="1EB8946E"/>
    <w:rsid w:val="1EBD480D"/>
    <w:rsid w:val="1EC54859"/>
    <w:rsid w:val="1EE05AF4"/>
    <w:rsid w:val="1EEE9353"/>
    <w:rsid w:val="1F2AB725"/>
    <w:rsid w:val="1F305A62"/>
    <w:rsid w:val="1F338C10"/>
    <w:rsid w:val="1F3A58BC"/>
    <w:rsid w:val="1F42562D"/>
    <w:rsid w:val="1F475697"/>
    <w:rsid w:val="1F53AD39"/>
    <w:rsid w:val="1F67697B"/>
    <w:rsid w:val="1F733D59"/>
    <w:rsid w:val="1F774372"/>
    <w:rsid w:val="1F9B4326"/>
    <w:rsid w:val="1FAA87F5"/>
    <w:rsid w:val="1FAB7FE8"/>
    <w:rsid w:val="1FD2CCC0"/>
    <w:rsid w:val="1FE36A5D"/>
    <w:rsid w:val="1FF3F722"/>
    <w:rsid w:val="2043EFA6"/>
    <w:rsid w:val="2045C5EA"/>
    <w:rsid w:val="204810B4"/>
    <w:rsid w:val="204BA49A"/>
    <w:rsid w:val="205CBD8F"/>
    <w:rsid w:val="2084ACA5"/>
    <w:rsid w:val="208E66E3"/>
    <w:rsid w:val="2090D9BB"/>
    <w:rsid w:val="20A24877"/>
    <w:rsid w:val="20AE8150"/>
    <w:rsid w:val="20B45DDA"/>
    <w:rsid w:val="213DE138"/>
    <w:rsid w:val="213ED0C4"/>
    <w:rsid w:val="215A327A"/>
    <w:rsid w:val="2160EB73"/>
    <w:rsid w:val="2163FC8F"/>
    <w:rsid w:val="21681FD2"/>
    <w:rsid w:val="216FA459"/>
    <w:rsid w:val="21773F73"/>
    <w:rsid w:val="217987EF"/>
    <w:rsid w:val="21808B4C"/>
    <w:rsid w:val="21987DDF"/>
    <w:rsid w:val="21C35FBF"/>
    <w:rsid w:val="21CD735A"/>
    <w:rsid w:val="21D25368"/>
    <w:rsid w:val="21E79AAF"/>
    <w:rsid w:val="21EC958D"/>
    <w:rsid w:val="21F0A191"/>
    <w:rsid w:val="21F4AFC1"/>
    <w:rsid w:val="21F50CF0"/>
    <w:rsid w:val="22193FA2"/>
    <w:rsid w:val="22228F86"/>
    <w:rsid w:val="2222E9DD"/>
    <w:rsid w:val="222AF511"/>
    <w:rsid w:val="2244F9CC"/>
    <w:rsid w:val="2247D724"/>
    <w:rsid w:val="224C0CF9"/>
    <w:rsid w:val="224DE573"/>
    <w:rsid w:val="225A7BA0"/>
    <w:rsid w:val="2268E726"/>
    <w:rsid w:val="227A13D2"/>
    <w:rsid w:val="228542B6"/>
    <w:rsid w:val="228E0B63"/>
    <w:rsid w:val="2293379F"/>
    <w:rsid w:val="22BB76FD"/>
    <w:rsid w:val="22CFDAD2"/>
    <w:rsid w:val="22D90079"/>
    <w:rsid w:val="22E34A62"/>
    <w:rsid w:val="22F479E4"/>
    <w:rsid w:val="230587BF"/>
    <w:rsid w:val="23108E41"/>
    <w:rsid w:val="232A8A0F"/>
    <w:rsid w:val="2333FCF8"/>
    <w:rsid w:val="2341CC21"/>
    <w:rsid w:val="2346B362"/>
    <w:rsid w:val="234C3B8C"/>
    <w:rsid w:val="234F98E2"/>
    <w:rsid w:val="2353F590"/>
    <w:rsid w:val="2362007D"/>
    <w:rsid w:val="23725ED3"/>
    <w:rsid w:val="2384B48D"/>
    <w:rsid w:val="2399DFDC"/>
    <w:rsid w:val="23BAFD29"/>
    <w:rsid w:val="23BC9C07"/>
    <w:rsid w:val="23BED242"/>
    <w:rsid w:val="23D0DE36"/>
    <w:rsid w:val="23D9C339"/>
    <w:rsid w:val="23DC5E72"/>
    <w:rsid w:val="23E6A4AD"/>
    <w:rsid w:val="23E8EBF0"/>
    <w:rsid w:val="23F1E5C5"/>
    <w:rsid w:val="2401C8DC"/>
    <w:rsid w:val="242A015E"/>
    <w:rsid w:val="2438FC4C"/>
    <w:rsid w:val="243C9F4E"/>
    <w:rsid w:val="2445405B"/>
    <w:rsid w:val="2459D579"/>
    <w:rsid w:val="245F575D"/>
    <w:rsid w:val="24677BCD"/>
    <w:rsid w:val="246CFF49"/>
    <w:rsid w:val="24A6C3A6"/>
    <w:rsid w:val="24AB8860"/>
    <w:rsid w:val="24ADF698"/>
    <w:rsid w:val="24B18B80"/>
    <w:rsid w:val="24B375FD"/>
    <w:rsid w:val="24C2BBE7"/>
    <w:rsid w:val="24D6EA7A"/>
    <w:rsid w:val="24DB6075"/>
    <w:rsid w:val="24E754BC"/>
    <w:rsid w:val="24F14F45"/>
    <w:rsid w:val="251F558E"/>
    <w:rsid w:val="252576DE"/>
    <w:rsid w:val="252629BB"/>
    <w:rsid w:val="252FE1B3"/>
    <w:rsid w:val="2537AFAF"/>
    <w:rsid w:val="2537E198"/>
    <w:rsid w:val="253866C0"/>
    <w:rsid w:val="254A048A"/>
    <w:rsid w:val="255977A7"/>
    <w:rsid w:val="256387A1"/>
    <w:rsid w:val="256E417B"/>
    <w:rsid w:val="256F3049"/>
    <w:rsid w:val="2576F1FB"/>
    <w:rsid w:val="257AF824"/>
    <w:rsid w:val="259786C7"/>
    <w:rsid w:val="25AAD144"/>
    <w:rsid w:val="25B4FA7B"/>
    <w:rsid w:val="25C1194D"/>
    <w:rsid w:val="25C327E1"/>
    <w:rsid w:val="25CAE51E"/>
    <w:rsid w:val="25DF55F3"/>
    <w:rsid w:val="25E6D843"/>
    <w:rsid w:val="2626E10A"/>
    <w:rsid w:val="262BCA2C"/>
    <w:rsid w:val="2633DEC2"/>
    <w:rsid w:val="263E75DA"/>
    <w:rsid w:val="2644564E"/>
    <w:rsid w:val="2647C853"/>
    <w:rsid w:val="266702A1"/>
    <w:rsid w:val="26685400"/>
    <w:rsid w:val="2676C08B"/>
    <w:rsid w:val="267A907D"/>
    <w:rsid w:val="26B38C11"/>
    <w:rsid w:val="26E4A416"/>
    <w:rsid w:val="26F36548"/>
    <w:rsid w:val="272C6529"/>
    <w:rsid w:val="2734C97F"/>
    <w:rsid w:val="273FCA69"/>
    <w:rsid w:val="276CBE1B"/>
    <w:rsid w:val="2774C543"/>
    <w:rsid w:val="2796BA86"/>
    <w:rsid w:val="27A8517B"/>
    <w:rsid w:val="27BC4E1B"/>
    <w:rsid w:val="27C27EBF"/>
    <w:rsid w:val="27C4BCF5"/>
    <w:rsid w:val="27DE2D1D"/>
    <w:rsid w:val="280052B5"/>
    <w:rsid w:val="28031469"/>
    <w:rsid w:val="28047FBB"/>
    <w:rsid w:val="28264EE9"/>
    <w:rsid w:val="2849E81F"/>
    <w:rsid w:val="2852262A"/>
    <w:rsid w:val="28803A34"/>
    <w:rsid w:val="28825D20"/>
    <w:rsid w:val="2898BBE7"/>
    <w:rsid w:val="28A71A0E"/>
    <w:rsid w:val="28BB6CFC"/>
    <w:rsid w:val="28DA88EF"/>
    <w:rsid w:val="28F944E6"/>
    <w:rsid w:val="290120FE"/>
    <w:rsid w:val="29073803"/>
    <w:rsid w:val="291C9CE6"/>
    <w:rsid w:val="29228CA1"/>
    <w:rsid w:val="293CA210"/>
    <w:rsid w:val="294052E2"/>
    <w:rsid w:val="295FBC28"/>
    <w:rsid w:val="296DFB2B"/>
    <w:rsid w:val="298E795E"/>
    <w:rsid w:val="299888C2"/>
    <w:rsid w:val="299D7827"/>
    <w:rsid w:val="29A48B51"/>
    <w:rsid w:val="29A7EAA2"/>
    <w:rsid w:val="29AB7CF9"/>
    <w:rsid w:val="29BF7D40"/>
    <w:rsid w:val="29DA978E"/>
    <w:rsid w:val="29DC3F95"/>
    <w:rsid w:val="29E83168"/>
    <w:rsid w:val="29EC8483"/>
    <w:rsid w:val="2A15ABF8"/>
    <w:rsid w:val="2A1FEB4E"/>
    <w:rsid w:val="2A28F660"/>
    <w:rsid w:val="2A2BBA85"/>
    <w:rsid w:val="2A34E759"/>
    <w:rsid w:val="2A365E0A"/>
    <w:rsid w:val="2A3D3B62"/>
    <w:rsid w:val="2A41FFED"/>
    <w:rsid w:val="2A4B7AFC"/>
    <w:rsid w:val="2A5AFCE5"/>
    <w:rsid w:val="2A7BE240"/>
    <w:rsid w:val="2A886A7E"/>
    <w:rsid w:val="2A8E5F2F"/>
    <w:rsid w:val="2A9046B6"/>
    <w:rsid w:val="2A9A8E9F"/>
    <w:rsid w:val="2AADE6DE"/>
    <w:rsid w:val="2ABFE749"/>
    <w:rsid w:val="2AD8B479"/>
    <w:rsid w:val="2AF97F12"/>
    <w:rsid w:val="2B1F6F1A"/>
    <w:rsid w:val="2B293BD2"/>
    <w:rsid w:val="2B351569"/>
    <w:rsid w:val="2B419E2E"/>
    <w:rsid w:val="2B5040DB"/>
    <w:rsid w:val="2B592886"/>
    <w:rsid w:val="2B5B3E9E"/>
    <w:rsid w:val="2B773D44"/>
    <w:rsid w:val="2B894921"/>
    <w:rsid w:val="2B98BD87"/>
    <w:rsid w:val="2BD9C7E7"/>
    <w:rsid w:val="2BDE7B34"/>
    <w:rsid w:val="2BEAE4E3"/>
    <w:rsid w:val="2BEF4027"/>
    <w:rsid w:val="2BF2B230"/>
    <w:rsid w:val="2BF82F4B"/>
    <w:rsid w:val="2C026133"/>
    <w:rsid w:val="2C155585"/>
    <w:rsid w:val="2C2AD577"/>
    <w:rsid w:val="2C38DDD9"/>
    <w:rsid w:val="2C51FFBD"/>
    <w:rsid w:val="2C5A9C21"/>
    <w:rsid w:val="2C5EE928"/>
    <w:rsid w:val="2C70A96D"/>
    <w:rsid w:val="2C7C0C41"/>
    <w:rsid w:val="2C80E11D"/>
    <w:rsid w:val="2C8E4065"/>
    <w:rsid w:val="2C94D16B"/>
    <w:rsid w:val="2C9929EC"/>
    <w:rsid w:val="2CA428AB"/>
    <w:rsid w:val="2CCBAB91"/>
    <w:rsid w:val="2CD0EAB3"/>
    <w:rsid w:val="2CD6300B"/>
    <w:rsid w:val="2CD86122"/>
    <w:rsid w:val="2CEA10CD"/>
    <w:rsid w:val="2CFDBB2A"/>
    <w:rsid w:val="2CFF5596"/>
    <w:rsid w:val="2D18A519"/>
    <w:rsid w:val="2D6DA1AE"/>
    <w:rsid w:val="2DA9F15B"/>
    <w:rsid w:val="2DB81BFC"/>
    <w:rsid w:val="2DD63717"/>
    <w:rsid w:val="2DE28137"/>
    <w:rsid w:val="2DFEC49F"/>
    <w:rsid w:val="2E06559D"/>
    <w:rsid w:val="2E1B5DEC"/>
    <w:rsid w:val="2E3B965C"/>
    <w:rsid w:val="2E3D21DB"/>
    <w:rsid w:val="2E42A5FC"/>
    <w:rsid w:val="2E4E4D66"/>
    <w:rsid w:val="2E62219E"/>
    <w:rsid w:val="2E797FE7"/>
    <w:rsid w:val="2E822D85"/>
    <w:rsid w:val="2E881A07"/>
    <w:rsid w:val="2E9154BF"/>
    <w:rsid w:val="2EA4C8FB"/>
    <w:rsid w:val="2EAB2095"/>
    <w:rsid w:val="2EABD2C8"/>
    <w:rsid w:val="2EBE94A2"/>
    <w:rsid w:val="2ECB51F9"/>
    <w:rsid w:val="2EF405B9"/>
    <w:rsid w:val="2EFA2E30"/>
    <w:rsid w:val="2EFAD026"/>
    <w:rsid w:val="2F02DA59"/>
    <w:rsid w:val="2F04B95A"/>
    <w:rsid w:val="2F1AB04E"/>
    <w:rsid w:val="2F2B61F3"/>
    <w:rsid w:val="2F6746CB"/>
    <w:rsid w:val="2F868E14"/>
    <w:rsid w:val="2F890766"/>
    <w:rsid w:val="2F8BD1B8"/>
    <w:rsid w:val="2F8E3FBB"/>
    <w:rsid w:val="2F994FA1"/>
    <w:rsid w:val="2FA4E776"/>
    <w:rsid w:val="2FB9F1D6"/>
    <w:rsid w:val="2FC33BC0"/>
    <w:rsid w:val="2FCEB5F5"/>
    <w:rsid w:val="2FD01C25"/>
    <w:rsid w:val="2FE2F93D"/>
    <w:rsid w:val="2FE30E04"/>
    <w:rsid w:val="2FF2E2BB"/>
    <w:rsid w:val="2FFC6290"/>
    <w:rsid w:val="3018E4B0"/>
    <w:rsid w:val="3029D0C2"/>
    <w:rsid w:val="3040FA48"/>
    <w:rsid w:val="30418137"/>
    <w:rsid w:val="304C0A1F"/>
    <w:rsid w:val="3058D0BF"/>
    <w:rsid w:val="306A5B06"/>
    <w:rsid w:val="309EBB3C"/>
    <w:rsid w:val="309EEDB8"/>
    <w:rsid w:val="30B857C1"/>
    <w:rsid w:val="30C45E2F"/>
    <w:rsid w:val="30CD3062"/>
    <w:rsid w:val="30D18C6F"/>
    <w:rsid w:val="30E012CD"/>
    <w:rsid w:val="30F1BD4F"/>
    <w:rsid w:val="30F28268"/>
    <w:rsid w:val="30F79808"/>
    <w:rsid w:val="30F7AD76"/>
    <w:rsid w:val="30F8B99D"/>
    <w:rsid w:val="31060974"/>
    <w:rsid w:val="31268E0A"/>
    <w:rsid w:val="3135A5B8"/>
    <w:rsid w:val="3142D181"/>
    <w:rsid w:val="315DB6CF"/>
    <w:rsid w:val="31751DD4"/>
    <w:rsid w:val="317715EE"/>
    <w:rsid w:val="319124F2"/>
    <w:rsid w:val="319891F2"/>
    <w:rsid w:val="319DC369"/>
    <w:rsid w:val="319DFAF5"/>
    <w:rsid w:val="31BA4BC3"/>
    <w:rsid w:val="31BA7DB5"/>
    <w:rsid w:val="31BABD4E"/>
    <w:rsid w:val="31DB2990"/>
    <w:rsid w:val="31DC0B7E"/>
    <w:rsid w:val="31F27213"/>
    <w:rsid w:val="31F48F4D"/>
    <w:rsid w:val="3203AFA9"/>
    <w:rsid w:val="320F3D6F"/>
    <w:rsid w:val="3218C3B4"/>
    <w:rsid w:val="321C7634"/>
    <w:rsid w:val="3266078C"/>
    <w:rsid w:val="3297BC82"/>
    <w:rsid w:val="32AFE820"/>
    <w:rsid w:val="32B4CF70"/>
    <w:rsid w:val="32B9F4E3"/>
    <w:rsid w:val="32C79805"/>
    <w:rsid w:val="32D9D17B"/>
    <w:rsid w:val="32EE3B83"/>
    <w:rsid w:val="32F23F7A"/>
    <w:rsid w:val="32F80699"/>
    <w:rsid w:val="3311BBC3"/>
    <w:rsid w:val="33144E4B"/>
    <w:rsid w:val="3314AFCB"/>
    <w:rsid w:val="33160096"/>
    <w:rsid w:val="3318E287"/>
    <w:rsid w:val="3348E224"/>
    <w:rsid w:val="33490821"/>
    <w:rsid w:val="3356ED65"/>
    <w:rsid w:val="3358051E"/>
    <w:rsid w:val="3360777C"/>
    <w:rsid w:val="33631F6B"/>
    <w:rsid w:val="337097BA"/>
    <w:rsid w:val="3373B7AB"/>
    <w:rsid w:val="337D9F87"/>
    <w:rsid w:val="339413B8"/>
    <w:rsid w:val="33971544"/>
    <w:rsid w:val="33ACE57C"/>
    <w:rsid w:val="33CAEAC7"/>
    <w:rsid w:val="33EDBF90"/>
    <w:rsid w:val="34402356"/>
    <w:rsid w:val="346EF815"/>
    <w:rsid w:val="3472CACE"/>
    <w:rsid w:val="347A8E0D"/>
    <w:rsid w:val="348FD0C7"/>
    <w:rsid w:val="34951C16"/>
    <w:rsid w:val="34999EB6"/>
    <w:rsid w:val="34CAB071"/>
    <w:rsid w:val="34DDDFBD"/>
    <w:rsid w:val="34E9267D"/>
    <w:rsid w:val="34F55392"/>
    <w:rsid w:val="3507017B"/>
    <w:rsid w:val="35094D00"/>
    <w:rsid w:val="350FE4F7"/>
    <w:rsid w:val="35117817"/>
    <w:rsid w:val="351E9A38"/>
    <w:rsid w:val="35226009"/>
    <w:rsid w:val="352CC167"/>
    <w:rsid w:val="353CA758"/>
    <w:rsid w:val="3560235D"/>
    <w:rsid w:val="3573760E"/>
    <w:rsid w:val="357DA1F2"/>
    <w:rsid w:val="35855EA2"/>
    <w:rsid w:val="359122B6"/>
    <w:rsid w:val="359A39F0"/>
    <w:rsid w:val="35A59CDE"/>
    <w:rsid w:val="35AD756C"/>
    <w:rsid w:val="35C9AC9D"/>
    <w:rsid w:val="35D1CF50"/>
    <w:rsid w:val="35E0C7A3"/>
    <w:rsid w:val="35EFFF12"/>
    <w:rsid w:val="361964E0"/>
    <w:rsid w:val="361C5ACE"/>
    <w:rsid w:val="362F04C8"/>
    <w:rsid w:val="363F07E9"/>
    <w:rsid w:val="363FEE3A"/>
    <w:rsid w:val="3641C47D"/>
    <w:rsid w:val="36524CDD"/>
    <w:rsid w:val="36682583"/>
    <w:rsid w:val="366DDB37"/>
    <w:rsid w:val="367217D8"/>
    <w:rsid w:val="36733A29"/>
    <w:rsid w:val="367E3675"/>
    <w:rsid w:val="36885040"/>
    <w:rsid w:val="369292E9"/>
    <w:rsid w:val="36B2DD7E"/>
    <w:rsid w:val="36B6AEE3"/>
    <w:rsid w:val="36BCFE49"/>
    <w:rsid w:val="36BE1059"/>
    <w:rsid w:val="36D633A2"/>
    <w:rsid w:val="36E7E551"/>
    <w:rsid w:val="36F26016"/>
    <w:rsid w:val="372A989B"/>
    <w:rsid w:val="374F3044"/>
    <w:rsid w:val="375DAE1C"/>
    <w:rsid w:val="375E930C"/>
    <w:rsid w:val="3775A1A5"/>
    <w:rsid w:val="378608D7"/>
    <w:rsid w:val="3786BA6B"/>
    <w:rsid w:val="378D25A5"/>
    <w:rsid w:val="378ED29E"/>
    <w:rsid w:val="37A26D3D"/>
    <w:rsid w:val="37A35BC5"/>
    <w:rsid w:val="37BE928D"/>
    <w:rsid w:val="37C33067"/>
    <w:rsid w:val="37C7F526"/>
    <w:rsid w:val="37C9D15B"/>
    <w:rsid w:val="37DD4C7B"/>
    <w:rsid w:val="37DDA356"/>
    <w:rsid w:val="37E74D15"/>
    <w:rsid w:val="37EB3F42"/>
    <w:rsid w:val="37ED4735"/>
    <w:rsid w:val="37F41E95"/>
    <w:rsid w:val="37FC5B17"/>
    <w:rsid w:val="38684871"/>
    <w:rsid w:val="386DB6ED"/>
    <w:rsid w:val="3880B308"/>
    <w:rsid w:val="389B6631"/>
    <w:rsid w:val="38C6E602"/>
    <w:rsid w:val="38CD2628"/>
    <w:rsid w:val="38D13788"/>
    <w:rsid w:val="38D61E2B"/>
    <w:rsid w:val="38F04A3F"/>
    <w:rsid w:val="38F42760"/>
    <w:rsid w:val="39083B8A"/>
    <w:rsid w:val="390F3EBA"/>
    <w:rsid w:val="391DE350"/>
    <w:rsid w:val="39202B1E"/>
    <w:rsid w:val="39218632"/>
    <w:rsid w:val="393030E4"/>
    <w:rsid w:val="3946F3EC"/>
    <w:rsid w:val="395D5FAD"/>
    <w:rsid w:val="398A2977"/>
    <w:rsid w:val="398A850F"/>
    <w:rsid w:val="39B035FA"/>
    <w:rsid w:val="39C0F9DC"/>
    <w:rsid w:val="39D6092D"/>
    <w:rsid w:val="39FA5178"/>
    <w:rsid w:val="3A0C8C19"/>
    <w:rsid w:val="3A0FE419"/>
    <w:rsid w:val="3A1E02EB"/>
    <w:rsid w:val="3A1F5AB6"/>
    <w:rsid w:val="3A44A7DB"/>
    <w:rsid w:val="3A4AD98C"/>
    <w:rsid w:val="3A4ADE0F"/>
    <w:rsid w:val="3A4F5EE4"/>
    <w:rsid w:val="3A51F7BE"/>
    <w:rsid w:val="3A5BE292"/>
    <w:rsid w:val="3A63FF9E"/>
    <w:rsid w:val="3A64AAD0"/>
    <w:rsid w:val="3A6BE28D"/>
    <w:rsid w:val="3A79DF03"/>
    <w:rsid w:val="3A8601EC"/>
    <w:rsid w:val="3A8649F3"/>
    <w:rsid w:val="3A872131"/>
    <w:rsid w:val="3A8E83DE"/>
    <w:rsid w:val="3AB84DEA"/>
    <w:rsid w:val="3AD7859C"/>
    <w:rsid w:val="3ADB347A"/>
    <w:rsid w:val="3ADB86FA"/>
    <w:rsid w:val="3ADDA407"/>
    <w:rsid w:val="3AEE5758"/>
    <w:rsid w:val="3AF65657"/>
    <w:rsid w:val="3AF697A6"/>
    <w:rsid w:val="3B117866"/>
    <w:rsid w:val="3B208528"/>
    <w:rsid w:val="3B220951"/>
    <w:rsid w:val="3B3A1CEC"/>
    <w:rsid w:val="3B59466F"/>
    <w:rsid w:val="3B6CC935"/>
    <w:rsid w:val="3B6FB06E"/>
    <w:rsid w:val="3B729AA6"/>
    <w:rsid w:val="3B75EFAC"/>
    <w:rsid w:val="3B802D11"/>
    <w:rsid w:val="3B85B41B"/>
    <w:rsid w:val="3B8E778F"/>
    <w:rsid w:val="3B9C9D59"/>
    <w:rsid w:val="3BB779E4"/>
    <w:rsid w:val="3BBB62D0"/>
    <w:rsid w:val="3BC6FE17"/>
    <w:rsid w:val="3BE04809"/>
    <w:rsid w:val="3BE3E9B3"/>
    <w:rsid w:val="3BF02BC5"/>
    <w:rsid w:val="3C080744"/>
    <w:rsid w:val="3C2FBDB0"/>
    <w:rsid w:val="3C3B1317"/>
    <w:rsid w:val="3C416F57"/>
    <w:rsid w:val="3C810522"/>
    <w:rsid w:val="3C84AB16"/>
    <w:rsid w:val="3C867D94"/>
    <w:rsid w:val="3C9AEBC2"/>
    <w:rsid w:val="3CA16FAC"/>
    <w:rsid w:val="3CA82E8F"/>
    <w:rsid w:val="3CC8B32B"/>
    <w:rsid w:val="3CD68766"/>
    <w:rsid w:val="3CDB9E34"/>
    <w:rsid w:val="3CE0A81D"/>
    <w:rsid w:val="3CE1724A"/>
    <w:rsid w:val="3CE4EF97"/>
    <w:rsid w:val="3CEDE4F4"/>
    <w:rsid w:val="3CF1FAE9"/>
    <w:rsid w:val="3D09AD5E"/>
    <w:rsid w:val="3D1F25B2"/>
    <w:rsid w:val="3D22906B"/>
    <w:rsid w:val="3D24FAB6"/>
    <w:rsid w:val="3D72378C"/>
    <w:rsid w:val="3D72F96D"/>
    <w:rsid w:val="3D74CA44"/>
    <w:rsid w:val="3D77DCD2"/>
    <w:rsid w:val="3DB4E853"/>
    <w:rsid w:val="3DBE6793"/>
    <w:rsid w:val="3DBF6108"/>
    <w:rsid w:val="3DDB06EA"/>
    <w:rsid w:val="3DEC5059"/>
    <w:rsid w:val="3DF311FB"/>
    <w:rsid w:val="3DF5FAEE"/>
    <w:rsid w:val="3E14FEB0"/>
    <w:rsid w:val="3E23028F"/>
    <w:rsid w:val="3E25248E"/>
    <w:rsid w:val="3E2B0C1F"/>
    <w:rsid w:val="3E37725A"/>
    <w:rsid w:val="3E4559BD"/>
    <w:rsid w:val="3E4617D4"/>
    <w:rsid w:val="3E4C9DEE"/>
    <w:rsid w:val="3E4E8F8D"/>
    <w:rsid w:val="3E4F8C92"/>
    <w:rsid w:val="3E6F8F34"/>
    <w:rsid w:val="3E70F847"/>
    <w:rsid w:val="3E71C610"/>
    <w:rsid w:val="3E72E6D6"/>
    <w:rsid w:val="3E8C821C"/>
    <w:rsid w:val="3E9104EA"/>
    <w:rsid w:val="3E936361"/>
    <w:rsid w:val="3EA40E9B"/>
    <w:rsid w:val="3EA6307B"/>
    <w:rsid w:val="3EADD23E"/>
    <w:rsid w:val="3EB71008"/>
    <w:rsid w:val="3EC2450C"/>
    <w:rsid w:val="3EC81CAB"/>
    <w:rsid w:val="3EE43A29"/>
    <w:rsid w:val="3F095F5D"/>
    <w:rsid w:val="3F12A54E"/>
    <w:rsid w:val="3F15BB4F"/>
    <w:rsid w:val="3F21E760"/>
    <w:rsid w:val="3F38D5E7"/>
    <w:rsid w:val="3F5066AD"/>
    <w:rsid w:val="3F5B6B3F"/>
    <w:rsid w:val="3F5DA492"/>
    <w:rsid w:val="3F64FDC6"/>
    <w:rsid w:val="3F678910"/>
    <w:rsid w:val="3F71C20E"/>
    <w:rsid w:val="3F7C7D4C"/>
    <w:rsid w:val="3F7F230A"/>
    <w:rsid w:val="3F8187C1"/>
    <w:rsid w:val="3F95B090"/>
    <w:rsid w:val="3FB4DA37"/>
    <w:rsid w:val="3FB64E0B"/>
    <w:rsid w:val="3FC3E926"/>
    <w:rsid w:val="3FC75CAB"/>
    <w:rsid w:val="3FEE8446"/>
    <w:rsid w:val="3FF1C130"/>
    <w:rsid w:val="3FF268F7"/>
    <w:rsid w:val="3FFB4C35"/>
    <w:rsid w:val="3FFFEB48"/>
    <w:rsid w:val="40023049"/>
    <w:rsid w:val="4003B33C"/>
    <w:rsid w:val="4003F009"/>
    <w:rsid w:val="4019D9CC"/>
    <w:rsid w:val="401B6C44"/>
    <w:rsid w:val="401CFFF4"/>
    <w:rsid w:val="402FCB1A"/>
    <w:rsid w:val="40319444"/>
    <w:rsid w:val="4068EA78"/>
    <w:rsid w:val="406BEB21"/>
    <w:rsid w:val="4072DE00"/>
    <w:rsid w:val="40742F4F"/>
    <w:rsid w:val="407489CC"/>
    <w:rsid w:val="407B0B6E"/>
    <w:rsid w:val="40811D4D"/>
    <w:rsid w:val="40832FCF"/>
    <w:rsid w:val="40842397"/>
    <w:rsid w:val="408F1751"/>
    <w:rsid w:val="40A5EE6E"/>
    <w:rsid w:val="40AF6CBB"/>
    <w:rsid w:val="40CB5ECB"/>
    <w:rsid w:val="40CD3DDB"/>
    <w:rsid w:val="40D543B0"/>
    <w:rsid w:val="40FCF337"/>
    <w:rsid w:val="4117E179"/>
    <w:rsid w:val="412AB0B0"/>
    <w:rsid w:val="415A7C56"/>
    <w:rsid w:val="415B7344"/>
    <w:rsid w:val="41645CC9"/>
    <w:rsid w:val="416ED051"/>
    <w:rsid w:val="41843E15"/>
    <w:rsid w:val="41869A0B"/>
    <w:rsid w:val="4191C5EF"/>
    <w:rsid w:val="41A10229"/>
    <w:rsid w:val="41B559E5"/>
    <w:rsid w:val="41BB27EA"/>
    <w:rsid w:val="41EF872C"/>
    <w:rsid w:val="420C38EE"/>
    <w:rsid w:val="42119430"/>
    <w:rsid w:val="4223C394"/>
    <w:rsid w:val="4229834D"/>
    <w:rsid w:val="422F763E"/>
    <w:rsid w:val="42400AA8"/>
    <w:rsid w:val="424126CB"/>
    <w:rsid w:val="424672D2"/>
    <w:rsid w:val="4254D3CD"/>
    <w:rsid w:val="4279FCAD"/>
    <w:rsid w:val="42997107"/>
    <w:rsid w:val="42A8F83E"/>
    <w:rsid w:val="42C198BF"/>
    <w:rsid w:val="42C27F29"/>
    <w:rsid w:val="42C298DC"/>
    <w:rsid w:val="42CA2331"/>
    <w:rsid w:val="42E616ED"/>
    <w:rsid w:val="42E62A74"/>
    <w:rsid w:val="42E96B2D"/>
    <w:rsid w:val="4302B8F1"/>
    <w:rsid w:val="4307E0E7"/>
    <w:rsid w:val="43144D84"/>
    <w:rsid w:val="431A1A5D"/>
    <w:rsid w:val="431F1FE5"/>
    <w:rsid w:val="4327295E"/>
    <w:rsid w:val="433061F2"/>
    <w:rsid w:val="43344F5B"/>
    <w:rsid w:val="43508E76"/>
    <w:rsid w:val="435388FA"/>
    <w:rsid w:val="437EB4BA"/>
    <w:rsid w:val="4383F69B"/>
    <w:rsid w:val="43950724"/>
    <w:rsid w:val="4396345B"/>
    <w:rsid w:val="439B4463"/>
    <w:rsid w:val="439C6E33"/>
    <w:rsid w:val="43A60274"/>
    <w:rsid w:val="43C3950C"/>
    <w:rsid w:val="43C8B8F1"/>
    <w:rsid w:val="43E16247"/>
    <w:rsid w:val="43EF5B3E"/>
    <w:rsid w:val="43F0F41E"/>
    <w:rsid w:val="43FC82C9"/>
    <w:rsid w:val="4410A13D"/>
    <w:rsid w:val="44233A02"/>
    <w:rsid w:val="44276853"/>
    <w:rsid w:val="442C03FD"/>
    <w:rsid w:val="44340DAA"/>
    <w:rsid w:val="44478D38"/>
    <w:rsid w:val="44728627"/>
    <w:rsid w:val="44865E98"/>
    <w:rsid w:val="449C2BEA"/>
    <w:rsid w:val="44A0CA7E"/>
    <w:rsid w:val="4501991F"/>
    <w:rsid w:val="45087D65"/>
    <w:rsid w:val="451354D3"/>
    <w:rsid w:val="45581901"/>
    <w:rsid w:val="455E664D"/>
    <w:rsid w:val="455F9781"/>
    <w:rsid w:val="4574F7FC"/>
    <w:rsid w:val="4575E0B4"/>
    <w:rsid w:val="4593B8AB"/>
    <w:rsid w:val="459BA422"/>
    <w:rsid w:val="459DC781"/>
    <w:rsid w:val="45AE0BF4"/>
    <w:rsid w:val="45B06A18"/>
    <w:rsid w:val="45C19927"/>
    <w:rsid w:val="45C2035F"/>
    <w:rsid w:val="45CA1674"/>
    <w:rsid w:val="45D7E53B"/>
    <w:rsid w:val="45FEA3D7"/>
    <w:rsid w:val="4614C8DD"/>
    <w:rsid w:val="461CF3D8"/>
    <w:rsid w:val="461D7F78"/>
    <w:rsid w:val="46260676"/>
    <w:rsid w:val="4630485A"/>
    <w:rsid w:val="4630A4D1"/>
    <w:rsid w:val="463AC411"/>
    <w:rsid w:val="463DD5B8"/>
    <w:rsid w:val="4640143E"/>
    <w:rsid w:val="464DA9D2"/>
    <w:rsid w:val="466C502D"/>
    <w:rsid w:val="4672D957"/>
    <w:rsid w:val="4678BD75"/>
    <w:rsid w:val="46895076"/>
    <w:rsid w:val="468FAFD0"/>
    <w:rsid w:val="46AB52A2"/>
    <w:rsid w:val="46ACA381"/>
    <w:rsid w:val="46BF0EE5"/>
    <w:rsid w:val="46C3D617"/>
    <w:rsid w:val="46D753DB"/>
    <w:rsid w:val="46E1F72B"/>
    <w:rsid w:val="46E52CF3"/>
    <w:rsid w:val="46FBA3D8"/>
    <w:rsid w:val="47014D13"/>
    <w:rsid w:val="4713B352"/>
    <w:rsid w:val="47213C4E"/>
    <w:rsid w:val="4734DD2F"/>
    <w:rsid w:val="475AE30C"/>
    <w:rsid w:val="477AFA86"/>
    <w:rsid w:val="478CA38B"/>
    <w:rsid w:val="47CAC05E"/>
    <w:rsid w:val="47D9FB80"/>
    <w:rsid w:val="47E87428"/>
    <w:rsid w:val="47EAAA6E"/>
    <w:rsid w:val="47EBD9A5"/>
    <w:rsid w:val="47F9A061"/>
    <w:rsid w:val="48037837"/>
    <w:rsid w:val="481B017E"/>
    <w:rsid w:val="48270B50"/>
    <w:rsid w:val="4854E280"/>
    <w:rsid w:val="485BC669"/>
    <w:rsid w:val="486AE06F"/>
    <w:rsid w:val="486EA2A2"/>
    <w:rsid w:val="48875EBF"/>
    <w:rsid w:val="488CFFB3"/>
    <w:rsid w:val="48C497D7"/>
    <w:rsid w:val="48C4B634"/>
    <w:rsid w:val="48D20AB8"/>
    <w:rsid w:val="48D42BBD"/>
    <w:rsid w:val="48D86FCA"/>
    <w:rsid w:val="48DBECB1"/>
    <w:rsid w:val="48DE89B3"/>
    <w:rsid w:val="48DF7AFC"/>
    <w:rsid w:val="48E14AE9"/>
    <w:rsid w:val="48F02413"/>
    <w:rsid w:val="490E95A7"/>
    <w:rsid w:val="4917BA5F"/>
    <w:rsid w:val="4932F218"/>
    <w:rsid w:val="49374E7F"/>
    <w:rsid w:val="4940E2D7"/>
    <w:rsid w:val="495279E8"/>
    <w:rsid w:val="4973E0EA"/>
    <w:rsid w:val="497F80D0"/>
    <w:rsid w:val="498F8064"/>
    <w:rsid w:val="49960B54"/>
    <w:rsid w:val="49C04399"/>
    <w:rsid w:val="49C488FB"/>
    <w:rsid w:val="49DC4645"/>
    <w:rsid w:val="49DD45D6"/>
    <w:rsid w:val="49F538CA"/>
    <w:rsid w:val="49F89AFF"/>
    <w:rsid w:val="49FDD0EE"/>
    <w:rsid w:val="4A0BB58E"/>
    <w:rsid w:val="4A12379F"/>
    <w:rsid w:val="4A3AE618"/>
    <w:rsid w:val="4A50C8A2"/>
    <w:rsid w:val="4A519DF6"/>
    <w:rsid w:val="4A683727"/>
    <w:rsid w:val="4A70B650"/>
    <w:rsid w:val="4A811F04"/>
    <w:rsid w:val="4AB32B13"/>
    <w:rsid w:val="4ABA1B29"/>
    <w:rsid w:val="4AD65AC2"/>
    <w:rsid w:val="4AD68232"/>
    <w:rsid w:val="4AE8902B"/>
    <w:rsid w:val="4B006C83"/>
    <w:rsid w:val="4B05E03A"/>
    <w:rsid w:val="4B343CC7"/>
    <w:rsid w:val="4B4C6D76"/>
    <w:rsid w:val="4B5CC264"/>
    <w:rsid w:val="4B671054"/>
    <w:rsid w:val="4B7DA46D"/>
    <w:rsid w:val="4BB035BC"/>
    <w:rsid w:val="4BB206FC"/>
    <w:rsid w:val="4BC133D3"/>
    <w:rsid w:val="4BCAFD64"/>
    <w:rsid w:val="4BF556C0"/>
    <w:rsid w:val="4BF5C504"/>
    <w:rsid w:val="4C146BEF"/>
    <w:rsid w:val="4C188A60"/>
    <w:rsid w:val="4C1C9878"/>
    <w:rsid w:val="4C21376C"/>
    <w:rsid w:val="4C223273"/>
    <w:rsid w:val="4C24B14F"/>
    <w:rsid w:val="4C2DF209"/>
    <w:rsid w:val="4C368285"/>
    <w:rsid w:val="4C398A82"/>
    <w:rsid w:val="4C585154"/>
    <w:rsid w:val="4CD746FE"/>
    <w:rsid w:val="4CE50BED"/>
    <w:rsid w:val="4CE771FE"/>
    <w:rsid w:val="4CEB119F"/>
    <w:rsid w:val="4D0E88B1"/>
    <w:rsid w:val="4D15B09E"/>
    <w:rsid w:val="4D16D78A"/>
    <w:rsid w:val="4D498DD5"/>
    <w:rsid w:val="4D553383"/>
    <w:rsid w:val="4D564D7B"/>
    <w:rsid w:val="4D56557F"/>
    <w:rsid w:val="4D5EB0A3"/>
    <w:rsid w:val="4D6B8A40"/>
    <w:rsid w:val="4D6E2FB7"/>
    <w:rsid w:val="4D782C25"/>
    <w:rsid w:val="4D8C3397"/>
    <w:rsid w:val="4D9135D2"/>
    <w:rsid w:val="4D932755"/>
    <w:rsid w:val="4DBBE9E9"/>
    <w:rsid w:val="4DEDF1D3"/>
    <w:rsid w:val="4E2112A0"/>
    <w:rsid w:val="4E35F456"/>
    <w:rsid w:val="4E363919"/>
    <w:rsid w:val="4E364658"/>
    <w:rsid w:val="4E4E14C7"/>
    <w:rsid w:val="4E55FF37"/>
    <w:rsid w:val="4E5C1998"/>
    <w:rsid w:val="4E60DDE2"/>
    <w:rsid w:val="4E74B64B"/>
    <w:rsid w:val="4E8B7D58"/>
    <w:rsid w:val="4EA86D4D"/>
    <w:rsid w:val="4ED159CE"/>
    <w:rsid w:val="4ED2824E"/>
    <w:rsid w:val="4EE3B4CC"/>
    <w:rsid w:val="4EE88D43"/>
    <w:rsid w:val="4F03FCE2"/>
    <w:rsid w:val="4F0D52DD"/>
    <w:rsid w:val="4F1A1A44"/>
    <w:rsid w:val="4F223EA0"/>
    <w:rsid w:val="4F274F2A"/>
    <w:rsid w:val="4F3101B3"/>
    <w:rsid w:val="4F42A244"/>
    <w:rsid w:val="4F5A0B8E"/>
    <w:rsid w:val="4F6316AE"/>
    <w:rsid w:val="4F6E039B"/>
    <w:rsid w:val="4F742988"/>
    <w:rsid w:val="4F7D7140"/>
    <w:rsid w:val="4F861C7A"/>
    <w:rsid w:val="4FA96FC3"/>
    <w:rsid w:val="4FAD4BFF"/>
    <w:rsid w:val="4FB34622"/>
    <w:rsid w:val="4FB8F330"/>
    <w:rsid w:val="4FC4362F"/>
    <w:rsid w:val="4FCB2313"/>
    <w:rsid w:val="4FCEC6E8"/>
    <w:rsid w:val="4FD58EC8"/>
    <w:rsid w:val="4FFC79A3"/>
    <w:rsid w:val="500A5BB1"/>
    <w:rsid w:val="501DFBE0"/>
    <w:rsid w:val="5026201E"/>
    <w:rsid w:val="5028FA16"/>
    <w:rsid w:val="5037BEA7"/>
    <w:rsid w:val="50744EEB"/>
    <w:rsid w:val="508398B4"/>
    <w:rsid w:val="508A729A"/>
    <w:rsid w:val="508E495D"/>
    <w:rsid w:val="50948613"/>
    <w:rsid w:val="509B172B"/>
    <w:rsid w:val="50A1475E"/>
    <w:rsid w:val="50C3B0AD"/>
    <w:rsid w:val="50C5FAB6"/>
    <w:rsid w:val="50D7AFFC"/>
    <w:rsid w:val="50D920B2"/>
    <w:rsid w:val="50FAA0D8"/>
    <w:rsid w:val="50FCFD33"/>
    <w:rsid w:val="510B27A7"/>
    <w:rsid w:val="510F643D"/>
    <w:rsid w:val="512B74D3"/>
    <w:rsid w:val="51394915"/>
    <w:rsid w:val="5155A446"/>
    <w:rsid w:val="518A9684"/>
    <w:rsid w:val="51A2F2F6"/>
    <w:rsid w:val="51A58EA8"/>
    <w:rsid w:val="51A6C6F0"/>
    <w:rsid w:val="51DF97A8"/>
    <w:rsid w:val="51E51CE9"/>
    <w:rsid w:val="51E63E58"/>
    <w:rsid w:val="51F71C88"/>
    <w:rsid w:val="5215DB83"/>
    <w:rsid w:val="523BB910"/>
    <w:rsid w:val="524DB744"/>
    <w:rsid w:val="5251803B"/>
    <w:rsid w:val="5288B39C"/>
    <w:rsid w:val="5298324C"/>
    <w:rsid w:val="52AEA2AB"/>
    <w:rsid w:val="52D001C8"/>
    <w:rsid w:val="52F16437"/>
    <w:rsid w:val="53050683"/>
    <w:rsid w:val="531A3048"/>
    <w:rsid w:val="533F6D94"/>
    <w:rsid w:val="53480E2D"/>
    <w:rsid w:val="5359C3A9"/>
    <w:rsid w:val="5359F463"/>
    <w:rsid w:val="5360D99D"/>
    <w:rsid w:val="5363DD97"/>
    <w:rsid w:val="538165FE"/>
    <w:rsid w:val="538511CC"/>
    <w:rsid w:val="538B619E"/>
    <w:rsid w:val="53980CF2"/>
    <w:rsid w:val="539E2D8A"/>
    <w:rsid w:val="53A54679"/>
    <w:rsid w:val="53C01EA8"/>
    <w:rsid w:val="53C9DE03"/>
    <w:rsid w:val="53D86CCB"/>
    <w:rsid w:val="53D9D38D"/>
    <w:rsid w:val="53DBC0E2"/>
    <w:rsid w:val="53E76D29"/>
    <w:rsid w:val="53E8C73D"/>
    <w:rsid w:val="53F0AD6B"/>
    <w:rsid w:val="541211D6"/>
    <w:rsid w:val="543759CB"/>
    <w:rsid w:val="543AE041"/>
    <w:rsid w:val="543B3282"/>
    <w:rsid w:val="5460CE32"/>
    <w:rsid w:val="5471141D"/>
    <w:rsid w:val="5473CF6D"/>
    <w:rsid w:val="54921815"/>
    <w:rsid w:val="549AB2AA"/>
    <w:rsid w:val="54BFEA65"/>
    <w:rsid w:val="54C793DA"/>
    <w:rsid w:val="54D4CC8F"/>
    <w:rsid w:val="54D4CCE6"/>
    <w:rsid w:val="54E40799"/>
    <w:rsid w:val="54F07D3F"/>
    <w:rsid w:val="550DE621"/>
    <w:rsid w:val="5519B30E"/>
    <w:rsid w:val="5524D2A2"/>
    <w:rsid w:val="5531012C"/>
    <w:rsid w:val="55A251C8"/>
    <w:rsid w:val="55B317EC"/>
    <w:rsid w:val="55BD4595"/>
    <w:rsid w:val="55BEEBC6"/>
    <w:rsid w:val="55D8D83D"/>
    <w:rsid w:val="55E6A78C"/>
    <w:rsid w:val="55E77BE2"/>
    <w:rsid w:val="55E990AB"/>
    <w:rsid w:val="56056173"/>
    <w:rsid w:val="5605BB5D"/>
    <w:rsid w:val="56060D87"/>
    <w:rsid w:val="56066E68"/>
    <w:rsid w:val="560B2BC7"/>
    <w:rsid w:val="560B7F64"/>
    <w:rsid w:val="5610C7FF"/>
    <w:rsid w:val="561AA860"/>
    <w:rsid w:val="5622C576"/>
    <w:rsid w:val="562C0A93"/>
    <w:rsid w:val="56352825"/>
    <w:rsid w:val="56401CD9"/>
    <w:rsid w:val="564AFB52"/>
    <w:rsid w:val="568F8187"/>
    <w:rsid w:val="56C12DEA"/>
    <w:rsid w:val="56C7C435"/>
    <w:rsid w:val="56D8B0F7"/>
    <w:rsid w:val="56F48B17"/>
    <w:rsid w:val="5710F993"/>
    <w:rsid w:val="5732BB8A"/>
    <w:rsid w:val="573B7D98"/>
    <w:rsid w:val="5743311D"/>
    <w:rsid w:val="574BA1B4"/>
    <w:rsid w:val="57503B38"/>
    <w:rsid w:val="575E4611"/>
    <w:rsid w:val="5760B7CB"/>
    <w:rsid w:val="5770AA83"/>
    <w:rsid w:val="577D317A"/>
    <w:rsid w:val="57831896"/>
    <w:rsid w:val="5783CA46"/>
    <w:rsid w:val="5796F904"/>
    <w:rsid w:val="57A53E31"/>
    <w:rsid w:val="57C51876"/>
    <w:rsid w:val="57C74FAE"/>
    <w:rsid w:val="57CEEDAA"/>
    <w:rsid w:val="57DEA2FB"/>
    <w:rsid w:val="57E2318A"/>
    <w:rsid w:val="57F211DF"/>
    <w:rsid w:val="57F53D8A"/>
    <w:rsid w:val="580B5A59"/>
    <w:rsid w:val="580EA977"/>
    <w:rsid w:val="580F3F64"/>
    <w:rsid w:val="582541E6"/>
    <w:rsid w:val="583AA5B5"/>
    <w:rsid w:val="58494CDE"/>
    <w:rsid w:val="584CD544"/>
    <w:rsid w:val="584DF7F8"/>
    <w:rsid w:val="585D435E"/>
    <w:rsid w:val="58607CCF"/>
    <w:rsid w:val="586B31C9"/>
    <w:rsid w:val="587D0C25"/>
    <w:rsid w:val="589995F9"/>
    <w:rsid w:val="589D0A1A"/>
    <w:rsid w:val="58A52D08"/>
    <w:rsid w:val="58CAAB77"/>
    <w:rsid w:val="58DE75E7"/>
    <w:rsid w:val="58FE5541"/>
    <w:rsid w:val="590B7F8B"/>
    <w:rsid w:val="59101A16"/>
    <w:rsid w:val="5922817E"/>
    <w:rsid w:val="5932E365"/>
    <w:rsid w:val="5934246B"/>
    <w:rsid w:val="593ABE96"/>
    <w:rsid w:val="5956FFF5"/>
    <w:rsid w:val="59658B0E"/>
    <w:rsid w:val="5968DEC1"/>
    <w:rsid w:val="596E431E"/>
    <w:rsid w:val="598D8D41"/>
    <w:rsid w:val="59A5440D"/>
    <w:rsid w:val="59B79FEA"/>
    <w:rsid w:val="59C0FF9B"/>
    <w:rsid w:val="59C277DA"/>
    <w:rsid w:val="59CDCE7D"/>
    <w:rsid w:val="59DA924B"/>
    <w:rsid w:val="59DBF717"/>
    <w:rsid w:val="59E43ABD"/>
    <w:rsid w:val="59EE22DF"/>
    <w:rsid w:val="5A15B325"/>
    <w:rsid w:val="5A23E5B6"/>
    <w:rsid w:val="5A42173B"/>
    <w:rsid w:val="5A42B3D3"/>
    <w:rsid w:val="5A495FF9"/>
    <w:rsid w:val="5A63F3D3"/>
    <w:rsid w:val="5A803BCC"/>
    <w:rsid w:val="5A826DFC"/>
    <w:rsid w:val="5A83EB15"/>
    <w:rsid w:val="5A854B77"/>
    <w:rsid w:val="5A8BFAA8"/>
    <w:rsid w:val="5AAED551"/>
    <w:rsid w:val="5ABA3B38"/>
    <w:rsid w:val="5AE8387E"/>
    <w:rsid w:val="5AEF7157"/>
    <w:rsid w:val="5B26AB02"/>
    <w:rsid w:val="5B2BC602"/>
    <w:rsid w:val="5B2C7B03"/>
    <w:rsid w:val="5B37699B"/>
    <w:rsid w:val="5B53B442"/>
    <w:rsid w:val="5B7E63E2"/>
    <w:rsid w:val="5B86A456"/>
    <w:rsid w:val="5B8B5CB3"/>
    <w:rsid w:val="5B9385AF"/>
    <w:rsid w:val="5B9732BA"/>
    <w:rsid w:val="5BA049C6"/>
    <w:rsid w:val="5BA4F7CB"/>
    <w:rsid w:val="5BA72D4C"/>
    <w:rsid w:val="5BB2630E"/>
    <w:rsid w:val="5BB2F114"/>
    <w:rsid w:val="5BB5230B"/>
    <w:rsid w:val="5BDE8F65"/>
    <w:rsid w:val="5BEA8C28"/>
    <w:rsid w:val="5C001511"/>
    <w:rsid w:val="5C040391"/>
    <w:rsid w:val="5C21BC54"/>
    <w:rsid w:val="5C380FA2"/>
    <w:rsid w:val="5C42B371"/>
    <w:rsid w:val="5CAE2F78"/>
    <w:rsid w:val="5CB31B6B"/>
    <w:rsid w:val="5CB3FA28"/>
    <w:rsid w:val="5CF2C342"/>
    <w:rsid w:val="5D14C63D"/>
    <w:rsid w:val="5D18289D"/>
    <w:rsid w:val="5D31CD5A"/>
    <w:rsid w:val="5D4B69F2"/>
    <w:rsid w:val="5D50C254"/>
    <w:rsid w:val="5D51A7FB"/>
    <w:rsid w:val="5D53FB65"/>
    <w:rsid w:val="5D58FE1A"/>
    <w:rsid w:val="5D8A11A3"/>
    <w:rsid w:val="5D9B0E73"/>
    <w:rsid w:val="5D9FBA7C"/>
    <w:rsid w:val="5DA2761D"/>
    <w:rsid w:val="5DB17D1E"/>
    <w:rsid w:val="5DC2A72E"/>
    <w:rsid w:val="5DCF7A98"/>
    <w:rsid w:val="5DD700BF"/>
    <w:rsid w:val="5DEBA5EB"/>
    <w:rsid w:val="5E0443F5"/>
    <w:rsid w:val="5E10867F"/>
    <w:rsid w:val="5E1185EF"/>
    <w:rsid w:val="5E1645A7"/>
    <w:rsid w:val="5E4958ED"/>
    <w:rsid w:val="5E4B6C98"/>
    <w:rsid w:val="5E56122F"/>
    <w:rsid w:val="5E5A8F16"/>
    <w:rsid w:val="5E7CECCD"/>
    <w:rsid w:val="5E864487"/>
    <w:rsid w:val="5EA14F59"/>
    <w:rsid w:val="5EAEAEF2"/>
    <w:rsid w:val="5EB3957D"/>
    <w:rsid w:val="5EC21D79"/>
    <w:rsid w:val="5EC8B1C0"/>
    <w:rsid w:val="5EE3E956"/>
    <w:rsid w:val="5F11089A"/>
    <w:rsid w:val="5F2B5E28"/>
    <w:rsid w:val="5F3A3FED"/>
    <w:rsid w:val="5F40B9FD"/>
    <w:rsid w:val="5F4ECEC8"/>
    <w:rsid w:val="5F546B63"/>
    <w:rsid w:val="5F5AD480"/>
    <w:rsid w:val="5F75765B"/>
    <w:rsid w:val="5F7FD485"/>
    <w:rsid w:val="5F90D614"/>
    <w:rsid w:val="5F9BF077"/>
    <w:rsid w:val="5FA61E0B"/>
    <w:rsid w:val="5FB838F6"/>
    <w:rsid w:val="5FC460AE"/>
    <w:rsid w:val="5FC5AA3D"/>
    <w:rsid w:val="5FCB9341"/>
    <w:rsid w:val="5FEA0306"/>
    <w:rsid w:val="5FEA9979"/>
    <w:rsid w:val="5FECA216"/>
    <w:rsid w:val="60043C3D"/>
    <w:rsid w:val="60087734"/>
    <w:rsid w:val="6016AAC7"/>
    <w:rsid w:val="601D30EA"/>
    <w:rsid w:val="60253D25"/>
    <w:rsid w:val="603E0639"/>
    <w:rsid w:val="605405C3"/>
    <w:rsid w:val="60555B28"/>
    <w:rsid w:val="6060D0FA"/>
    <w:rsid w:val="60862C0F"/>
    <w:rsid w:val="6089D29F"/>
    <w:rsid w:val="60A446F1"/>
    <w:rsid w:val="60B2A062"/>
    <w:rsid w:val="60B370A6"/>
    <w:rsid w:val="60C4ED77"/>
    <w:rsid w:val="60DD51A6"/>
    <w:rsid w:val="60E77D6F"/>
    <w:rsid w:val="60EF08F5"/>
    <w:rsid w:val="60F531F8"/>
    <w:rsid w:val="60FA580A"/>
    <w:rsid w:val="6101B861"/>
    <w:rsid w:val="6103383E"/>
    <w:rsid w:val="610B0566"/>
    <w:rsid w:val="61284CB7"/>
    <w:rsid w:val="61323B62"/>
    <w:rsid w:val="61358F92"/>
    <w:rsid w:val="61414FAD"/>
    <w:rsid w:val="6141ED7F"/>
    <w:rsid w:val="6150752A"/>
    <w:rsid w:val="615398CA"/>
    <w:rsid w:val="615A720A"/>
    <w:rsid w:val="618DD585"/>
    <w:rsid w:val="619323CF"/>
    <w:rsid w:val="619A79BA"/>
    <w:rsid w:val="61B114D4"/>
    <w:rsid w:val="61B36DC3"/>
    <w:rsid w:val="61BC5D1E"/>
    <w:rsid w:val="61C26FC3"/>
    <w:rsid w:val="61C6A851"/>
    <w:rsid w:val="61C906F8"/>
    <w:rsid w:val="61DFA595"/>
    <w:rsid w:val="61ECA539"/>
    <w:rsid w:val="61F72B92"/>
    <w:rsid w:val="61FA828E"/>
    <w:rsid w:val="6210882F"/>
    <w:rsid w:val="62345E58"/>
    <w:rsid w:val="6236EAF9"/>
    <w:rsid w:val="624243E0"/>
    <w:rsid w:val="62596D4D"/>
    <w:rsid w:val="625A0F49"/>
    <w:rsid w:val="626BEF2B"/>
    <w:rsid w:val="626D4850"/>
    <w:rsid w:val="62723AF0"/>
    <w:rsid w:val="627BEFF7"/>
    <w:rsid w:val="627F651F"/>
    <w:rsid w:val="628233DB"/>
    <w:rsid w:val="62849ED4"/>
    <w:rsid w:val="6295A596"/>
    <w:rsid w:val="62961037"/>
    <w:rsid w:val="62A9E197"/>
    <w:rsid w:val="62BDD69C"/>
    <w:rsid w:val="62D008E6"/>
    <w:rsid w:val="62DAA70E"/>
    <w:rsid w:val="62E7A04D"/>
    <w:rsid w:val="62EBB3AC"/>
    <w:rsid w:val="62FC7E89"/>
    <w:rsid w:val="62FDF57F"/>
    <w:rsid w:val="62FF3F45"/>
    <w:rsid w:val="63014BF5"/>
    <w:rsid w:val="6307289D"/>
    <w:rsid w:val="63231886"/>
    <w:rsid w:val="6331B957"/>
    <w:rsid w:val="6335202B"/>
    <w:rsid w:val="63449047"/>
    <w:rsid w:val="634C5708"/>
    <w:rsid w:val="635A4D9D"/>
    <w:rsid w:val="635BC15C"/>
    <w:rsid w:val="635BFA0A"/>
    <w:rsid w:val="636AC29E"/>
    <w:rsid w:val="6371397B"/>
    <w:rsid w:val="63725164"/>
    <w:rsid w:val="637B5F82"/>
    <w:rsid w:val="6381311D"/>
    <w:rsid w:val="6393D330"/>
    <w:rsid w:val="639F620C"/>
    <w:rsid w:val="639FDA45"/>
    <w:rsid w:val="63B5F3E7"/>
    <w:rsid w:val="63BF7CD2"/>
    <w:rsid w:val="63C675D7"/>
    <w:rsid w:val="63E751F4"/>
    <w:rsid w:val="63E76DC0"/>
    <w:rsid w:val="640BC73C"/>
    <w:rsid w:val="64120BB3"/>
    <w:rsid w:val="6414CC85"/>
    <w:rsid w:val="641EDF5F"/>
    <w:rsid w:val="642A4397"/>
    <w:rsid w:val="64471FD7"/>
    <w:rsid w:val="645378B0"/>
    <w:rsid w:val="645CC58D"/>
    <w:rsid w:val="648EDEC4"/>
    <w:rsid w:val="6493FFEC"/>
    <w:rsid w:val="64989915"/>
    <w:rsid w:val="64B33B2C"/>
    <w:rsid w:val="64BA2078"/>
    <w:rsid w:val="64C73D59"/>
    <w:rsid w:val="64E308FE"/>
    <w:rsid w:val="64E773D6"/>
    <w:rsid w:val="64F26A53"/>
    <w:rsid w:val="64F9E199"/>
    <w:rsid w:val="65022451"/>
    <w:rsid w:val="65218EDD"/>
    <w:rsid w:val="6547A11E"/>
    <w:rsid w:val="654B93A4"/>
    <w:rsid w:val="659418C0"/>
    <w:rsid w:val="65AB2827"/>
    <w:rsid w:val="65AB75BD"/>
    <w:rsid w:val="65AEF7A1"/>
    <w:rsid w:val="65AF0A8D"/>
    <w:rsid w:val="65C203D2"/>
    <w:rsid w:val="65C5BB58"/>
    <w:rsid w:val="65CA84E7"/>
    <w:rsid w:val="65FC06EF"/>
    <w:rsid w:val="66146844"/>
    <w:rsid w:val="66203C20"/>
    <w:rsid w:val="663FF7D4"/>
    <w:rsid w:val="66400C09"/>
    <w:rsid w:val="66454618"/>
    <w:rsid w:val="664EB656"/>
    <w:rsid w:val="66558CA6"/>
    <w:rsid w:val="6656C1CB"/>
    <w:rsid w:val="6656FE1D"/>
    <w:rsid w:val="666ED34F"/>
    <w:rsid w:val="66739356"/>
    <w:rsid w:val="667FF77D"/>
    <w:rsid w:val="6681191F"/>
    <w:rsid w:val="669079E6"/>
    <w:rsid w:val="6690C084"/>
    <w:rsid w:val="66A643D8"/>
    <w:rsid w:val="66B51888"/>
    <w:rsid w:val="66D99180"/>
    <w:rsid w:val="66FEBEDD"/>
    <w:rsid w:val="671029CA"/>
    <w:rsid w:val="671646FB"/>
    <w:rsid w:val="672F2EBF"/>
    <w:rsid w:val="67393AE3"/>
    <w:rsid w:val="67396D75"/>
    <w:rsid w:val="674D250D"/>
    <w:rsid w:val="67580304"/>
    <w:rsid w:val="67582A8C"/>
    <w:rsid w:val="675DE094"/>
    <w:rsid w:val="676D526B"/>
    <w:rsid w:val="67781665"/>
    <w:rsid w:val="677B91CB"/>
    <w:rsid w:val="6784115B"/>
    <w:rsid w:val="67B23DE2"/>
    <w:rsid w:val="67B46C63"/>
    <w:rsid w:val="67BA05D4"/>
    <w:rsid w:val="67EF1CF8"/>
    <w:rsid w:val="67FB57D8"/>
    <w:rsid w:val="6801C89C"/>
    <w:rsid w:val="68057F09"/>
    <w:rsid w:val="680F8617"/>
    <w:rsid w:val="683E4D59"/>
    <w:rsid w:val="68459859"/>
    <w:rsid w:val="685C9ACE"/>
    <w:rsid w:val="686FD0AB"/>
    <w:rsid w:val="6884C50B"/>
    <w:rsid w:val="688913A9"/>
    <w:rsid w:val="688D1046"/>
    <w:rsid w:val="68A4B26C"/>
    <w:rsid w:val="68BD0B22"/>
    <w:rsid w:val="68CAED2A"/>
    <w:rsid w:val="68DD7FF6"/>
    <w:rsid w:val="68F9EFCB"/>
    <w:rsid w:val="68FE4E2C"/>
    <w:rsid w:val="690051C5"/>
    <w:rsid w:val="6902EA8C"/>
    <w:rsid w:val="69175101"/>
    <w:rsid w:val="6917FC87"/>
    <w:rsid w:val="69229E10"/>
    <w:rsid w:val="693767DF"/>
    <w:rsid w:val="69466A1D"/>
    <w:rsid w:val="6966FEBD"/>
    <w:rsid w:val="696AB331"/>
    <w:rsid w:val="697175D2"/>
    <w:rsid w:val="697E9A0A"/>
    <w:rsid w:val="6988922C"/>
    <w:rsid w:val="698B42A5"/>
    <w:rsid w:val="69977079"/>
    <w:rsid w:val="69A54194"/>
    <w:rsid w:val="69B25E38"/>
    <w:rsid w:val="69C34B87"/>
    <w:rsid w:val="69D6C708"/>
    <w:rsid w:val="69DF38E1"/>
    <w:rsid w:val="69E974EC"/>
    <w:rsid w:val="69EA6E30"/>
    <w:rsid w:val="69F723C7"/>
    <w:rsid w:val="6A13EF86"/>
    <w:rsid w:val="6A13FAF2"/>
    <w:rsid w:val="6A583402"/>
    <w:rsid w:val="6A6890B1"/>
    <w:rsid w:val="6A7BFC37"/>
    <w:rsid w:val="6A9E1351"/>
    <w:rsid w:val="6AA2AFCE"/>
    <w:rsid w:val="6AA45057"/>
    <w:rsid w:val="6AA5B674"/>
    <w:rsid w:val="6AABBB62"/>
    <w:rsid w:val="6AAE5D2B"/>
    <w:rsid w:val="6AB1FE0A"/>
    <w:rsid w:val="6AB7C94B"/>
    <w:rsid w:val="6ACA7ADA"/>
    <w:rsid w:val="6ACBC2C5"/>
    <w:rsid w:val="6ACC3BFC"/>
    <w:rsid w:val="6AD8CDDC"/>
    <w:rsid w:val="6AE2488B"/>
    <w:rsid w:val="6AE43979"/>
    <w:rsid w:val="6AE52E8E"/>
    <w:rsid w:val="6AFA22FA"/>
    <w:rsid w:val="6B00C30F"/>
    <w:rsid w:val="6B00CEAE"/>
    <w:rsid w:val="6B05C93E"/>
    <w:rsid w:val="6B0965CC"/>
    <w:rsid w:val="6B1335DD"/>
    <w:rsid w:val="6B486348"/>
    <w:rsid w:val="6B5D1862"/>
    <w:rsid w:val="6B63EC20"/>
    <w:rsid w:val="6B65B138"/>
    <w:rsid w:val="6B695C5A"/>
    <w:rsid w:val="6B6F76E6"/>
    <w:rsid w:val="6B79B8B0"/>
    <w:rsid w:val="6B9AC3B5"/>
    <w:rsid w:val="6BB221AD"/>
    <w:rsid w:val="6BD79172"/>
    <w:rsid w:val="6BDB4B55"/>
    <w:rsid w:val="6BDCBE5A"/>
    <w:rsid w:val="6BE28834"/>
    <w:rsid w:val="6BFBDEED"/>
    <w:rsid w:val="6C82FC80"/>
    <w:rsid w:val="6C9EB17E"/>
    <w:rsid w:val="6CA6BA8A"/>
    <w:rsid w:val="6CB05A8F"/>
    <w:rsid w:val="6CCD6766"/>
    <w:rsid w:val="6CE55A15"/>
    <w:rsid w:val="6CF8E95C"/>
    <w:rsid w:val="6D19E0F0"/>
    <w:rsid w:val="6D1B121B"/>
    <w:rsid w:val="6D21D476"/>
    <w:rsid w:val="6D28E23F"/>
    <w:rsid w:val="6D2DCD38"/>
    <w:rsid w:val="6D369526"/>
    <w:rsid w:val="6D4BCDBE"/>
    <w:rsid w:val="6D744105"/>
    <w:rsid w:val="6D847820"/>
    <w:rsid w:val="6D896B2F"/>
    <w:rsid w:val="6D89FF5D"/>
    <w:rsid w:val="6D937DC7"/>
    <w:rsid w:val="6D975A41"/>
    <w:rsid w:val="6D9850BD"/>
    <w:rsid w:val="6D9D6B64"/>
    <w:rsid w:val="6DAC1255"/>
    <w:rsid w:val="6DB7548C"/>
    <w:rsid w:val="6DC34324"/>
    <w:rsid w:val="6DD7CB69"/>
    <w:rsid w:val="6DDF3090"/>
    <w:rsid w:val="6DE10B00"/>
    <w:rsid w:val="6DED3538"/>
    <w:rsid w:val="6DEE6DC4"/>
    <w:rsid w:val="6DEF37F9"/>
    <w:rsid w:val="6DEFF41C"/>
    <w:rsid w:val="6E0395D4"/>
    <w:rsid w:val="6E0833E3"/>
    <w:rsid w:val="6E0BAE93"/>
    <w:rsid w:val="6E0D1EA3"/>
    <w:rsid w:val="6E13E2BD"/>
    <w:rsid w:val="6E221843"/>
    <w:rsid w:val="6E23A6EE"/>
    <w:rsid w:val="6E301B93"/>
    <w:rsid w:val="6E407E78"/>
    <w:rsid w:val="6E4B3BFD"/>
    <w:rsid w:val="6E5FC571"/>
    <w:rsid w:val="6E7A6E73"/>
    <w:rsid w:val="6E7BE734"/>
    <w:rsid w:val="6E83BBB6"/>
    <w:rsid w:val="6E89AE2D"/>
    <w:rsid w:val="6EB233EC"/>
    <w:rsid w:val="6ED1AD11"/>
    <w:rsid w:val="6EDC806E"/>
    <w:rsid w:val="6EFC084D"/>
    <w:rsid w:val="6F1C0508"/>
    <w:rsid w:val="6F1C104A"/>
    <w:rsid w:val="6F5ADFFF"/>
    <w:rsid w:val="6F77399B"/>
    <w:rsid w:val="6F7F9BB7"/>
    <w:rsid w:val="6F810842"/>
    <w:rsid w:val="6F86731F"/>
    <w:rsid w:val="6F88DB3A"/>
    <w:rsid w:val="6F95453D"/>
    <w:rsid w:val="6F9A14D9"/>
    <w:rsid w:val="6FB682F0"/>
    <w:rsid w:val="6FCC2931"/>
    <w:rsid w:val="6FD59461"/>
    <w:rsid w:val="6FD7296E"/>
    <w:rsid w:val="6FD77634"/>
    <w:rsid w:val="6FDB1815"/>
    <w:rsid w:val="6FE6B295"/>
    <w:rsid w:val="7016044A"/>
    <w:rsid w:val="701680DF"/>
    <w:rsid w:val="70341B68"/>
    <w:rsid w:val="7041C152"/>
    <w:rsid w:val="704E32C9"/>
    <w:rsid w:val="705B475C"/>
    <w:rsid w:val="705D8CE5"/>
    <w:rsid w:val="707FBB40"/>
    <w:rsid w:val="70913408"/>
    <w:rsid w:val="70963169"/>
    <w:rsid w:val="70986C6E"/>
    <w:rsid w:val="70B311C9"/>
    <w:rsid w:val="70D2446A"/>
    <w:rsid w:val="70D4BF07"/>
    <w:rsid w:val="70E23AE3"/>
    <w:rsid w:val="70EF3F5A"/>
    <w:rsid w:val="70F17615"/>
    <w:rsid w:val="70F9B589"/>
    <w:rsid w:val="710D6AA6"/>
    <w:rsid w:val="710DF53A"/>
    <w:rsid w:val="711C54C7"/>
    <w:rsid w:val="7128F439"/>
    <w:rsid w:val="712BEB6C"/>
    <w:rsid w:val="713BF4F8"/>
    <w:rsid w:val="71460C0B"/>
    <w:rsid w:val="714779DB"/>
    <w:rsid w:val="716F37E1"/>
    <w:rsid w:val="71777439"/>
    <w:rsid w:val="718DCBBA"/>
    <w:rsid w:val="719CB144"/>
    <w:rsid w:val="71A738DE"/>
    <w:rsid w:val="71AA994B"/>
    <w:rsid w:val="71AB4E0E"/>
    <w:rsid w:val="71C6C175"/>
    <w:rsid w:val="71D54190"/>
    <w:rsid w:val="71EDCE8C"/>
    <w:rsid w:val="71F0BC56"/>
    <w:rsid w:val="71F29826"/>
    <w:rsid w:val="71F8E91B"/>
    <w:rsid w:val="72133670"/>
    <w:rsid w:val="72248D93"/>
    <w:rsid w:val="72393782"/>
    <w:rsid w:val="724F1E9B"/>
    <w:rsid w:val="72679612"/>
    <w:rsid w:val="726BCCC4"/>
    <w:rsid w:val="7275E7D7"/>
    <w:rsid w:val="72797356"/>
    <w:rsid w:val="727FC13B"/>
    <w:rsid w:val="72949947"/>
    <w:rsid w:val="729EC64F"/>
    <w:rsid w:val="729F9F49"/>
    <w:rsid w:val="72A73329"/>
    <w:rsid w:val="72B8536D"/>
    <w:rsid w:val="72B8F2D2"/>
    <w:rsid w:val="72DC126A"/>
    <w:rsid w:val="730A7DA1"/>
    <w:rsid w:val="730C1BAA"/>
    <w:rsid w:val="732BB965"/>
    <w:rsid w:val="7341AC17"/>
    <w:rsid w:val="7349CAEC"/>
    <w:rsid w:val="735CB0E0"/>
    <w:rsid w:val="7363E58F"/>
    <w:rsid w:val="737A361D"/>
    <w:rsid w:val="737AF97F"/>
    <w:rsid w:val="73822620"/>
    <w:rsid w:val="738368FD"/>
    <w:rsid w:val="73904150"/>
    <w:rsid w:val="7391CEBC"/>
    <w:rsid w:val="73929514"/>
    <w:rsid w:val="73B50394"/>
    <w:rsid w:val="73BDD28C"/>
    <w:rsid w:val="73D7A6CA"/>
    <w:rsid w:val="740A79BF"/>
    <w:rsid w:val="741EE483"/>
    <w:rsid w:val="7435A6B0"/>
    <w:rsid w:val="744B0592"/>
    <w:rsid w:val="74504F58"/>
    <w:rsid w:val="7458B0C6"/>
    <w:rsid w:val="745B781E"/>
    <w:rsid w:val="7476AFC6"/>
    <w:rsid w:val="7483BCCD"/>
    <w:rsid w:val="7485041D"/>
    <w:rsid w:val="7493D656"/>
    <w:rsid w:val="74973ACE"/>
    <w:rsid w:val="74B0D96F"/>
    <w:rsid w:val="74B28F4B"/>
    <w:rsid w:val="74B91886"/>
    <w:rsid w:val="74C478C4"/>
    <w:rsid w:val="74E6B2E0"/>
    <w:rsid w:val="7503E6C9"/>
    <w:rsid w:val="7532EB4A"/>
    <w:rsid w:val="75460C77"/>
    <w:rsid w:val="754C8438"/>
    <w:rsid w:val="757A6019"/>
    <w:rsid w:val="759743A8"/>
    <w:rsid w:val="759B404E"/>
    <w:rsid w:val="75A2E473"/>
    <w:rsid w:val="75A6AC1A"/>
    <w:rsid w:val="75B5201A"/>
    <w:rsid w:val="75C0132F"/>
    <w:rsid w:val="75C3E17E"/>
    <w:rsid w:val="75CA439E"/>
    <w:rsid w:val="75E458AE"/>
    <w:rsid w:val="75E9B62E"/>
    <w:rsid w:val="75EEC928"/>
    <w:rsid w:val="75FD86F8"/>
    <w:rsid w:val="7605F654"/>
    <w:rsid w:val="76507B15"/>
    <w:rsid w:val="766423D2"/>
    <w:rsid w:val="766B3CC8"/>
    <w:rsid w:val="767B10B5"/>
    <w:rsid w:val="7684ABC1"/>
    <w:rsid w:val="7685F47B"/>
    <w:rsid w:val="768EF0BC"/>
    <w:rsid w:val="76913DE1"/>
    <w:rsid w:val="76A7AD97"/>
    <w:rsid w:val="76A9B3D3"/>
    <w:rsid w:val="76AAC57C"/>
    <w:rsid w:val="76B1611D"/>
    <w:rsid w:val="76C20F58"/>
    <w:rsid w:val="76D92AF2"/>
    <w:rsid w:val="76E1E586"/>
    <w:rsid w:val="76EFCFB2"/>
    <w:rsid w:val="76F1B987"/>
    <w:rsid w:val="76F56D97"/>
    <w:rsid w:val="76F84373"/>
    <w:rsid w:val="76FBAE1B"/>
    <w:rsid w:val="770FE243"/>
    <w:rsid w:val="771EE541"/>
    <w:rsid w:val="772570B0"/>
    <w:rsid w:val="773C366C"/>
    <w:rsid w:val="77597802"/>
    <w:rsid w:val="776398C1"/>
    <w:rsid w:val="777CDE8A"/>
    <w:rsid w:val="778175A3"/>
    <w:rsid w:val="7798A636"/>
    <w:rsid w:val="779C15A7"/>
    <w:rsid w:val="779D7A94"/>
    <w:rsid w:val="77CF29D5"/>
    <w:rsid w:val="77DBC48C"/>
    <w:rsid w:val="77EE008D"/>
    <w:rsid w:val="77F6018E"/>
    <w:rsid w:val="780EE7DB"/>
    <w:rsid w:val="7816E069"/>
    <w:rsid w:val="78283958"/>
    <w:rsid w:val="78578E20"/>
    <w:rsid w:val="7861A6D6"/>
    <w:rsid w:val="786240A7"/>
    <w:rsid w:val="7866E722"/>
    <w:rsid w:val="787C172E"/>
    <w:rsid w:val="78818C96"/>
    <w:rsid w:val="78A0FC23"/>
    <w:rsid w:val="78A4A9B2"/>
    <w:rsid w:val="78BABBB8"/>
    <w:rsid w:val="78D5FF53"/>
    <w:rsid w:val="78F26B0D"/>
    <w:rsid w:val="78F3CF24"/>
    <w:rsid w:val="78FC97AD"/>
    <w:rsid w:val="79059A24"/>
    <w:rsid w:val="79097257"/>
    <w:rsid w:val="7917EF87"/>
    <w:rsid w:val="791CFFA9"/>
    <w:rsid w:val="79235C37"/>
    <w:rsid w:val="79474321"/>
    <w:rsid w:val="7954921A"/>
    <w:rsid w:val="79843906"/>
    <w:rsid w:val="799C9031"/>
    <w:rsid w:val="79A5D31F"/>
    <w:rsid w:val="79B2EB5C"/>
    <w:rsid w:val="79B3969A"/>
    <w:rsid w:val="79D6DFA1"/>
    <w:rsid w:val="79E1C2FD"/>
    <w:rsid w:val="79EFCCB0"/>
    <w:rsid w:val="79F0D6ED"/>
    <w:rsid w:val="7A0BF330"/>
    <w:rsid w:val="7A2BB380"/>
    <w:rsid w:val="7A3F87CE"/>
    <w:rsid w:val="7A44AD07"/>
    <w:rsid w:val="7A468966"/>
    <w:rsid w:val="7A4737E1"/>
    <w:rsid w:val="7A487F8A"/>
    <w:rsid w:val="7A5440CE"/>
    <w:rsid w:val="7A6708C7"/>
    <w:rsid w:val="7A6CEA9D"/>
    <w:rsid w:val="7A6D1F79"/>
    <w:rsid w:val="7A7ED6D7"/>
    <w:rsid w:val="7A9DD91D"/>
    <w:rsid w:val="7AE380FF"/>
    <w:rsid w:val="7AF7A4C8"/>
    <w:rsid w:val="7AF9D1D6"/>
    <w:rsid w:val="7AFF223A"/>
    <w:rsid w:val="7B00F905"/>
    <w:rsid w:val="7B16642A"/>
    <w:rsid w:val="7B16B589"/>
    <w:rsid w:val="7B1890CF"/>
    <w:rsid w:val="7B2BC9F8"/>
    <w:rsid w:val="7B359BF6"/>
    <w:rsid w:val="7B436A30"/>
    <w:rsid w:val="7B4D0892"/>
    <w:rsid w:val="7B545FCD"/>
    <w:rsid w:val="7B5FFAC1"/>
    <w:rsid w:val="7B693C3B"/>
    <w:rsid w:val="7B7E3DA4"/>
    <w:rsid w:val="7BA41468"/>
    <w:rsid w:val="7BAA22ED"/>
    <w:rsid w:val="7BADEAD9"/>
    <w:rsid w:val="7BAFDAAB"/>
    <w:rsid w:val="7BB9975A"/>
    <w:rsid w:val="7BBA950D"/>
    <w:rsid w:val="7BCBD590"/>
    <w:rsid w:val="7BDD0E94"/>
    <w:rsid w:val="7BDD949C"/>
    <w:rsid w:val="7BE048FA"/>
    <w:rsid w:val="7BEEF99A"/>
    <w:rsid w:val="7BF18F65"/>
    <w:rsid w:val="7BFF0F0A"/>
    <w:rsid w:val="7C0A63A8"/>
    <w:rsid w:val="7C0AB731"/>
    <w:rsid w:val="7C385974"/>
    <w:rsid w:val="7C676C31"/>
    <w:rsid w:val="7C730EF1"/>
    <w:rsid w:val="7C99B5A5"/>
    <w:rsid w:val="7C9E4755"/>
    <w:rsid w:val="7CA75ECA"/>
    <w:rsid w:val="7CB5DA63"/>
    <w:rsid w:val="7CBD2387"/>
    <w:rsid w:val="7CC3CB0D"/>
    <w:rsid w:val="7CD8489D"/>
    <w:rsid w:val="7D169755"/>
    <w:rsid w:val="7D218F92"/>
    <w:rsid w:val="7D2C30CD"/>
    <w:rsid w:val="7D498834"/>
    <w:rsid w:val="7D5B79C6"/>
    <w:rsid w:val="7D65948E"/>
    <w:rsid w:val="7D72B4A9"/>
    <w:rsid w:val="7D93642B"/>
    <w:rsid w:val="7DB0EE47"/>
    <w:rsid w:val="7DE61A12"/>
    <w:rsid w:val="7DE67E25"/>
    <w:rsid w:val="7DE8C048"/>
    <w:rsid w:val="7DF0BE6C"/>
    <w:rsid w:val="7DFF4529"/>
    <w:rsid w:val="7E13A363"/>
    <w:rsid w:val="7E1AADB5"/>
    <w:rsid w:val="7E224283"/>
    <w:rsid w:val="7E37B819"/>
    <w:rsid w:val="7E44C5A7"/>
    <w:rsid w:val="7E6892CD"/>
    <w:rsid w:val="7E6B19E1"/>
    <w:rsid w:val="7E734958"/>
    <w:rsid w:val="7E90E0AE"/>
    <w:rsid w:val="7E92D8B6"/>
    <w:rsid w:val="7E99DDF9"/>
    <w:rsid w:val="7E9AB37F"/>
    <w:rsid w:val="7EA0B15A"/>
    <w:rsid w:val="7EAC2A90"/>
    <w:rsid w:val="7EC269FB"/>
    <w:rsid w:val="7EC45303"/>
    <w:rsid w:val="7EC4914F"/>
    <w:rsid w:val="7ECB576E"/>
    <w:rsid w:val="7ED50AFC"/>
    <w:rsid w:val="7F07A29C"/>
    <w:rsid w:val="7F305695"/>
    <w:rsid w:val="7F4DA6D1"/>
    <w:rsid w:val="7F599EC3"/>
    <w:rsid w:val="7F6088B4"/>
    <w:rsid w:val="7F68603C"/>
    <w:rsid w:val="7F787805"/>
    <w:rsid w:val="7FAC2D19"/>
    <w:rsid w:val="7FADBE56"/>
    <w:rsid w:val="7FB5B962"/>
    <w:rsid w:val="7FD3FD89"/>
    <w:rsid w:val="7FD8B031"/>
    <w:rsid w:val="7FE8A4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C3A51"/>
  <w15:chartTrackingRefBased/>
  <w15:docId w15:val="{ACEF9178-E06F-B449-8C5B-772349221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693"/>
    <w:pPr>
      <w:spacing w:before="120" w:line="312" w:lineRule="auto"/>
    </w:pPr>
    <w:rPr>
      <w:rFonts w:cs="Times New Roman (Textkörper CS)"/>
      <w:kern w:val="0"/>
      <w:sz w:val="20"/>
      <w:szCs w:val="22"/>
      <w:lang w:val="en-US"/>
      <w14:ligatures w14:val="none"/>
    </w:rPr>
  </w:style>
  <w:style w:type="paragraph" w:styleId="Heading1">
    <w:name w:val="heading 1"/>
    <w:basedOn w:val="Normal"/>
    <w:next w:val="Normal"/>
    <w:link w:val="Heading1Char"/>
    <w:uiPriority w:val="9"/>
    <w:qFormat/>
    <w:rsid w:val="00FD79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79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D79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79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79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79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79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79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79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91A"/>
    <w:rPr>
      <w:rFonts w:asciiTheme="majorHAnsi" w:eastAsiaTheme="majorEastAsia" w:hAnsiTheme="majorHAnsi" w:cstheme="majorBidi"/>
      <w:color w:val="0F4761" w:themeColor="accent1" w:themeShade="BF"/>
      <w:kern w:val="0"/>
      <w:sz w:val="40"/>
      <w:szCs w:val="40"/>
      <w:lang w:val="en-US"/>
      <w14:ligatures w14:val="none"/>
    </w:rPr>
  </w:style>
  <w:style w:type="character" w:customStyle="1" w:styleId="Heading2Char">
    <w:name w:val="Heading 2 Char"/>
    <w:basedOn w:val="DefaultParagraphFont"/>
    <w:link w:val="Heading2"/>
    <w:uiPriority w:val="9"/>
    <w:rsid w:val="00FD791A"/>
    <w:rPr>
      <w:rFonts w:asciiTheme="majorHAnsi" w:eastAsiaTheme="majorEastAsia" w:hAnsiTheme="majorHAnsi" w:cstheme="majorBidi"/>
      <w:color w:val="0F4761" w:themeColor="accent1" w:themeShade="BF"/>
      <w:kern w:val="0"/>
      <w:sz w:val="32"/>
      <w:szCs w:val="32"/>
      <w:lang w:val="en-US"/>
      <w14:ligatures w14:val="none"/>
    </w:rPr>
  </w:style>
  <w:style w:type="character" w:customStyle="1" w:styleId="Heading3Char">
    <w:name w:val="Heading 3 Char"/>
    <w:basedOn w:val="DefaultParagraphFont"/>
    <w:link w:val="Heading3"/>
    <w:uiPriority w:val="9"/>
    <w:rsid w:val="00FD791A"/>
    <w:rPr>
      <w:rFonts w:eastAsiaTheme="majorEastAsia" w:cstheme="majorBidi"/>
      <w:color w:val="0F4761" w:themeColor="accent1" w:themeShade="BF"/>
      <w:kern w:val="0"/>
      <w:sz w:val="28"/>
      <w:szCs w:val="28"/>
      <w:lang w:val="en-US"/>
      <w14:ligatures w14:val="none"/>
    </w:rPr>
  </w:style>
  <w:style w:type="character" w:customStyle="1" w:styleId="Heading4Char">
    <w:name w:val="Heading 4 Char"/>
    <w:basedOn w:val="DefaultParagraphFont"/>
    <w:link w:val="Heading4"/>
    <w:uiPriority w:val="9"/>
    <w:semiHidden/>
    <w:rsid w:val="00FD791A"/>
    <w:rPr>
      <w:rFonts w:eastAsiaTheme="majorEastAsia" w:cstheme="majorBidi"/>
      <w:i/>
      <w:iCs/>
      <w:color w:val="0F4761" w:themeColor="accent1" w:themeShade="BF"/>
      <w:kern w:val="0"/>
      <w:sz w:val="20"/>
      <w:szCs w:val="22"/>
      <w:lang w:val="en-US"/>
      <w14:ligatures w14:val="none"/>
    </w:rPr>
  </w:style>
  <w:style w:type="character" w:customStyle="1" w:styleId="Heading5Char">
    <w:name w:val="Heading 5 Char"/>
    <w:basedOn w:val="DefaultParagraphFont"/>
    <w:link w:val="Heading5"/>
    <w:uiPriority w:val="9"/>
    <w:semiHidden/>
    <w:rsid w:val="00FD791A"/>
    <w:rPr>
      <w:rFonts w:eastAsiaTheme="majorEastAsia" w:cstheme="majorBidi"/>
      <w:color w:val="0F4761" w:themeColor="accent1" w:themeShade="BF"/>
      <w:kern w:val="0"/>
      <w:sz w:val="20"/>
      <w:szCs w:val="22"/>
      <w:lang w:val="en-US"/>
      <w14:ligatures w14:val="none"/>
    </w:rPr>
  </w:style>
  <w:style w:type="character" w:customStyle="1" w:styleId="Heading6Char">
    <w:name w:val="Heading 6 Char"/>
    <w:basedOn w:val="DefaultParagraphFont"/>
    <w:link w:val="Heading6"/>
    <w:uiPriority w:val="9"/>
    <w:semiHidden/>
    <w:rsid w:val="00FD791A"/>
    <w:rPr>
      <w:rFonts w:eastAsiaTheme="majorEastAsia" w:cstheme="majorBidi"/>
      <w:i/>
      <w:iCs/>
      <w:color w:val="595959" w:themeColor="text1" w:themeTint="A6"/>
      <w:kern w:val="0"/>
      <w:sz w:val="20"/>
      <w:szCs w:val="22"/>
      <w:lang w:val="en-US"/>
      <w14:ligatures w14:val="none"/>
    </w:rPr>
  </w:style>
  <w:style w:type="character" w:customStyle="1" w:styleId="Heading7Char">
    <w:name w:val="Heading 7 Char"/>
    <w:basedOn w:val="DefaultParagraphFont"/>
    <w:link w:val="Heading7"/>
    <w:uiPriority w:val="9"/>
    <w:semiHidden/>
    <w:rsid w:val="00FD791A"/>
    <w:rPr>
      <w:rFonts w:eastAsiaTheme="majorEastAsia" w:cstheme="majorBidi"/>
      <w:color w:val="595959" w:themeColor="text1" w:themeTint="A6"/>
      <w:kern w:val="0"/>
      <w:sz w:val="20"/>
      <w:szCs w:val="22"/>
      <w:lang w:val="en-US"/>
      <w14:ligatures w14:val="none"/>
    </w:rPr>
  </w:style>
  <w:style w:type="character" w:customStyle="1" w:styleId="Heading8Char">
    <w:name w:val="Heading 8 Char"/>
    <w:basedOn w:val="DefaultParagraphFont"/>
    <w:link w:val="Heading8"/>
    <w:uiPriority w:val="9"/>
    <w:semiHidden/>
    <w:rsid w:val="00FD791A"/>
    <w:rPr>
      <w:rFonts w:eastAsiaTheme="majorEastAsia" w:cstheme="majorBidi"/>
      <w:i/>
      <w:iCs/>
      <w:color w:val="272727" w:themeColor="text1" w:themeTint="D8"/>
      <w:kern w:val="0"/>
      <w:sz w:val="20"/>
      <w:szCs w:val="22"/>
      <w:lang w:val="en-US"/>
      <w14:ligatures w14:val="none"/>
    </w:rPr>
  </w:style>
  <w:style w:type="character" w:customStyle="1" w:styleId="Heading9Char">
    <w:name w:val="Heading 9 Char"/>
    <w:basedOn w:val="DefaultParagraphFont"/>
    <w:link w:val="Heading9"/>
    <w:uiPriority w:val="9"/>
    <w:semiHidden/>
    <w:rsid w:val="00FD791A"/>
    <w:rPr>
      <w:rFonts w:eastAsiaTheme="majorEastAsia" w:cstheme="majorBidi"/>
      <w:color w:val="272727" w:themeColor="text1" w:themeTint="D8"/>
      <w:kern w:val="0"/>
      <w:sz w:val="20"/>
      <w:szCs w:val="22"/>
      <w:lang w:val="en-US"/>
      <w14:ligatures w14:val="none"/>
    </w:rPr>
  </w:style>
  <w:style w:type="paragraph" w:styleId="Title">
    <w:name w:val="Title"/>
    <w:basedOn w:val="Normal"/>
    <w:next w:val="Normal"/>
    <w:link w:val="TitleChar"/>
    <w:uiPriority w:val="10"/>
    <w:qFormat/>
    <w:rsid w:val="00FD79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91A"/>
    <w:rPr>
      <w:rFonts w:asciiTheme="majorHAnsi" w:eastAsiaTheme="majorEastAsia" w:hAnsiTheme="majorHAnsi" w:cstheme="majorBidi"/>
      <w:spacing w:val="-10"/>
      <w:kern w:val="28"/>
      <w:sz w:val="56"/>
      <w:szCs w:val="56"/>
      <w:lang w:val="en-US"/>
      <w14:ligatures w14:val="none"/>
    </w:rPr>
  </w:style>
  <w:style w:type="paragraph" w:styleId="Subtitle">
    <w:name w:val="Subtitle"/>
    <w:basedOn w:val="Normal"/>
    <w:next w:val="Normal"/>
    <w:link w:val="SubtitleChar"/>
    <w:uiPriority w:val="11"/>
    <w:qFormat/>
    <w:rsid w:val="00FD791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791A"/>
    <w:rPr>
      <w:rFonts w:eastAsiaTheme="majorEastAsia" w:cstheme="majorBidi"/>
      <w:color w:val="595959" w:themeColor="text1" w:themeTint="A6"/>
      <w:spacing w:val="15"/>
      <w:kern w:val="0"/>
      <w:sz w:val="28"/>
      <w:szCs w:val="28"/>
      <w:lang w:val="en-US"/>
      <w14:ligatures w14:val="none"/>
    </w:rPr>
  </w:style>
  <w:style w:type="paragraph" w:styleId="Quote">
    <w:name w:val="Quote"/>
    <w:basedOn w:val="Normal"/>
    <w:next w:val="Normal"/>
    <w:link w:val="QuoteChar"/>
    <w:uiPriority w:val="29"/>
    <w:qFormat/>
    <w:rsid w:val="00FD79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D791A"/>
    <w:rPr>
      <w:rFonts w:cs="Times New Roman (Textkörper CS)"/>
      <w:i/>
      <w:iCs/>
      <w:color w:val="404040" w:themeColor="text1" w:themeTint="BF"/>
      <w:kern w:val="0"/>
      <w:sz w:val="20"/>
      <w:szCs w:val="22"/>
      <w:lang w:val="en-US"/>
      <w14:ligatures w14:val="none"/>
    </w:rPr>
  </w:style>
  <w:style w:type="paragraph" w:styleId="ListParagraph">
    <w:name w:val="List Paragraph"/>
    <w:basedOn w:val="Normal"/>
    <w:uiPriority w:val="34"/>
    <w:qFormat/>
    <w:rsid w:val="00FD791A"/>
    <w:pPr>
      <w:ind w:left="720"/>
      <w:contextualSpacing/>
    </w:pPr>
  </w:style>
  <w:style w:type="character" w:styleId="IntenseEmphasis">
    <w:name w:val="Intense Emphasis"/>
    <w:basedOn w:val="DefaultParagraphFont"/>
    <w:uiPriority w:val="21"/>
    <w:qFormat/>
    <w:rsid w:val="00FD791A"/>
    <w:rPr>
      <w:i/>
      <w:iCs/>
      <w:color w:val="0F4761" w:themeColor="accent1" w:themeShade="BF"/>
    </w:rPr>
  </w:style>
  <w:style w:type="paragraph" w:styleId="IntenseQuote">
    <w:name w:val="Intense Quote"/>
    <w:basedOn w:val="Normal"/>
    <w:next w:val="Normal"/>
    <w:link w:val="IntenseQuoteChar"/>
    <w:uiPriority w:val="30"/>
    <w:qFormat/>
    <w:rsid w:val="00FD79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791A"/>
    <w:rPr>
      <w:rFonts w:cs="Times New Roman (Textkörper CS)"/>
      <w:i/>
      <w:iCs/>
      <w:color w:val="0F4761" w:themeColor="accent1" w:themeShade="BF"/>
      <w:kern w:val="0"/>
      <w:sz w:val="20"/>
      <w:szCs w:val="22"/>
      <w:lang w:val="en-US"/>
      <w14:ligatures w14:val="none"/>
    </w:rPr>
  </w:style>
  <w:style w:type="character" w:styleId="IntenseReference">
    <w:name w:val="Intense Reference"/>
    <w:basedOn w:val="DefaultParagraphFont"/>
    <w:uiPriority w:val="32"/>
    <w:qFormat/>
    <w:rsid w:val="00FD791A"/>
    <w:rPr>
      <w:b/>
      <w:bCs/>
      <w:smallCaps/>
      <w:color w:val="0F4761" w:themeColor="accent1" w:themeShade="BF"/>
      <w:spacing w:val="5"/>
    </w:rPr>
  </w:style>
  <w:style w:type="paragraph" w:customStyle="1" w:styleId="ConfidentialStatus">
    <w:name w:val="ConfidentialStatus"/>
    <w:basedOn w:val="Normal"/>
    <w:next w:val="Normal"/>
    <w:qFormat/>
    <w:rsid w:val="009F7693"/>
    <w:pPr>
      <w:spacing w:before="240" w:after="320" w:line="240" w:lineRule="auto"/>
    </w:pPr>
    <w:rPr>
      <w:caps/>
      <w:color w:val="000000" w:themeColor="text1"/>
      <w:spacing w:val="10"/>
      <w:sz w:val="24"/>
    </w:rPr>
  </w:style>
  <w:style w:type="character" w:styleId="CommentReference">
    <w:name w:val="annotation reference"/>
    <w:basedOn w:val="DefaultParagraphFont"/>
    <w:uiPriority w:val="99"/>
    <w:semiHidden/>
    <w:unhideWhenUsed/>
    <w:rsid w:val="009F7693"/>
    <w:rPr>
      <w:rFonts w:asciiTheme="minorHAnsi" w:hAnsiTheme="minorHAnsi"/>
      <w:sz w:val="16"/>
      <w:szCs w:val="16"/>
    </w:rPr>
  </w:style>
  <w:style w:type="character" w:styleId="Mention">
    <w:name w:val="Mention"/>
    <w:basedOn w:val="DefaultParagraphFont"/>
    <w:uiPriority w:val="99"/>
    <w:unhideWhenUsed/>
    <w:rsid w:val="009F7693"/>
    <w:rPr>
      <w:color w:val="2B579A"/>
      <w:shd w:val="clear" w:color="auto" w:fill="E1DFDD"/>
    </w:rPr>
  </w:style>
  <w:style w:type="paragraph" w:customStyle="1" w:styleId="p1">
    <w:name w:val="p1"/>
    <w:basedOn w:val="Normal"/>
    <w:rsid w:val="003C5ECD"/>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1">
    <w:name w:val="s1"/>
    <w:basedOn w:val="DefaultParagraphFont"/>
    <w:rsid w:val="003C5ECD"/>
  </w:style>
  <w:style w:type="paragraph" w:customStyle="1" w:styleId="p2">
    <w:name w:val="p2"/>
    <w:basedOn w:val="Normal"/>
    <w:rsid w:val="003C5ECD"/>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Hyperlink">
    <w:name w:val="Hyperlink"/>
    <w:basedOn w:val="DefaultParagraphFont"/>
    <w:uiPriority w:val="99"/>
    <w:unhideWhenUsed/>
    <w:rsid w:val="0014724E"/>
    <w:rPr>
      <w:color w:val="467886"/>
      <w:u w:val="single"/>
    </w:rPr>
  </w:style>
  <w:style w:type="paragraph" w:styleId="NoSpacing">
    <w:name w:val="No Spacing"/>
    <w:uiPriority w:val="1"/>
    <w:qFormat/>
    <w:rsid w:val="00380BC5"/>
  </w:style>
  <w:style w:type="paragraph" w:styleId="CommentText">
    <w:name w:val="annotation text"/>
    <w:basedOn w:val="Normal"/>
    <w:link w:val="CommentTextChar"/>
    <w:uiPriority w:val="99"/>
    <w:unhideWhenUsed/>
    <w:rsid w:val="00013920"/>
    <w:pPr>
      <w:spacing w:line="240" w:lineRule="auto"/>
    </w:pPr>
    <w:rPr>
      <w:szCs w:val="20"/>
    </w:rPr>
  </w:style>
  <w:style w:type="character" w:customStyle="1" w:styleId="CommentTextChar">
    <w:name w:val="Comment Text Char"/>
    <w:basedOn w:val="DefaultParagraphFont"/>
    <w:link w:val="CommentText"/>
    <w:uiPriority w:val="99"/>
    <w:rsid w:val="00013920"/>
    <w:rPr>
      <w:rFonts w:cs="Times New Roman (Textkörper CS)"/>
      <w:kern w:val="0"/>
      <w:sz w:val="20"/>
      <w:szCs w:val="20"/>
      <w:lang w:val="en-US"/>
      <w14:ligatures w14:val="none"/>
    </w:rPr>
  </w:style>
  <w:style w:type="paragraph" w:styleId="TOCHeading">
    <w:name w:val="TOC Heading"/>
    <w:basedOn w:val="Heading1"/>
    <w:next w:val="Normal"/>
    <w:uiPriority w:val="39"/>
    <w:unhideWhenUsed/>
    <w:qFormat/>
    <w:rsid w:val="00F923CF"/>
    <w:pPr>
      <w:spacing w:before="480" w:after="0" w:line="276" w:lineRule="auto"/>
      <w:outlineLvl w:val="9"/>
    </w:pPr>
    <w:rPr>
      <w:b/>
      <w:bCs/>
      <w:sz w:val="28"/>
      <w:szCs w:val="28"/>
    </w:rPr>
  </w:style>
  <w:style w:type="paragraph" w:styleId="TOC2">
    <w:name w:val="toc 2"/>
    <w:basedOn w:val="Normal"/>
    <w:next w:val="Normal"/>
    <w:autoRedefine/>
    <w:uiPriority w:val="39"/>
    <w:unhideWhenUsed/>
    <w:rsid w:val="003672B7"/>
    <w:pPr>
      <w:tabs>
        <w:tab w:val="right" w:leader="dot" w:pos="9016"/>
      </w:tabs>
      <w:spacing w:before="0"/>
      <w:ind w:left="198"/>
      <w:contextualSpacing/>
    </w:pPr>
    <w:rPr>
      <w:i/>
      <w:iCs/>
      <w:szCs w:val="20"/>
    </w:rPr>
  </w:style>
  <w:style w:type="paragraph" w:styleId="TOC1">
    <w:name w:val="toc 1"/>
    <w:basedOn w:val="Normal"/>
    <w:next w:val="Normal"/>
    <w:autoRedefine/>
    <w:uiPriority w:val="39"/>
    <w:unhideWhenUsed/>
    <w:rsid w:val="00F923CF"/>
    <w:pPr>
      <w:spacing w:before="240" w:after="120"/>
    </w:pPr>
    <w:rPr>
      <w:b/>
      <w:bCs/>
      <w:szCs w:val="20"/>
    </w:rPr>
  </w:style>
  <w:style w:type="paragraph" w:styleId="TOC3">
    <w:name w:val="toc 3"/>
    <w:basedOn w:val="Normal"/>
    <w:next w:val="Normal"/>
    <w:autoRedefine/>
    <w:uiPriority w:val="39"/>
    <w:unhideWhenUsed/>
    <w:rsid w:val="00F923CF"/>
    <w:pPr>
      <w:spacing w:before="0"/>
      <w:ind w:left="400"/>
    </w:pPr>
    <w:rPr>
      <w:szCs w:val="20"/>
    </w:rPr>
  </w:style>
  <w:style w:type="paragraph" w:styleId="TOC4">
    <w:name w:val="toc 4"/>
    <w:basedOn w:val="Normal"/>
    <w:next w:val="Normal"/>
    <w:autoRedefine/>
    <w:uiPriority w:val="39"/>
    <w:semiHidden/>
    <w:unhideWhenUsed/>
    <w:rsid w:val="00F923CF"/>
    <w:pPr>
      <w:spacing w:before="0"/>
      <w:ind w:left="600"/>
    </w:pPr>
    <w:rPr>
      <w:szCs w:val="20"/>
    </w:rPr>
  </w:style>
  <w:style w:type="paragraph" w:styleId="TOC5">
    <w:name w:val="toc 5"/>
    <w:basedOn w:val="Normal"/>
    <w:next w:val="Normal"/>
    <w:autoRedefine/>
    <w:uiPriority w:val="39"/>
    <w:semiHidden/>
    <w:unhideWhenUsed/>
    <w:rsid w:val="00F923CF"/>
    <w:pPr>
      <w:spacing w:before="0"/>
      <w:ind w:left="800"/>
    </w:pPr>
    <w:rPr>
      <w:szCs w:val="20"/>
    </w:rPr>
  </w:style>
  <w:style w:type="paragraph" w:styleId="TOC6">
    <w:name w:val="toc 6"/>
    <w:basedOn w:val="Normal"/>
    <w:next w:val="Normal"/>
    <w:autoRedefine/>
    <w:uiPriority w:val="39"/>
    <w:semiHidden/>
    <w:unhideWhenUsed/>
    <w:rsid w:val="00F923CF"/>
    <w:pPr>
      <w:spacing w:before="0"/>
      <w:ind w:left="1000"/>
    </w:pPr>
    <w:rPr>
      <w:szCs w:val="20"/>
    </w:rPr>
  </w:style>
  <w:style w:type="paragraph" w:styleId="TOC7">
    <w:name w:val="toc 7"/>
    <w:basedOn w:val="Normal"/>
    <w:next w:val="Normal"/>
    <w:autoRedefine/>
    <w:uiPriority w:val="39"/>
    <w:semiHidden/>
    <w:unhideWhenUsed/>
    <w:rsid w:val="00F923CF"/>
    <w:pPr>
      <w:spacing w:before="0"/>
      <w:ind w:left="1200"/>
    </w:pPr>
    <w:rPr>
      <w:szCs w:val="20"/>
    </w:rPr>
  </w:style>
  <w:style w:type="paragraph" w:styleId="TOC8">
    <w:name w:val="toc 8"/>
    <w:basedOn w:val="Normal"/>
    <w:next w:val="Normal"/>
    <w:autoRedefine/>
    <w:uiPriority w:val="39"/>
    <w:semiHidden/>
    <w:unhideWhenUsed/>
    <w:rsid w:val="00F923CF"/>
    <w:pPr>
      <w:spacing w:before="0"/>
      <w:ind w:left="1400"/>
    </w:pPr>
    <w:rPr>
      <w:szCs w:val="20"/>
    </w:rPr>
  </w:style>
  <w:style w:type="paragraph" w:styleId="TOC9">
    <w:name w:val="toc 9"/>
    <w:basedOn w:val="Normal"/>
    <w:next w:val="Normal"/>
    <w:autoRedefine/>
    <w:uiPriority w:val="39"/>
    <w:semiHidden/>
    <w:unhideWhenUsed/>
    <w:rsid w:val="00F923CF"/>
    <w:pPr>
      <w:spacing w:before="0"/>
      <w:ind w:left="1600"/>
    </w:pPr>
    <w:rPr>
      <w:szCs w:val="20"/>
    </w:rPr>
  </w:style>
  <w:style w:type="character" w:styleId="Strong">
    <w:name w:val="Strong"/>
    <w:basedOn w:val="DefaultParagraphFont"/>
    <w:uiPriority w:val="22"/>
    <w:qFormat/>
    <w:rsid w:val="0056259F"/>
    <w:rPr>
      <w:b/>
      <w:bCs/>
    </w:rPr>
  </w:style>
  <w:style w:type="character" w:customStyle="1" w:styleId="apple-converted-space">
    <w:name w:val="apple-converted-space"/>
    <w:basedOn w:val="DefaultParagraphFont"/>
    <w:rsid w:val="00040C6D"/>
  </w:style>
  <w:style w:type="paragraph" w:styleId="CommentSubject">
    <w:name w:val="annotation subject"/>
    <w:basedOn w:val="CommentText"/>
    <w:next w:val="CommentText"/>
    <w:link w:val="CommentSubjectChar"/>
    <w:uiPriority w:val="99"/>
    <w:semiHidden/>
    <w:unhideWhenUsed/>
    <w:rsid w:val="00971650"/>
    <w:rPr>
      <w:b/>
      <w:bCs/>
    </w:rPr>
  </w:style>
  <w:style w:type="character" w:customStyle="1" w:styleId="CommentSubjectChar">
    <w:name w:val="Comment Subject Char"/>
    <w:basedOn w:val="CommentTextChar"/>
    <w:link w:val="CommentSubject"/>
    <w:uiPriority w:val="99"/>
    <w:semiHidden/>
    <w:rsid w:val="00971650"/>
    <w:rPr>
      <w:rFonts w:cs="Times New Roman (Textkörper CS)"/>
      <w:b/>
      <w:bCs/>
      <w:kern w:val="0"/>
      <w:sz w:val="20"/>
      <w:szCs w:val="20"/>
      <w:lang w:val="en-US"/>
      <w14:ligatures w14:val="none"/>
    </w:rPr>
  </w:style>
  <w:style w:type="character" w:styleId="UnresolvedMention">
    <w:name w:val="Unresolved Mention"/>
    <w:basedOn w:val="DefaultParagraphFont"/>
    <w:uiPriority w:val="99"/>
    <w:semiHidden/>
    <w:unhideWhenUsed/>
    <w:rsid w:val="00A5278B"/>
    <w:rPr>
      <w:color w:val="605E5C"/>
      <w:shd w:val="clear" w:color="auto" w:fill="E1DFDD"/>
    </w:rPr>
  </w:style>
  <w:style w:type="character" w:styleId="FollowedHyperlink">
    <w:name w:val="FollowedHyperlink"/>
    <w:basedOn w:val="DefaultParagraphFont"/>
    <w:uiPriority w:val="99"/>
    <w:semiHidden/>
    <w:unhideWhenUsed/>
    <w:rsid w:val="00A5278B"/>
    <w:rPr>
      <w:color w:val="96607D" w:themeColor="followedHyperlink"/>
      <w:u w:val="single"/>
    </w:rPr>
  </w:style>
  <w:style w:type="paragraph" w:styleId="Header">
    <w:name w:val="header"/>
    <w:basedOn w:val="Normal"/>
    <w:link w:val="HeaderChar"/>
    <w:uiPriority w:val="99"/>
    <w:unhideWhenUsed/>
    <w:rsid w:val="008E07F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E07FB"/>
    <w:rPr>
      <w:rFonts w:cs="Times New Roman (Textkörper CS)"/>
      <w:kern w:val="0"/>
      <w:sz w:val="20"/>
      <w:szCs w:val="22"/>
      <w:lang w:val="en-US"/>
      <w14:ligatures w14:val="none"/>
    </w:rPr>
  </w:style>
  <w:style w:type="paragraph" w:styleId="Footer">
    <w:name w:val="footer"/>
    <w:basedOn w:val="Normal"/>
    <w:link w:val="FooterChar"/>
    <w:uiPriority w:val="99"/>
    <w:unhideWhenUsed/>
    <w:rsid w:val="008E07F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E07FB"/>
    <w:rPr>
      <w:rFonts w:cs="Times New Roman (Textkörper CS)"/>
      <w:kern w:val="0"/>
      <w:sz w:val="20"/>
      <w:szCs w:val="22"/>
      <w:lang w:val="en-US"/>
      <w14:ligatures w14:val="none"/>
    </w:rPr>
  </w:style>
  <w:style w:type="paragraph" w:styleId="Revision">
    <w:name w:val="Revision"/>
    <w:hidden/>
    <w:uiPriority w:val="99"/>
    <w:semiHidden/>
    <w:rsid w:val="0032381D"/>
    <w:rPr>
      <w:rFonts w:cs="Times New Roman (Textkörper CS)"/>
      <w:kern w:val="0"/>
      <w:sz w:val="20"/>
      <w:szCs w:val="22"/>
      <w:lang w:val="en-US"/>
      <w14:ligatures w14:val="none"/>
    </w:rPr>
  </w:style>
  <w:style w:type="character" w:customStyle="1" w:styleId="citation-433">
    <w:name w:val="citation-433"/>
    <w:basedOn w:val="DefaultParagraphFont"/>
    <w:rsid w:val="00276B4C"/>
  </w:style>
  <w:style w:type="character" w:customStyle="1" w:styleId="citation-432">
    <w:name w:val="citation-432"/>
    <w:basedOn w:val="DefaultParagraphFont"/>
    <w:rsid w:val="00276B4C"/>
  </w:style>
  <w:style w:type="character" w:customStyle="1" w:styleId="citation-431">
    <w:name w:val="citation-431"/>
    <w:basedOn w:val="DefaultParagraphFont"/>
    <w:rsid w:val="00276B4C"/>
  </w:style>
  <w:style w:type="character" w:customStyle="1" w:styleId="citation-430">
    <w:name w:val="citation-430"/>
    <w:basedOn w:val="DefaultParagraphFont"/>
    <w:rsid w:val="00276B4C"/>
  </w:style>
  <w:style w:type="character" w:customStyle="1" w:styleId="citation-429">
    <w:name w:val="citation-429"/>
    <w:basedOn w:val="DefaultParagraphFont"/>
    <w:rsid w:val="00276B4C"/>
  </w:style>
  <w:style w:type="character" w:customStyle="1" w:styleId="citation-428">
    <w:name w:val="citation-428"/>
    <w:basedOn w:val="DefaultParagraphFont"/>
    <w:rsid w:val="00276B4C"/>
  </w:style>
  <w:style w:type="character" w:customStyle="1" w:styleId="citation-427">
    <w:name w:val="citation-427"/>
    <w:basedOn w:val="DefaultParagraphFont"/>
    <w:rsid w:val="00276B4C"/>
  </w:style>
  <w:style w:type="character" w:customStyle="1" w:styleId="citation-426">
    <w:name w:val="citation-426"/>
    <w:basedOn w:val="DefaultParagraphFont"/>
    <w:rsid w:val="00276B4C"/>
  </w:style>
  <w:style w:type="character" w:customStyle="1" w:styleId="citation-676">
    <w:name w:val="citation-676"/>
    <w:basedOn w:val="DefaultParagraphFont"/>
    <w:rsid w:val="00276B4C"/>
  </w:style>
  <w:style w:type="character" w:customStyle="1" w:styleId="citation-675">
    <w:name w:val="citation-675"/>
    <w:basedOn w:val="DefaultParagraphFont"/>
    <w:rsid w:val="00276B4C"/>
  </w:style>
  <w:style w:type="character" w:customStyle="1" w:styleId="citation-674">
    <w:name w:val="citation-674"/>
    <w:basedOn w:val="DefaultParagraphFont"/>
    <w:rsid w:val="00276B4C"/>
  </w:style>
  <w:style w:type="character" w:customStyle="1" w:styleId="citation-673">
    <w:name w:val="citation-673"/>
    <w:basedOn w:val="DefaultParagraphFont"/>
    <w:rsid w:val="00276B4C"/>
  </w:style>
  <w:style w:type="paragraph" w:customStyle="1" w:styleId="ng-star-inserted">
    <w:name w:val="ng-star-inserted"/>
    <w:basedOn w:val="Normal"/>
    <w:rsid w:val="007773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773B9"/>
  </w:style>
  <w:style w:type="table" w:styleId="TableGrid">
    <w:name w:val="Table Grid"/>
    <w:basedOn w:val="TableNormal"/>
    <w:uiPriority w:val="39"/>
    <w:rsid w:val="007773B9"/>
    <w:tblPr/>
  </w:style>
  <w:style w:type="table" w:styleId="ListTable1Light">
    <w:name w:val="List Table 1 Light"/>
    <w:basedOn w:val="TableNormal"/>
    <w:uiPriority w:val="46"/>
    <w:rsid w:val="007773B9"/>
    <w:tblPr/>
    <w:tblStylePr w:type="firstRow">
      <w:rPr>
        <w:b/>
        <w:bCs/>
      </w:rPr>
    </w:tblStylePr>
    <w:tblStylePr w:type="lastRow">
      <w:rPr>
        <w:b/>
        <w:bCs/>
      </w:rPr>
    </w:tblStylePr>
    <w:tblStylePr w:type="firstCol">
      <w:rPr>
        <w:b/>
        <w:bCs/>
      </w:rPr>
    </w:tblStylePr>
    <w:tblStylePr w:type="lastCol">
      <w:rPr>
        <w:b/>
        <w:bCs/>
      </w:rPr>
    </w:tblStylePr>
  </w:style>
  <w:style w:type="table" w:styleId="ListTable2">
    <w:name w:val="List Table 2"/>
    <w:basedOn w:val="TableNormal"/>
    <w:uiPriority w:val="47"/>
    <w:rsid w:val="007773B9"/>
    <w:tblPr/>
    <w:tblStylePr w:type="firstRow">
      <w:rPr>
        <w:b/>
        <w:bCs/>
      </w:rPr>
    </w:tblStylePr>
    <w:tblStylePr w:type="lastRow">
      <w:rPr>
        <w:b/>
        <w:bCs/>
      </w:rPr>
    </w:tblStylePr>
    <w:tblStylePr w:type="firstCol">
      <w:rPr>
        <w:b/>
        <w:bCs/>
      </w:rPr>
    </w:tblStylePr>
    <w:tblStylePr w:type="lastCol">
      <w:rPr>
        <w:b/>
        <w:bCs/>
      </w:rPr>
    </w:tblStylePr>
  </w:style>
  <w:style w:type="table" w:styleId="GridTable1Light">
    <w:name w:val="Grid Table 1 Light"/>
    <w:basedOn w:val="TableNormal"/>
    <w:uiPriority w:val="46"/>
    <w:rsid w:val="007773B9"/>
    <w:tblPr/>
    <w:tblStylePr w:type="firstRow">
      <w:rPr>
        <w:b/>
        <w:bCs/>
      </w:rPr>
    </w:tblStylePr>
    <w:tblStylePr w:type="lastRow">
      <w:rPr>
        <w:b/>
        <w:bCs/>
      </w:r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7773B9"/>
  </w:style>
  <w:style w:type="paragraph" w:styleId="NormalWeb">
    <w:name w:val="Normal (Web)"/>
    <w:basedOn w:val="Normal"/>
    <w:uiPriority w:val="99"/>
    <w:unhideWhenUsed/>
    <w:rsid w:val="007773B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p3">
    <w:name w:val="p3"/>
    <w:basedOn w:val="Normal"/>
    <w:rsid w:val="00BE66F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2">
    <w:name w:val="s2"/>
    <w:basedOn w:val="DefaultParagraphFont"/>
    <w:rsid w:val="00BE66F8"/>
  </w:style>
  <w:style w:type="character" w:customStyle="1" w:styleId="normaltextrun">
    <w:name w:val="normaltextrun"/>
    <w:basedOn w:val="DefaultParagraphFont"/>
    <w:rsid w:val="001F2DB5"/>
  </w:style>
  <w:style w:type="character" w:customStyle="1" w:styleId="scxw115077094">
    <w:name w:val="scxw115077094"/>
    <w:basedOn w:val="DefaultParagraphFont"/>
    <w:rsid w:val="001F2DB5"/>
  </w:style>
  <w:style w:type="character" w:styleId="Emphasis">
    <w:name w:val="Emphasis"/>
    <w:basedOn w:val="DefaultParagraphFont"/>
    <w:uiPriority w:val="20"/>
    <w:qFormat/>
    <w:rsid w:val="002167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4406998">
      <w:bodyDiv w:val="1"/>
      <w:marLeft w:val="0"/>
      <w:marRight w:val="0"/>
      <w:marTop w:val="0"/>
      <w:marBottom w:val="0"/>
      <w:divBdr>
        <w:top w:val="none" w:sz="0" w:space="0" w:color="auto"/>
        <w:left w:val="none" w:sz="0" w:space="0" w:color="auto"/>
        <w:bottom w:val="none" w:sz="0" w:space="0" w:color="auto"/>
        <w:right w:val="none" w:sz="0" w:space="0" w:color="auto"/>
      </w:divBdr>
    </w:div>
    <w:div w:id="1573544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cs.langchain.com/oss/python/langgraph/agentic-rag" TargetMode="External"/><Relationship Id="rId2" Type="http://schemas.openxmlformats.org/officeDocument/2006/relationships/hyperlink" Target="https://sap.sharepoint.com/:p:/r/teams/AI-NativeNorthStar2025-AI-NativeNorthStar2025Document/Shared%20Documents/Northstar%20Architecture%202025%20Authoring%20Group/Images/NorthStar%20Layers.pptx?d=wd30bc707ccbc4f1ea64d58b645a314ab&amp;csf=1&amp;web=1&amp;e=crHH7l" TargetMode="External"/><Relationship Id="rId1" Type="http://schemas.openxmlformats.org/officeDocument/2006/relationships/hyperlink" Target="https://docs.claude.com/en/docs/claude-code/sub-agents" TargetMode="External"/><Relationship Id="rId6" Type="http://schemas.openxmlformats.org/officeDocument/2006/relationships/hyperlink" Target="mailto:rui.nogueira@sap.com" TargetMode="External"/><Relationship Id="rId5" Type="http://schemas.openxmlformats.org/officeDocument/2006/relationships/hyperlink" Target="https://arxiv.org/abs/2307.01850" TargetMode="External"/><Relationship Id="rId4" Type="http://schemas.openxmlformats.org/officeDocument/2006/relationships/hyperlink" Target="https://www.sap.com/products/artificial-intelligence/ai-foundation-os/knowledge-graph.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ntTable" Target="fontTable.xml"/><Relationship Id="rId21" Type="http://schemas.openxmlformats.org/officeDocument/2006/relationships/hyperlink" Target="https://sap.sharepoint.com/:b:/t/SAPBusinessAI/EV59Lfyf7H9LoBgHov9eARgBuBZXh0bj4gWxkAxsLzczrg" TargetMode="External"/><Relationship Id="rId42" Type="http://schemas.openxmlformats.org/officeDocument/2006/relationships/image" Target="media/image11.png"/><Relationship Id="rId47" Type="http://schemas.openxmlformats.org/officeDocument/2006/relationships/hyperlink" Target="https://dam.sap.com/mac/app/p/pdf/asset/preview/Dd1tRgH?ltr=a&amp;rc=10&amp;doi=SAP1230242" TargetMode="External"/><Relationship Id="rId63" Type="http://schemas.openxmlformats.org/officeDocument/2006/relationships/hyperlink" Target="https://sap.sharepoint.com/:b:/r/sites/209131/Shared%20Documents/WG%20Data%20Protection%20and%20Privacy/WG_DPP_Vision_2-0.pdf?csf=1&amp;web=1&amp;e=qtNnYf" TargetMode="External"/><Relationship Id="rId68" Type="http://schemas.openxmlformats.org/officeDocument/2006/relationships/image" Target="media/image13.png"/><Relationship Id="rId84" Type="http://schemas.openxmlformats.org/officeDocument/2006/relationships/hyperlink" Target="https://pages.github.tools.sap/CentralEngineering/open-resource-discovery-specification/" TargetMode="External"/><Relationship Id="rId89" Type="http://schemas.openxmlformats.org/officeDocument/2006/relationships/hyperlink" Target="https://www.utcp.io/" TargetMode="External"/><Relationship Id="rId112" Type="http://schemas.openxmlformats.org/officeDocument/2006/relationships/hyperlink" Target="https://cpaconnect.cfapps.sap.hana.ondemand.com/cp.portal/site" TargetMode="External"/><Relationship Id="rId16" Type="http://schemas.microsoft.com/office/2018/08/relationships/commentsExtensible" Target="commentsExtensible.xml"/><Relationship Id="rId107" Type="http://schemas.openxmlformats.org/officeDocument/2006/relationships/hyperlink" Target="https://support.sap.com/en/alm/sap-cloud-alm/operations.html" TargetMode="External"/><Relationship Id="rId11" Type="http://schemas.openxmlformats.org/officeDocument/2006/relationships/image" Target="media/image1.png"/><Relationship Id="rId32" Type="http://schemas.openxmlformats.org/officeDocument/2006/relationships/hyperlink" Target="https://experience.sap.com/internal/fiori-design-web/web-components-overview/" TargetMode="External"/><Relationship Id="rId37" Type="http://schemas.openxmlformats.org/officeDocument/2006/relationships/hyperlink" Target="https://pages.github.tools.sap/CentralEngineering/open-resource-discovery-specification/introduction" TargetMode="External"/><Relationship Id="rId53" Type="http://schemas.openxmlformats.org/officeDocument/2006/relationships/hyperlink" Target="https://github.tools.sap/CentralEngineering/TechnologyGuidelines/tree/main/tg03" TargetMode="External"/><Relationship Id="rId58" Type="http://schemas.openxmlformats.org/officeDocument/2006/relationships/hyperlink" Target="https://www.sap.com/products/artificial-intelligence/ai-foundation-os/knowledge-graph.html" TargetMode="External"/><Relationship Id="rId74" Type="http://schemas.openxmlformats.org/officeDocument/2006/relationships/hyperlink" Target="https://pages.github.tools.sap/atom-cfs/atom-docs/docs/product-concepts/urm-as-fulfillment-control-plane/" TargetMode="External"/><Relationship Id="rId79" Type="http://schemas.openxmlformats.org/officeDocument/2006/relationships/hyperlink" Target="https://sap.sharepoint.com/sites/209131/Shared%20Documents/Forms/AllItems.aspx?id=%2Fsites%2F209131%2FShared%20Documents%2FWG%20AI%2FWG%5FAI%5FWhitepaper%5FAgent%5FInteroperability%2Epdf&amp;parent=%2Fsites%2F209131%2FShared%20Documents%2FWG%20AI" TargetMode="External"/><Relationship Id="rId102" Type="http://schemas.openxmlformats.org/officeDocument/2006/relationships/hyperlink" Target="https://sap.sharepoint.com/:w:/t/CPAInfrastructure/EUbDKJrlVFtMge7PMcTrE-8BTflEeKnJmGOft7SeYJNhPg?e=uEJ5be" TargetMode="External"/><Relationship Id="rId5" Type="http://schemas.openxmlformats.org/officeDocument/2006/relationships/numbering" Target="numbering.xml"/><Relationship Id="rId90" Type="http://schemas.openxmlformats.org/officeDocument/2006/relationships/hyperlink" Target="https://pages.github.tools.sap/CPA/api-metadata-validator/" TargetMode="External"/><Relationship Id="rId95" Type="http://schemas.openxmlformats.org/officeDocument/2006/relationships/hyperlink" Target="https://www.sap.com/products/financial-management/identity-management.html" TargetMode="Externa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sap.sharepoint.com/teams/SAPBusinessAI/Shared%20Documents/Forms/AllItems.aspx?id=%2Fteams%2FSAPBusinessAI%2FShared%20Documents%2FGeneral%2F03%20Strategy%20%26%20Goals%2FStrategy%2F01%20%2D%20Projects%2FKnowledge%20Graph%2F2025%2D08%2D18%2D%2DKnowledge%20Graph%20White%20Paper%2D%2Dv02%2Epdf&amp;parent=%2Fteams%2FSAPBusinessAI%2FShared%20Documents%2FGeneral%2F03%20Strategy%20%26%20Goals%2FStrategy%2F01%20%2D%20Projects%2FKnowledge%20Graph&amp;p=true&amp;ga=1" TargetMode="External"/><Relationship Id="rId48" Type="http://schemas.openxmlformats.org/officeDocument/2006/relationships/hyperlink" Target="https://storage.googleapis.com/deepmind-media/Era-of-Experience%20/The%20Era%20of%20Experience%20Paper.pdf" TargetMode="External"/><Relationship Id="rId64" Type="http://schemas.openxmlformats.org/officeDocument/2006/relationships/hyperlink" Target="https://help.sap.com/docs/hana-cloud-database/sap-hana-cloud-sap-hana-database-knowledge-graph-guide/sap-hana-knowledge-graph-inside-sap-hana-cloud-database" TargetMode="External"/><Relationship Id="rId69" Type="http://schemas.openxmlformats.org/officeDocument/2006/relationships/image" Target="media/image14.png"/><Relationship Id="rId113" Type="http://schemas.openxmlformats.org/officeDocument/2006/relationships/hyperlink" Target="https://sap.sharepoint.com/teams/Grow-as-a-Suite/SitePages/Suite%20Harmonization%20Standards.aspx?csf=1&amp;web=1&amp;e=6vuKpR" TargetMode="External"/><Relationship Id="rId118" Type="http://schemas.microsoft.com/office/2011/relationships/people" Target="people.xml"/><Relationship Id="rId80" Type="http://schemas.openxmlformats.org/officeDocument/2006/relationships/hyperlink" Target="https://sap.sharepoint.com/teams/CPADataManagement/Shared%20Documents/Forms/AllItems.aspx?id=%2Fteams%2FCPADataManagement%2FShared%20Documents%2FWG%20AI%2F20%5FDocs%5Fand%5FMaterial%2FWS%5FAI%5FAgent%5FArchitecture%2FWG%5FAI%5FADR%5FAgent%5FArchitecture%2Epdf&amp;parent=%2Fteams%2FCPADataManagement%2FShared%20Documents%2FWG%20AI%2F20%5FDocs%5Fand%5FMaterial%2FWS%5FAI%5FAgent%5FArchitecture" TargetMode="External"/><Relationship Id="rId85" Type="http://schemas.openxmlformats.org/officeDocument/2006/relationships/hyperlink" Target="https://api.sap.com/" TargetMode="External"/><Relationship Id="rId12" Type="http://schemas.openxmlformats.org/officeDocument/2006/relationships/hyperlink" Target="https://github.tools.sap/OCTO/CTOCircle/blob/main/AI_Native_NorthStar_Architecture.md" TargetMode="External"/><Relationship Id="rId17" Type="http://schemas.openxmlformats.org/officeDocument/2006/relationships/hyperlink" Target="https://sapphireventures.com/blog/ai-native-applications/" TargetMode="External"/><Relationship Id="rId33" Type="http://schemas.openxmlformats.org/officeDocument/2006/relationships/hyperlink" Target="https://dam.sap.com/mac/app/p/pdf/asset/preview/uQ48mvp?h=&amp;ltr=a" TargetMode="External"/><Relationship Id="rId38" Type="http://schemas.openxmlformats.org/officeDocument/2006/relationships/hyperlink" Target="https://pages.github.tools.sap/ums/documentation/docs/" TargetMode="External"/><Relationship Id="rId59" Type="http://schemas.openxmlformats.org/officeDocument/2006/relationships/hyperlink" Target="https://sap.sharepoint.com/:b:/r/sites/209131/Shared%20Documents/WG%20Data%20Protection%20and%20Privacy/Data_Privacy_Principles_Released.pdf?csf=1&amp;web=1" TargetMode="External"/><Relationship Id="rId103" Type="http://schemas.openxmlformats.org/officeDocument/2006/relationships/hyperlink" Target="https://sap.sharepoint.com/:w:/t/CPAInfrastructure/Ecd4DFnJuEJNli1iwTH1iesB3TlAU4_qouChqj4g5pp7EA?e=cZfQx2&amp;wdLOR=cD2395A54-D68F-1A44-90B9-ABA8BB886C24" TargetMode="External"/><Relationship Id="rId108" Type="http://schemas.openxmlformats.org/officeDocument/2006/relationships/hyperlink" Target="https://github.tools.sap/OCTO/CTOCircle/tree/main" TargetMode="External"/><Relationship Id="rId54" Type="http://schemas.openxmlformats.org/officeDocument/2006/relationships/hyperlink" Target="https://github.com/delta-io/delta-sharing/blob/main/PROTOCOL.md" TargetMode="External"/><Relationship Id="rId70" Type="http://schemas.openxmlformats.org/officeDocument/2006/relationships/hyperlink" Target="https://sap.sharepoint.com/teams/Grow-as-a-Suite/SitePages/Cross%20topics_Grow-as-a-Suite1.aspx" TargetMode="External"/><Relationship Id="rId75" Type="http://schemas.openxmlformats.org/officeDocument/2006/relationships/hyperlink" Target="https://pages.github.tools.sap/atom-cfs/atom-docs/docs/product-concepts/customer-landscape/" TargetMode="External"/><Relationship Id="rId91" Type="http://schemas.openxmlformats.org/officeDocument/2006/relationships/hyperlink" Target="https://pages.github.tools.sap/CPA/adoption-monitor/compliance/" TargetMode="External"/><Relationship Id="rId96" Type="http://schemas.openxmlformats.org/officeDocument/2006/relationships/hyperlink" Target="https://www.sap.com/products/financial-management/secure-login-service-for-gui.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hyperlink" Target="https://sap.sharepoint.com/:b:/t/CPAUserExperience/EYDQKtzRoKlKu1s5TStxCBsB4QMcqXVEKkH4ZLJ1iNWRNg?e=Fh5trL&amp;xsdata=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%3D%3D&amp;sdata=Z2JnclZnamw1OVBJaGx6azVkelV6UWJlMjZDN2tweEp1U2IyNkpjMjE4ND0%3D&amp;ovuser=42f7676c-f455-423c-82f6-dc2d99791af7%2Caxel.schroeder01%40sap.com" TargetMode="External"/><Relationship Id="rId49" Type="http://schemas.openxmlformats.org/officeDocument/2006/relationships/hyperlink" Target="https://arxiv.org/abs/2510.08558" TargetMode="External"/><Relationship Id="rId114" Type="http://schemas.openxmlformats.org/officeDocument/2006/relationships/header" Target="header1.xml"/><Relationship Id="rId119" Type="http://schemas.openxmlformats.org/officeDocument/2006/relationships/theme" Target="theme/theme1.xml"/><Relationship Id="rId44" Type="http://schemas.openxmlformats.org/officeDocument/2006/relationships/hyperlink" Target="https://dspy.ai/tutorials/gepa_ai_program/" TargetMode="External"/><Relationship Id="rId60" Type="http://schemas.openxmlformats.org/officeDocument/2006/relationships/hyperlink" Target="https://sap.sharepoint.com/:b:/r/sites/209131/Shared%20Documents/WG%20Data%20Protection%20and%20Privacy/DPP%20Architecture%20Overview.pdf?csf=1&amp;web=1" TargetMode="External"/><Relationship Id="rId65" Type="http://schemas.openxmlformats.org/officeDocument/2006/relationships/hyperlink" Target="https://sap-my.sharepoint.com/:w:/r/personal/oleg_akopov_sap_com/Documents/ACD%20-CDH%20and%20BDC%20integration%200.1.docx?d=wb6fb93fb15164d7091b43cdba6834edf&amp;csf=1&amp;web=1&amp;e=1YgtM4" TargetMode="External"/><Relationship Id="rId81" Type="http://schemas.openxmlformats.org/officeDocument/2006/relationships/hyperlink" Target="https://pages.github.tools.sap/CPA/api-guidelines/" TargetMode="External"/><Relationship Id="rId86" Type="http://schemas.openxmlformats.org/officeDocument/2006/relationships/hyperlink" Target="https://modelcontextprotocol.io/docs/getting-started/intr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10.png"/><Relationship Id="rId109" Type="http://schemas.openxmlformats.org/officeDocument/2006/relationships/hyperlink" Target="https://pages.github.tools.sap/CPA/landing-page/working-groups/" TargetMode="External"/><Relationship Id="rId34" Type="http://schemas.openxmlformats.org/officeDocument/2006/relationships/image" Target="media/image9.png"/><Relationship Id="rId50" Type="http://schemas.openxmlformats.org/officeDocument/2006/relationships/hyperlink" Target="https://pages.github.tools.sap/product-standards/portal/docs/requirements/DataAI/groups/D&amp;A-TG20/" TargetMode="External"/><Relationship Id="rId55" Type="http://schemas.openxmlformats.org/officeDocument/2006/relationships/image" Target="media/image12.png"/><Relationship Id="rId76" Type="http://schemas.openxmlformats.org/officeDocument/2006/relationships/hyperlink" Target="https://pages.github.tools.sap/atom-cfs/atom-docs/docs/product-concepts/provisioning/about-unified-provisioning/spfiapi/" TargetMode="External"/><Relationship Id="rId97" Type="http://schemas.openxmlformats.org/officeDocument/2006/relationships/hyperlink" Target="https://www.sap.com/products/financial-management/enterprise-threat-detection.html" TargetMode="External"/><Relationship Id="rId104" Type="http://schemas.openxmlformats.org/officeDocument/2006/relationships/hyperlink" Target="https://sap.sharepoint.com/sites/209131/Shared%20Documents/WG%20Resilience/Resilience%20Vision%20Document/2025-07%20WG_Resilience_Vision_Document.pdf" TargetMode="External"/><Relationship Id="rId120" Type="http://schemas.microsoft.com/office/2019/05/relationships/documenttasks" Target="documenttasks/documenttasks1.xml"/><Relationship Id="rId7" Type="http://schemas.openxmlformats.org/officeDocument/2006/relationships/settings" Target="settings.xml"/><Relationship Id="rId71" Type="http://schemas.openxmlformats.org/officeDocument/2006/relationships/hyperlink" Target="https://pages.github.tools.sap/CPA/unified-service-adoption/unifiedservices/" TargetMode="External"/><Relationship Id="rId92" Type="http://schemas.openxmlformats.org/officeDocument/2006/relationships/hyperlink" Target="https://www.sap.com/products/financial-management/identity-management.html" TargetMode="External"/><Relationship Id="rId2" Type="http://schemas.openxmlformats.org/officeDocument/2006/relationships/customXml" Target="../customXml/item2.xml"/><Relationship Id="rId29" Type="http://schemas.openxmlformats.org/officeDocument/2006/relationships/hyperlink" Target="https://wiki.one.int.sap/wiki/display/SFENG2/VEGA+UX+Consistency" TargetMode="External"/><Relationship Id="rId24" Type="http://schemas.openxmlformats.org/officeDocument/2006/relationships/hyperlink" Target="https://en.wikipedia.org/wiki/Bitter_lesson" TargetMode="External"/><Relationship Id="rId40" Type="http://schemas.openxmlformats.org/officeDocument/2006/relationships/hyperlink" Target="https://sap.sharepoint.com/sites/209131/Shared%20Documents/Forms/AllItems.aspx?id=%2Fsites%2F209131%2FShared%20Documents%2FWG%20AI%2FWG%5FAI%5FWhitepaper%5FAgent%5FInteroperability%2Epdf&amp;parent=%2Fsites%2F209131%2FShared%20Documents%2FWG%20AI" TargetMode="External"/><Relationship Id="rId45" Type="http://schemas.openxmlformats.org/officeDocument/2006/relationships/hyperlink" Target="https://research.google/blog/looking-back-at-speculative-decoding/" TargetMode="External"/><Relationship Id="rId66" Type="http://schemas.openxmlformats.org/officeDocument/2006/relationships/hyperlink" Target="https://sap.sharepoint.com/:w:/r/teams/CPADataManagement/Shared%20Documents/WG%20AI/20_Docs_and_Material/WS_AI_Data/ADR%20-%20BDC-BAI%20Integration%20for%20Batch%20Inference%20in%20AI%20workflows.docx?d=w3889714949f9492bb213dbc7fb0e19dc&amp;csf=1&amp;web=1&amp;e=D2yzk4" TargetMode="External"/><Relationship Id="rId87" Type="http://schemas.openxmlformats.org/officeDocument/2006/relationships/hyperlink" Target="https://github.com/OAI/Overlay-Specification/blob/main/versions/1.0.0.md" TargetMode="External"/><Relationship Id="rId110" Type="http://schemas.openxmlformats.org/officeDocument/2006/relationships/hyperlink" Target="https://architecture.learning.sap.com/" TargetMode="External"/><Relationship Id="rId115" Type="http://schemas.openxmlformats.org/officeDocument/2006/relationships/footer" Target="footer1.xml"/><Relationship Id="rId61" Type="http://schemas.openxmlformats.org/officeDocument/2006/relationships/hyperlink" Target="https://pages.github.tools.sap/kernelservices/services/data-privacy-integration" TargetMode="External"/><Relationship Id="rId82" Type="http://schemas.openxmlformats.org/officeDocument/2006/relationships/hyperlink" Target="https://spec.openapis.org/oas/latest.html" TargetMode="External"/><Relationship Id="rId19" Type="http://schemas.openxmlformats.org/officeDocument/2006/relationships/image" Target="media/image3.png"/><Relationship Id="rId14" Type="http://schemas.microsoft.com/office/2011/relationships/commentsExtended" Target="commentsExtended.xml"/><Relationship Id="rId30" Type="http://schemas.openxmlformats.org/officeDocument/2006/relationships/hyperlink" Target="https://wiki.one.int.sap/wiki/display/uxc/LYRA+2026" TargetMode="External"/><Relationship Id="rId35" Type="http://schemas.openxmlformats.org/officeDocument/2006/relationships/hyperlink" Target="https://dam.sap.com/mac/app/p/pdf/asset/preview/Dd1tRgH?ltr=a&amp;rc=10&amp;doi=SAP1230242" TargetMode="External"/><Relationship Id="rId56" Type="http://schemas.openxmlformats.org/officeDocument/2006/relationships/hyperlink" Target="https://sap.sharepoint.com/:w:/s/208266/EajT3UK9fbpKn2w0FOW2WsUBJpNCH2uS3fmWJLnuvPMvvQ?e=Bjj6hQ" TargetMode="External"/><Relationship Id="rId77" Type="http://schemas.openxmlformats.org/officeDocument/2006/relationships/hyperlink" Target="https://pages.github.tools.sap/atom-cfs/atom-docs/docs/product-concepts/customer-landscape/spii/" TargetMode="External"/><Relationship Id="rId100" Type="http://schemas.openxmlformats.org/officeDocument/2006/relationships/hyperlink" Target="https://www.sap.com/germany/products/technology-platform/data-privacy-integration.html" TargetMode="External"/><Relationship Id="rId105" Type="http://schemas.openxmlformats.org/officeDocument/2006/relationships/hyperlink" Target="https://pages.github.tools.sap/product-standards/portal/docs/requirements/CloudDeliveryExcellence/CDE-57R1/" TargetMode="External"/><Relationship Id="rId8" Type="http://schemas.openxmlformats.org/officeDocument/2006/relationships/webSettings" Target="webSettings.xml"/><Relationship Id="rId51" Type="http://schemas.openxmlformats.org/officeDocument/2006/relationships/hyperlink" Target="https://sap.sharepoint.com/sites/201584/SitePages/SAP-Business-Data-Cloud.aspx" TargetMode="External"/><Relationship Id="rId72" Type="http://schemas.openxmlformats.org/officeDocument/2006/relationships/hyperlink" Target="https://pages.github.tools.sap/atom-cfs/atom-docs/docs/product-concepts/managed-service/" TargetMode="External"/><Relationship Id="rId93" Type="http://schemas.openxmlformats.org/officeDocument/2006/relationships/hyperlink" Target="https://pages.github.tools.sap/kms/kms-docs/docs/getting-started/" TargetMode="External"/><Relationship Id="rId98" Type="http://schemas.openxmlformats.org/officeDocument/2006/relationships/hyperlink" Target="https://pages.community.sap.com/topics/abap-testing-analysis/code-vulnerability-analyzer" TargetMode="External"/><Relationship Id="rId121" Type="http://schemas.microsoft.com/office/2020/10/relationships/intelligence" Target="intelligence2.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huggingface.co/blog/Kseniase/testtimecompute" TargetMode="External"/><Relationship Id="rId67" Type="http://schemas.openxmlformats.org/officeDocument/2006/relationships/hyperlink" Target="https://sap.sharepoint.com/:w:/r/sites/208266/_layouts/15/Doc.aspx?sourcedoc=%7BF5551DF1-38D3-438F-B631-2951196C8140%7D&amp;file=BDC_Agentic_Capabilities_PM_Arch_Vision.docx&amp;nav=eyJjIjoxNTM4MTM4OTQyfQ&amp;action=default&amp;mobileredirect=true" TargetMode="External"/><Relationship Id="rId116" Type="http://schemas.openxmlformats.org/officeDocument/2006/relationships/footer" Target="footer2.xml"/><Relationship Id="rId20" Type="http://schemas.openxmlformats.org/officeDocument/2006/relationships/hyperlink" Target="https://en.wikipedia.org/wiki/Thinking,_Fast_and_Slow" TargetMode="External"/><Relationship Id="rId41" Type="http://schemas.openxmlformats.org/officeDocument/2006/relationships/hyperlink" Target="https://github.tools.sap/OCTO/CTOCircle/blob/main/cto-memo.md" TargetMode="External"/><Relationship Id="rId62" Type="http://schemas.openxmlformats.org/officeDocument/2006/relationships/hyperlink" Target="https://sap.sharepoint.com/:b:/r/sites/209131/Shared%20Documents/WG%20Data%20Protection%20and%20Privacy/WG_DPP_ADR_DPP%20Guidance%20for%20API%20and%20Events.pdf?csf=1&amp;web=1" TargetMode="External"/><Relationship Id="rId83" Type="http://schemas.openxmlformats.org/officeDocument/2006/relationships/hyperlink" Target="https://sap.sharepoint.com/sites/201365/SitePages/Concept-of-ODM.aspx" TargetMode="External"/><Relationship Id="rId88" Type="http://schemas.openxmlformats.org/officeDocument/2006/relationships/hyperlink" Target="https://spec.openapis.org/arazzo/latest.html" TargetMode="External"/><Relationship Id="rId111" Type="http://schemas.openxmlformats.org/officeDocument/2006/relationships/hyperlink" Target="https://sap.sharepoint.com/sites/209131/Shared%20Documents/Forms/AllItems.aspx" TargetMode="External"/><Relationship Id="rId15" Type="http://schemas.microsoft.com/office/2016/09/relationships/commentsIds" Target="commentsIds.xml"/><Relationship Id="rId36" Type="http://schemas.openxmlformats.org/officeDocument/2006/relationships/hyperlink" Target="https://dam.sap.com/mac/app/e/pdf/preview/embed/uQ48mvp?ltr=a" TargetMode="External"/><Relationship Id="rId57" Type="http://schemas.openxmlformats.org/officeDocument/2006/relationships/hyperlink" Target="https://help.sap.com/docs/hana-cloud-database/sap-hana-cloud-sap-hana-database-knowledge-graph-guide/sap-hana-knowledge-graph-inside-sap-hana-cloud-database" TargetMode="External"/><Relationship Id="rId106" Type="http://schemas.openxmlformats.org/officeDocument/2006/relationships/hyperlink" Target="https://rise.articulate.com/share/31sOeGR1Cp6iq64xUvp-KVpnR0iO2Pje" TargetMode="External"/><Relationship Id="rId10" Type="http://schemas.openxmlformats.org/officeDocument/2006/relationships/endnotes" Target="endnotes.xml"/><Relationship Id="rId31" Type="http://schemas.openxmlformats.org/officeDocument/2006/relationships/hyperlink" Target="https://pages.github.tools.sap/kernelservices/" TargetMode="External"/><Relationship Id="rId52" Type="http://schemas.openxmlformats.org/officeDocument/2006/relationships/hyperlink" Target="https://sap.sharepoint.com/teams/CPADataManagement/DataProducts" TargetMode="External"/><Relationship Id="rId73" Type="http://schemas.openxmlformats.org/officeDocument/2006/relationships/hyperlink" Target="https://pages.github.tools.sap/ums/documentation/docs/what-is-ums/" TargetMode="External"/><Relationship Id="rId78" Type="http://schemas.openxmlformats.org/officeDocument/2006/relationships/hyperlink" Target="https://sap.sharepoint.com/:w:/r/teams/CPAIntegration/Shared%20Documents/WG%20APIs%20and%20Events%20-%20Application%20Integration/CPA_APIs_and_Events_ADR_Application_Integration_Guidance.docx?d=w64bf56111a2d4b6582f18bbec3f82969&amp;csf=1&amp;web=1&amp;e=foexsq" TargetMode="External"/><Relationship Id="rId94" Type="http://schemas.openxmlformats.org/officeDocument/2006/relationships/hyperlink" Target="https://www.sap.com/germany/products/technology-platform/credential-store.html" TargetMode="External"/><Relationship Id="rId99" Type="http://schemas.openxmlformats.org/officeDocument/2006/relationships/hyperlink" Target="https://help.sap.com/docs/sap-ai-core/sap-ai-core-service-guide/what-is-sap-ai-core" TargetMode="External"/><Relationship Id="rId101" Type="http://schemas.openxmlformats.org/officeDocument/2006/relationships/hyperlink" Target="https://api.sap.com/" TargetMode="External"/></Relationships>
</file>

<file path=word/documenttasks/documenttasks1.xml><?xml version="1.0" encoding="utf-8"?>
<t:Tasks xmlns:t="http://schemas.microsoft.com/office/tasks/2019/documenttasks" xmlns:oel="http://schemas.microsoft.com/office/2019/extlst">
  <t:Task id="{611523DA-75DE-7D49-893B-FB97C28E3358}">
    <t:Anchor>
      <t:Comment id="1063986299"/>
    </t:Anchor>
    <t:History>
      <t:Event id="{5929B36E-BC4A-1249-A9ED-A0A10868B372}" time="2025-11-10T03:32:47.067Z">
        <t:Attribution userId="S::pvn.pavankumar@sap.com::fea6f2c7-9d7f-49be-a7ef-c5b58409b66c" userProvider="AD" userName="PavanKumar, PVN"/>
        <t:Anchor>
          <t:Comment id="1063986299"/>
        </t:Anchor>
        <t:Create/>
      </t:Event>
      <t:Event id="{81DED556-7DF4-244F-9592-873A64552C40}" time="2025-11-10T03:32:47.067Z">
        <t:Attribution userId="S::pvn.pavankumar@sap.com::fea6f2c7-9d7f-49be-a7ef-c5b58409b66c" userProvider="AD" userName="PavanKumar, PVN"/>
        <t:Anchor>
          <t:Comment id="1063986299"/>
        </t:Anchor>
        <t:Assign userId="S::tim.back@sap.com::20fb6ed4-16df-45c6-9086-14222268c841" userProvider="AD" userName="Back, Tim"/>
      </t:Event>
      <t:Event id="{57C96C52-879A-0F42-A9F8-AB96A8F24289}" time="2025-11-10T03:32:47.067Z">
        <t:Attribution userId="S::pvn.pavankumar@sap.com::fea6f2c7-9d7f-49be-a7ef-c5b58409b66c" userProvider="AD" userName="PavanKumar, PVN"/>
        <t:Anchor>
          <t:Comment id="1063986299"/>
        </t:Anchor>
        <t:SetTitle title="@Back, Tim : Can you provide link here "/>
      </t:Event>
      <t:Event id="{E376C09F-0DAB-42D3-910C-3349CFAB193B}" time="2025-11-10T05:50:47.449Z">
        <t:Attribution userId="S::tim.back@sap.com::20fb6ed4-16df-45c6-9086-14222268c841" userProvider="AD" userName="Back, Tim"/>
        <t:Anchor>
          <t:Comment id="78515535"/>
        </t:Anchor>
        <t:UnassignAll/>
      </t:Event>
      <t:Event id="{4A4DB083-C43A-4140-85ED-56BD698773C1}" time="2025-11-10T05:50:47.449Z">
        <t:Attribution userId="S::tim.back@sap.com::20fb6ed4-16df-45c6-9086-14222268c841" userProvider="AD" userName="Back, Tim"/>
        <t:Anchor>
          <t:Comment id="78515535"/>
        </t:Anchor>
        <t:Assign userId="S::mayank.shrivastava02@sap.com::e237e880-9cd2-4b9c-a44c-91e9c6e4b4ed" userProvider="AD" userName="Shrivastava, Mayank"/>
      </t:Event>
    </t:History>
  </t:Task>
  <t:Task id="{321D2FA5-A247-E34C-BDC4-B60A55644EC9}">
    <t:Anchor>
      <t:Comment id="1801448605"/>
    </t:Anchor>
    <t:History>
      <t:Event id="{1F7E52B0-5533-B146-BF16-9A5F83C185A9}" time="2025-11-07T10:57:45.337Z">
        <t:Attribution userId="S::rui.nogueira@sap.com::e1b50b1c-332e-4842-b12a-4e1786e4dc73" userProvider="AD" userName="Nogueira, Rui"/>
        <t:Anchor>
          <t:Comment id="308993643"/>
        </t:Anchor>
        <t:Create/>
      </t:Event>
      <t:Event id="{E9CC9525-2461-014C-AAA2-346628314DC7}" time="2025-11-07T10:57:45.337Z">
        <t:Attribution userId="S::rui.nogueira@sap.com::e1b50b1c-332e-4842-b12a-4e1786e4dc73" userProvider="AD" userName="Nogueira, Rui"/>
        <t:Anchor>
          <t:Comment id="308993643"/>
        </t:Anchor>
        <t:Assign userId="S::tarek.becker@sap.com::1c593df1-c4b6-4c0f-9533-bb76552e6d05" userProvider="AD" userName="Becker, Tarek"/>
      </t:Event>
      <t:Event id="{981C3106-D8CD-1447-A6BA-1D9587620139}" time="2025-11-07T10:57:45.337Z">
        <t:Attribution userId="S::rui.nogueira@sap.com::e1b50b1c-332e-4842-b12a-4e1786e4dc73" userProvider="AD" userName="Nogueira, Rui"/>
        <t:Anchor>
          <t:Comment id="308993643"/>
        </t:Anchor>
        <t:SetTitle title="Can we resolve this comment @Becker, Tarek? "/>
      </t:Event>
      <t:Event id="{16AAF92A-0232-4846-A1DF-68A1EAB2E404}" time="2025-11-18T09:54:11.171Z">
        <t:Attribution userId="S::tarek.becker@sap.com::1c593df1-c4b6-4c0f-9533-bb76552e6d05" userProvider="AD" userName="Becker, Tarek"/>
        <t:Progress percentComplete="100"/>
      </t:Event>
    </t:History>
  </t:Task>
  <t:Task id="{83E407B7-D560-1A46-958E-354C5B52E523}">
    <t:Anchor>
      <t:Comment id="899124988"/>
    </t:Anchor>
    <t:History>
      <t:Event id="{1B61A636-1161-A745-ABF4-10EEF53F6C51}" time="2025-10-23T09:48:23.142Z">
        <t:Attribution userId="S::pvn.pavankumar@sap.com::fea6f2c7-9d7f-49be-a7ef-c5b58409b66c" userProvider="AD" userName="PavanKumar, PVN"/>
        <t:Anchor>
          <t:Comment id="695487493"/>
        </t:Anchor>
        <t:Create/>
      </t:Event>
      <t:Event id="{BFE39C74-2B1E-B24E-8BD3-122EB23FD92B}" time="2025-10-23T09:48:23.142Z">
        <t:Attribution userId="S::pvn.pavankumar@sap.com::fea6f2c7-9d7f-49be-a7ef-c5b58409b66c" userProvider="AD" userName="PavanKumar, PVN"/>
        <t:Anchor>
          <t:Comment id="695487493"/>
        </t:Anchor>
        <t:Assign userId="S::jean-luc.terree@sap.com::87c8e01f-c9bc-4d4e-9c08-fffb073aac5d" userProvider="AD" userName="TERREE, Jean-Luc"/>
      </t:Event>
      <t:Event id="{BB4A287E-F7D3-A547-AF5E-FE0EC9D1C8A3}" time="2025-10-23T09:48:23.142Z">
        <t:Attribution userId="S::pvn.pavankumar@sap.com::fea6f2c7-9d7f-49be-a7ef-c5b58409b66c" userProvider="AD" userName="PavanKumar, PVN"/>
        <t:Anchor>
          <t:Comment id="695487493"/>
        </t:Anchor>
        <t:SetTitle title="@TERREE, Jean-Luc : this is been addressed as per your suggestion hence closing the thread"/>
      </t:Event>
      <t:Event id="{B6484609-D73C-A84C-8964-7A3C0C2BB6F5}" time="2025-11-04T04:47:15.622Z">
        <t:Attribution userId="S::pvn.pavankumar@sap.com::fea6f2c7-9d7f-49be-a7ef-c5b58409b66c" userProvider="AD" userName="PavanKumar, PVN"/>
        <t:Anchor>
          <t:Comment id="1736529446"/>
        </t:Anchor>
        <t:UnassignAll/>
      </t:Event>
      <t:Event id="{0B2551ED-E419-094F-9746-486E19EF88F3}" time="2025-11-04T04:47:15.622Z">
        <t:Attribution userId="S::pvn.pavankumar@sap.com::fea6f2c7-9d7f-49be-a7ef-c5b58409b66c" userProvider="AD" userName="PavanKumar, PVN"/>
        <t:Anchor>
          <t:Comment id="1736529446"/>
        </t:Anchor>
        <t:Assign userId="S::ra.sethi@sap.com::602e3737-308b-4395-8436-a1a29484eb2a" userProvider="AD" userName="Sethi, Raman"/>
      </t:Event>
      <t:Event id="{00781FEF-3B80-469A-B826-0C289AE0B58C}" time="2025-11-04T14:50:16.552Z">
        <t:Attribution userId="S::ra.sethi@sap.com::602e3737-308b-4395-8436-a1a29484eb2a" userProvider="AD" userName="Sethi, Raman"/>
        <t:Progress percentComplete="100"/>
      </t:Event>
    </t:History>
  </t:Task>
  <t:Task id="{51C62B1E-F78A-A740-A284-0E2E678F4F1E}">
    <t:Anchor>
      <t:Comment id="979177028"/>
    </t:Anchor>
    <t:History>
      <t:Event id="{AFC9E607-A3C1-904B-B028-DF651557D9B3}" time="2025-11-07T11:01:16.71Z">
        <t:Attribution userId="S::rui.nogueira@sap.com::e1b50b1c-332e-4842-b12a-4e1786e4dc73" userProvider="AD" userName="Nogueira, Rui"/>
        <t:Anchor>
          <t:Comment id="429634399"/>
        </t:Anchor>
        <t:Create/>
      </t:Event>
      <t:Event id="{E83E447C-FAE5-A344-9E7B-D7C865A05F11}" time="2025-11-07T11:01:16.71Z">
        <t:Attribution userId="S::rui.nogueira@sap.com::e1b50b1c-332e-4842-b12a-4e1786e4dc73" userProvider="AD" userName="Nogueira, Rui"/>
        <t:Anchor>
          <t:Comment id="429634399"/>
        </t:Anchor>
        <t:Assign userId="S::c.ziegler@sap.com::ea715f96-e256-4a32-b313-ba2236ada0f7" userProvider="AD" userName="Ziegler, Carsten"/>
      </t:Event>
      <t:Event id="{F7F50E89-8BAE-A24B-A555-1878C3C94D0B}" time="2025-11-07T11:01:16.71Z">
        <t:Attribution userId="S::rui.nogueira@sap.com::e1b50b1c-332e-4842-b12a-4e1786e4dc73" userProvider="AD" userName="Nogueira, Rui"/>
        <t:Anchor>
          <t:Comment id="429634399"/>
        </t:Anchor>
        <t:SetTitle title="Hi @Ziegler, Carsten, I went with @Becker, Tarek through the section yesterday and cleaned up the text. Can you check if this works for you now?"/>
      </t:Event>
      <t:Event id="{36026515-C0D5-46E3-8027-5ACA692B4596}" time="2025-11-07T12:23:29.102Z">
        <t:Attribution userId="S::c.ziegler@sap.com::ea715f96-e256-4a32-b313-ba2236ada0f7" userProvider="AD" userName="Ziegler, Carsten"/>
        <t:Progress percentComplete="100"/>
      </t:Event>
    </t:History>
  </t:Task>
  <t:Task id="{DC2A8330-B67B-2B4B-A8D1-0D1F1F326FEE}">
    <t:Anchor>
      <t:Comment id="7444431"/>
    </t:Anchor>
    <t:History>
      <t:Event id="{88C85D9E-5FE1-A54B-8205-198A00E02CEF}" time="2025-11-06T11:25:28.515Z">
        <t:Attribution userId="S::shashank.jain01@sap.com::9d558a62-6cd5-459f-8177-1eafad313b94" userProvider="AD" userName="Jain, Shashank Mohan"/>
        <t:Anchor>
          <t:Comment id="468714724"/>
        </t:Anchor>
        <t:Create/>
      </t:Event>
      <t:Event id="{0075E931-822F-9341-B330-D083F5FFA658}" time="2025-11-06T11:25:28.515Z">
        <t:Attribution userId="S::shashank.jain01@sap.com::9d558a62-6cd5-459f-8177-1eafad313b94" userProvider="AD" userName="Jain, Shashank Mohan"/>
        <t:Anchor>
          <t:Comment id="468714724"/>
        </t:Anchor>
        <t:Assign userId="S::robin.dunst@sap.com::d789bb00-92ef-43f1-86c7-ca1269265092" userProvider="AD" userName="Dunst, Robin"/>
      </t:Event>
      <t:Event id="{E34A9A4B-38DD-4242-851F-6176E904E782}" time="2025-11-06T11:25:28.515Z">
        <t:Attribution userId="S::shashank.jain01@sap.com::9d558a62-6cd5-459f-8177-1eafad313b94" userProvider="AD" userName="Jain, Shashank Mohan"/>
        <t:Anchor>
          <t:Comment id="468714724"/>
        </t:Anchor>
        <t:SetTitle title="@Dunst, Robin pls check this"/>
      </t:Event>
      <t:Event id="{F05B9C03-33FF-D345-9AC5-226CC5CC5DE3}" time="2025-11-10T15:18:09.375Z">
        <t:Attribution userId="S::pvn.pavankumar@sap.com::fea6f2c7-9d7f-49be-a7ef-c5b58409b66c" userProvider="AD" userName="PavanKumar, PVN"/>
        <t:Anchor>
          <t:Comment id="1530606277"/>
        </t:Anchor>
        <t:UnassignAll/>
      </t:Event>
      <t:Event id="{5A6EAF1F-57A0-9846-975D-E2217AC2C507}" time="2025-11-10T15:18:09.375Z">
        <t:Attribution userId="S::pvn.pavankumar@sap.com::fea6f2c7-9d7f-49be-a7ef-c5b58409b66c" userProvider="AD" userName="PavanKumar, PVN"/>
        <t:Anchor>
          <t:Comment id="1530606277"/>
        </t:Anchor>
        <t:Assign userId="S::bastian.steinert01@sap.com::e6511a9d-e885-43d4-97aa-5964df0b2996" userProvider="AD" userName="Steinert, Bastian"/>
      </t:Event>
      <t:Event id="{2BDCDCBF-591D-1E48-AF5C-37532E65CC8D}" time="2025-11-19T12:48:53.969Z">
        <t:Attribution userId="S::bastian.steinert01@sap.com::e6511a9d-e885-43d4-97aa-5964df0b2996" userProvider="AD" userName="Steinert, Bastian"/>
        <t:Progress percentComplete="100"/>
      </t:Event>
    </t:History>
  </t:Task>
  <t:Task id="{07B6AF97-58D7-4530-A836-BFD92C9D1596}">
    <t:Anchor>
      <t:Comment id="1498935821"/>
    </t:Anchor>
    <t:History>
      <t:Event id="{ABA48983-0F06-4D11-8B6C-3F9087692BCC}" time="2025-10-24T14:42:18.504Z">
        <t:Attribution userId="S::ra.sethi@sap.com::602e3737-308b-4395-8436-a1a29484eb2a" userProvider="AD" userName="Sethi, Raman"/>
        <t:Anchor>
          <t:Comment id="621368102"/>
        </t:Anchor>
        <t:Create/>
      </t:Event>
      <t:Event id="{9A9B85E9-21B3-4BE5-92A5-8F6B53168981}" time="2025-10-24T14:42:18.504Z">
        <t:Attribution userId="S::ra.sethi@sap.com::602e3737-308b-4395-8436-a1a29484eb2a" userProvider="AD" userName="Sethi, Raman"/>
        <t:Anchor>
          <t:Comment id="621368102"/>
        </t:Anchor>
        <t:Assign userId="S::vadym.zhernovoi@sap.com::e23cd282-be32-4224-8bc1-5f1c1c384f35" userProvider="AD" userName="Zhernovoi, Vadym"/>
      </t:Event>
      <t:Event id="{CED24207-27E6-4A22-A6EF-66323AF9525C}" time="2025-10-24T14:42:18.504Z">
        <t:Attribution userId="S::ra.sethi@sap.com::602e3737-308b-4395-8436-a1a29484eb2a" userProvider="AD" userName="Sethi, Raman"/>
        <t:Anchor>
          <t:Comment id="621368102"/>
        </t:Anchor>
        <t:SetTitle title="@Zhernovoi, Vadym please feel free to make the changes to reflect this."/>
      </t:Event>
      <t:Event id="{96DC976D-0952-E54E-9B2A-14773C72EF20}" time="2025-11-04T04:48:19.496Z">
        <t:Attribution userId="S::pvn.pavankumar@sap.com::fea6f2c7-9d7f-49be-a7ef-c5b58409b66c" userProvider="AD" userName="PavanKumar, PVN"/>
        <t:Anchor>
          <t:Comment id="1175551424"/>
        </t:Anchor>
        <t:UnassignAll/>
      </t:Event>
      <t:Event id="{D9ADCAEF-68B1-EA41-B315-FF1F70192F4E}" time="2025-11-04T04:48:19.496Z">
        <t:Attribution userId="S::pvn.pavankumar@sap.com::fea6f2c7-9d7f-49be-a7ef-c5b58409b66c" userProvider="AD" userName="PavanKumar, PVN"/>
        <t:Anchor>
          <t:Comment id="1175551424"/>
        </t:Anchor>
        <t:Assign userId="S::ra.sethi@sap.com::602e3737-308b-4395-8436-a1a29484eb2a" userProvider="AD" userName="Sethi, Raman"/>
      </t:Event>
      <t:Event id="{4AB88008-AFB4-4A91-925C-C296F62F0FFF}" time="2025-11-04T16:24:59.432Z">
        <t:Attribution userId="S::ra.sethi@sap.com::602e3737-308b-4395-8436-a1a29484eb2a" userProvider="AD" userName="Sethi, Raman"/>
        <t:Progress percentComplete="100"/>
      </t:Event>
    </t:History>
  </t:Task>
  <t:Task id="{F3B543D3-B306-5C49-92E7-A194D9DBAE71}">
    <t:Anchor>
      <t:Comment id="1774525840"/>
    </t:Anchor>
    <t:History>
      <t:Event id="{AEB035F0-3318-CF4A-8AA9-79E5A55A1DA4}" time="2025-11-04T04:48:55.658Z">
        <t:Attribution userId="S::pvn.pavankumar@sap.com::fea6f2c7-9d7f-49be-a7ef-c5b58409b66c" userProvider="AD" userName="PavanKumar, PVN"/>
        <t:Anchor>
          <t:Comment id="1192254744"/>
        </t:Anchor>
        <t:Create/>
      </t:Event>
      <t:Event id="{F86039A5-A052-2340-9A40-88CC152AA6A8}" time="2025-11-04T04:48:55.658Z">
        <t:Attribution userId="S::pvn.pavankumar@sap.com::fea6f2c7-9d7f-49be-a7ef-c5b58409b66c" userProvider="AD" userName="PavanKumar, PVN"/>
        <t:Anchor>
          <t:Comment id="1192254744"/>
        </t:Anchor>
        <t:Assign userId="S::ra.sethi@sap.com::602e3737-308b-4395-8436-a1a29484eb2a" userProvider="AD" userName="Sethi, Raman"/>
      </t:Event>
      <t:Event id="{9D67521A-7BB9-B540-BD58-EFE37659D4EF}" time="2025-11-04T04:48:55.658Z">
        <t:Attribution userId="S::pvn.pavankumar@sap.com::fea6f2c7-9d7f-49be-a7ef-c5b58409b66c" userProvider="AD" userName="PavanKumar, PVN"/>
        <t:Anchor>
          <t:Comment id="1192254744"/>
        </t:Anchor>
        <t:SetTitle title="@Sethi, Raman , can you please check and close this thread"/>
      </t:Event>
      <t:Event id="{A880807C-7CE3-46E1-9B41-9C4B27FB38EB}" time="2025-11-04T16:33:44.271Z">
        <t:Attribution userId="S::ra.sethi@sap.com::602e3737-308b-4395-8436-a1a29484eb2a" userProvider="AD" userName="Sethi, Raman"/>
        <t:Progress percentComplete="100"/>
      </t:Event>
    </t:History>
  </t:Task>
  <t:Task id="{45B834DC-D3B2-8A41-9FCA-F07D7FDF69B3}">
    <t:Anchor>
      <t:Comment id="1366959338"/>
    </t:Anchor>
    <t:History>
      <t:Event id="{3B918A5D-EB8E-134A-AEC2-3C85F0199503}" time="2025-11-07T10:51:00.622Z">
        <t:Attribution userId="S::rui.nogueira@sap.com::e1b50b1c-332e-4842-b12a-4e1786e4dc73" userProvider="AD" userName="Nogueira, Rui"/>
        <t:Anchor>
          <t:Comment id="1855430562"/>
        </t:Anchor>
        <t:Create/>
      </t:Event>
      <t:Event id="{6B5CC218-F5D3-1446-BF73-3A33AFA0E015}" time="2025-11-07T10:51:00.622Z">
        <t:Attribution userId="S::rui.nogueira@sap.com::e1b50b1c-332e-4842-b12a-4e1786e4dc73" userProvider="AD" userName="Nogueira, Rui"/>
        <t:Anchor>
          <t:Comment id="1855430562"/>
        </t:Anchor>
        <t:Assign userId="S::c.ziegler@sap.com::ea715f96-e256-4a32-b313-ba2236ada0f7" userProvider="AD" userName="Ziegler, Carsten"/>
      </t:Event>
      <t:Event id="{010C1BC7-9D76-FE4E-8BD3-613B73162F8D}" time="2025-11-07T10:51:00.622Z">
        <t:Attribution userId="S::rui.nogueira@sap.com::e1b50b1c-332e-4842-b12a-4e1786e4dc73" userProvider="AD" userName="Nogueira, Rui"/>
        <t:Anchor>
          <t:Comment id="1855430562"/>
        </t:Anchor>
        <t:SetTitle title="I like your changes. @Ziegler, Carsten: let us know if this works for you now."/>
      </t:Event>
      <t:Event id="{227546BA-1D55-471E-BF3E-1A55C59C6A59}" time="2025-11-07T12:26:33.038Z">
        <t:Attribution userId="S::c.ziegler@sap.com::ea715f96-e256-4a32-b313-ba2236ada0f7" userProvider="AD" userName="Ziegler, Carsten"/>
        <t:Progress percentComplete="100"/>
      </t:Event>
    </t:History>
  </t:Task>
  <t:Task id="{92732401-46E3-DF4D-A215-ACEFF5717B85}">
    <t:Anchor>
      <t:Comment id="745238162"/>
    </t:Anchor>
    <t:History>
      <t:Event id="{6EB38857-4BCD-584E-B9E1-0F1FD2A24B5D}" time="2025-11-03T11:05:26.208Z">
        <t:Attribution userId="S::pvn.pavankumar@sap.com::fea6f2c7-9d7f-49be-a7ef-c5b58409b66c" userProvider="AD" userName="PavanKumar, PVN"/>
        <t:Anchor>
          <t:Comment id="725690474"/>
        </t:Anchor>
        <t:Create/>
      </t:Event>
      <t:Event id="{C34DB2E0-AD66-C34A-A4F4-4884CC8F9ABF}" time="2025-11-03T11:05:26.208Z">
        <t:Attribution userId="S::pvn.pavankumar@sap.com::fea6f2c7-9d7f-49be-a7ef-c5b58409b66c" userProvider="AD" userName="PavanKumar, PVN"/>
        <t:Anchor>
          <t:Comment id="725690474"/>
        </t:Anchor>
        <t:Assign userId="S::jan.brunnert@sap.com::71929887-1cb0-4e5d-99a3-8e9b3d7e3f39" userProvider="AD" userName="Brunnert, Jan"/>
      </t:Event>
      <t:Event id="{47B5B9AF-B0C5-534B-A48E-9DE056A159CF}" time="2025-11-03T11:05:26.208Z">
        <t:Attribution userId="S::pvn.pavankumar@sap.com::fea6f2c7-9d7f-49be-a7ef-c5b58409b66c" userProvider="AD" userName="PavanKumar, PVN"/>
        <t:Anchor>
          <t:Comment id="725690474"/>
        </t:Anchor>
        <t:SetTitle title="@Brunnert, Jan : can you suggest here ?"/>
      </t:Event>
      <t:Event id="{B49A1F20-9B85-408F-A190-1C247D189C9B}" time="2025-11-04T12:02:05.336Z">
        <t:Attribution userId="S::c.ziegler@sap.com::ea715f96-e256-4a32-b313-ba2236ada0f7" userProvider="AD" userName="Ziegler, Carsten"/>
        <t:Progress percentComplete="100"/>
      </t:Event>
    </t:History>
  </t:Task>
  <t:Task id="{2F118A65-FD0F-48C5-A088-058447B941B7}">
    <t:Anchor>
      <t:Comment id="1578081283"/>
    </t:Anchor>
    <t:History>
      <t:Event id="{0DB0E5D9-00D3-4C58-9C3A-C9A74ADF787E}" time="2025-10-24T14:38:44.545Z">
        <t:Attribution userId="S::ra.sethi@sap.com::602e3737-308b-4395-8436-a1a29484eb2a" userProvider="AD" userName="Sethi, Raman"/>
        <t:Anchor>
          <t:Comment id="997474256"/>
        </t:Anchor>
        <t:Create/>
      </t:Event>
      <t:Event id="{0CD15225-AD71-4F38-8FBD-8B57204237BF}" time="2025-10-24T14:38:44.545Z">
        <t:Attribution userId="S::ra.sethi@sap.com::602e3737-308b-4395-8436-a1a29484eb2a" userProvider="AD" userName="Sethi, Raman"/>
        <t:Anchor>
          <t:Comment id="997474256"/>
        </t:Anchor>
        <t:Assign userId="S::jean-luc.terree@sap.com::87c8e01f-c9bc-4d4e-9c08-fffb073aac5d" userProvider="AD" userName="TERREE, Jean-Luc"/>
      </t:Event>
      <t:Event id="{4B4EE050-7AB4-4F2B-8B7E-66E53ED4F568}" time="2025-10-24T14:38:44.545Z">
        <t:Attribution userId="S::ra.sethi@sap.com::602e3737-308b-4395-8436-a1a29484eb2a" userProvider="AD" userName="Sethi, Raman"/>
        <t:Anchor>
          <t:Comment id="997474256"/>
        </t:Anchor>
        <t:SetTitle title="@TERREE, Jean-Luc Updated this, please review and feel free to tweak it"/>
      </t:Event>
      <t:Event id="{9DBD990A-00AD-7147-9435-582CF00DEAA2}" time="2025-11-04T04:51:07.506Z">
        <t:Attribution userId="S::pvn.pavankumar@sap.com::fea6f2c7-9d7f-49be-a7ef-c5b58409b66c" userProvider="AD" userName="PavanKumar, PVN"/>
        <t:Anchor>
          <t:Comment id="979881927"/>
        </t:Anchor>
        <t:UnassignAll/>
      </t:Event>
      <t:Event id="{8E58798A-1022-BB48-99FD-9E12B436D863}" time="2025-11-04T04:51:07.506Z">
        <t:Attribution userId="S::pvn.pavankumar@sap.com::fea6f2c7-9d7f-49be-a7ef-c5b58409b66c" userProvider="AD" userName="PavanKumar, PVN"/>
        <t:Anchor>
          <t:Comment id="979881927"/>
        </t:Anchor>
        <t:Assign userId="S::ra.sethi@sap.com::602e3737-308b-4395-8436-a1a29484eb2a" userProvider="AD" userName="Sethi, Raman"/>
      </t:Event>
      <t:Event id="{98458202-A5FC-47AD-A5D4-A0F56393D46B}" time="2025-11-04T14:49:46.743Z">
        <t:Attribution userId="S::ra.sethi@sap.com::602e3737-308b-4395-8436-a1a29484eb2a" userProvider="AD" userName="Sethi, Raman"/>
        <t:Progress percentComplete="100"/>
      </t:Event>
    </t:History>
  </t:Task>
  <t:Task id="{CDA5F76D-8702-C044-8E47-5AD92BCD3E72}">
    <t:Anchor>
      <t:Comment id="2098919184"/>
    </t:Anchor>
    <t:History>
      <t:Event id="{98785877-49DD-B645-9977-303B8C21EC59}" time="2025-11-05T10:06:43.896Z">
        <t:Attribution userId="S::pvn.pavankumar@sap.com::fea6f2c7-9d7f-49be-a7ef-c5b58409b66c" userProvider="AD" userName="PavanKumar, PVN"/>
        <t:Anchor>
          <t:Comment id="2098919184"/>
        </t:Anchor>
        <t:Create/>
      </t:Event>
      <t:Event id="{8E91AC77-06A3-7646-B20E-79656463F6C8}" time="2025-11-05T10:06:43.896Z">
        <t:Attribution userId="S::pvn.pavankumar@sap.com::fea6f2c7-9d7f-49be-a7ef-c5b58409b66c" userProvider="AD" userName="PavanKumar, PVN"/>
        <t:Anchor>
          <t:Comment id="2098919184"/>
        </t:Anchor>
        <t:Assign userId="S::jan.dumke@sap.com::ae8060ef-b4b1-4a90-9511-29778d18f3a5" userProvider="AD" userName="Dumke, Jan"/>
      </t:Event>
      <t:Event id="{1A0B2E66-725D-094D-A055-50C40040EF35}" time="2025-11-05T10:06:43.896Z">
        <t:Attribution userId="S::pvn.pavankumar@sap.com::fea6f2c7-9d7f-49be-a7ef-c5b58409b66c" userProvider="AD" userName="PavanKumar, PVN"/>
        <t:Anchor>
          <t:Comment id="2098919184"/>
        </t:Anchor>
        <t:SetTitle title="@Dumke, Jan , @Dunst, Robin "/>
      </t:Event>
      <t:Event id="{2C7A5726-7AFB-4242-B506-3A13D225596D}" time="2025-11-10T07:15:17.087Z">
        <t:Attribution userId="S::pvn.pavankumar@sap.com::fea6f2c7-9d7f-49be-a7ef-c5b58409b66c" userProvider="AD" userName="PavanKumar, PVN"/>
        <t:Progress percentComplete="100"/>
      </t:Event>
    </t:History>
  </t:Task>
  <t:Task id="{93E1AE78-D7DB-48B7-A6D8-C15083CC634B}">
    <t:Anchor>
      <t:Comment id="1216207040"/>
    </t:Anchor>
    <t:History>
      <t:Event id="{E37186A6-1D48-45A2-A183-AC0DB044E700}" time="2025-11-05T16:20:51.998Z">
        <t:Attribution userId="S::sebastian.wennemers@sap.com::e80d710f-69a8-4b9b-a2ba-8ab36dea18af" userProvider="AD" userName="Wennemers, Sebastian"/>
        <t:Anchor>
          <t:Comment id="1216207040"/>
        </t:Anchor>
        <t:Create/>
      </t:Event>
      <t:Event id="{5ED3A7AF-CBBD-4C25-91EA-8636EAB88AD5}" time="2025-11-05T16:20:51.998Z">
        <t:Attribution userId="S::sebastian.wennemers@sap.com::e80d710f-69a8-4b9b-a2ba-8ab36dea18af" userProvider="AD" userName="Wennemers, Sebastian"/>
        <t:Anchor>
          <t:Comment id="1216207040"/>
        </t:Anchor>
        <t:Assign userId="S::c.ziegler@sap.com::ea715f96-e256-4a32-b313-ba2236ada0f7" userProvider="AD" userName="Ziegler, Carsten"/>
      </t:Event>
      <t:Event id="{63238D7B-9BA7-4C71-8A1E-A28799736BF5}" time="2025-11-05T16:20:51.998Z">
        <t:Attribution userId="S::sebastian.wennemers@sap.com::e80d710f-69a8-4b9b-a2ba-8ab36dea18af" userProvider="AD" userName="Wennemers, Sebastian"/>
        <t:Anchor>
          <t:Comment id="1216207040"/>
        </t:Anchor>
        <t:SetTitle title="@Ziegler, Carsten do you want MDI in the Northstar? There is the reference data workstream to replace it with data product based solutions, isn't it?"/>
      </t:Event>
      <t:Event id="{58494CB3-FBAA-4E40-92DE-753B0DF626B4}" time="2025-11-05T17:42:06.759Z">
        <t:Attribution userId="S::sebastian.wennemers@sap.com::e80d710f-69a8-4b9b-a2ba-8ab36dea18af" userProvider="AD" userName="Wennemers, Sebastian"/>
        <t:Progress percentComplete="100"/>
      </t:Event>
    </t:History>
  </t:Task>
  <t:Task id="{089B5E8F-BB6D-9E4C-9B7F-5AE214F012BB}">
    <t:Anchor>
      <t:Comment id="1334809045"/>
    </t:Anchor>
    <t:History>
      <t:Event id="{1255F2BE-10B7-504D-9DA2-D45C762A6960}" time="2025-11-06T11:26:17.183Z">
        <t:Attribution userId="S::shashank.jain01@sap.com::9d558a62-6cd5-459f-8177-1eafad313b94" userProvider="AD" userName="Jain, Shashank Mohan"/>
        <t:Anchor>
          <t:Comment id="1713116897"/>
        </t:Anchor>
        <t:Create/>
      </t:Event>
      <t:Event id="{20FC6F68-C886-4E4C-A144-D1732035A6FE}" time="2025-11-06T11:26:17.183Z">
        <t:Attribution userId="S::shashank.jain01@sap.com::9d558a62-6cd5-459f-8177-1eafad313b94" userProvider="AD" userName="Jain, Shashank Mohan"/>
        <t:Anchor>
          <t:Comment id="1713116897"/>
        </t:Anchor>
        <t:Assign userId="S::robin.dunst@sap.com::d789bb00-92ef-43f1-86c7-ca1269265092" userProvider="AD" userName="Dunst, Robin"/>
      </t:Event>
      <t:Event id="{1468006B-F724-4F42-9A1A-DC806A5B577F}" time="2025-11-06T11:26:17.183Z">
        <t:Attribution userId="S::shashank.jain01@sap.com::9d558a62-6cd5-459f-8177-1eafad313b94" userProvider="AD" userName="Jain, Shashank Mohan"/>
        <t:Anchor>
          <t:Comment id="1713116897"/>
        </t:Anchor>
        <t:SetTitle title="@Dunst, Robin pls address this"/>
      </t:Event>
      <t:Event id="{1F43DF6F-0058-9A4B-9EA7-A69D9B360626}" time="2025-11-10T15:18:44.905Z">
        <t:Attribution userId="S::pvn.pavankumar@sap.com::fea6f2c7-9d7f-49be-a7ef-c5b58409b66c" userProvider="AD" userName="PavanKumar, PVN"/>
        <t:Anchor>
          <t:Comment id="470901890"/>
        </t:Anchor>
        <t:UnassignAll/>
      </t:Event>
      <t:Event id="{679E2C90-F360-064C-B15C-BF577F8783DF}" time="2025-11-10T15:18:44.905Z">
        <t:Attribution userId="S::pvn.pavankumar@sap.com::fea6f2c7-9d7f-49be-a7ef-c5b58409b66c" userProvider="AD" userName="PavanKumar, PVN"/>
        <t:Anchor>
          <t:Comment id="470901890"/>
        </t:Anchor>
        <t:Assign userId="S::bastian.steinert01@sap.com::e6511a9d-e885-43d4-97aa-5964df0b2996" userProvider="AD" userName="Steinert, Bastian"/>
      </t:Event>
      <t:Event id="{DF92917F-DF43-E247-A043-8D5CC1303A50}" time="2025-11-11T01:49:07.538Z">
        <t:Attribution userId="S::pvn.pavankumar@sap.com::fea6f2c7-9d7f-49be-a7ef-c5b58409b66c" userProvider="AD" userName="PavanKumar, PVN"/>
        <t:Anchor>
          <t:Comment id="260289443"/>
        </t:Anchor>
        <t:UnassignAll/>
      </t:Event>
      <t:Event id="{5C80730B-F073-3B4B-84C0-E75CD40ADAB6}" time="2025-11-11T01:49:07.538Z">
        <t:Attribution userId="S::pvn.pavankumar@sap.com::fea6f2c7-9d7f-49be-a7ef-c5b58409b66c" userProvider="AD" userName="PavanKumar, PVN"/>
        <t:Anchor>
          <t:Comment id="260289443"/>
        </t:Anchor>
        <t:Assign userId="S::robin.dunst@sap.com::d789bb00-92ef-43f1-86c7-ca1269265092" userProvider="AD" userName="Dunst, Robin"/>
      </t:Event>
      <t:Event id="{ADDA980E-DA7E-0D4C-92DD-22B8EC0C9F80}" time="2025-11-19T12:49:00.188Z">
        <t:Attribution userId="S::bastian.steinert01@sap.com::e6511a9d-e885-43d4-97aa-5964df0b2996" userProvider="AD" userName="Steinert, Bastian"/>
        <t:Progress percentComplete="100"/>
      </t:Event>
    </t:History>
  </t:Task>
  <t:Task id="{9FFE8B04-8912-904B-9B06-41F0587C47B5}">
    <t:Anchor>
      <t:Comment id="903311838"/>
    </t:Anchor>
    <t:History>
      <t:Event id="{2E9018E0-9D9F-E345-893C-3C01608E0E9D}" time="2025-11-07T11:34:17.318Z">
        <t:Attribution userId="S::pvn.pavankumar@sap.com::fea6f2c7-9d7f-49be-a7ef-c5b58409b66c" userProvider="AD" userName="PavanKumar, PVN"/>
        <t:Anchor>
          <t:Comment id="1551444224"/>
        </t:Anchor>
        <t:Create/>
      </t:Event>
      <t:Event id="{1BA6D6B4-35CD-3149-BAFF-3595622B3E1F}" time="2025-11-07T11:34:17.318Z">
        <t:Attribution userId="S::pvn.pavankumar@sap.com::fea6f2c7-9d7f-49be-a7ef-c5b58409b66c" userProvider="AD" userName="PavanKumar, PVN"/>
        <t:Anchor>
          <t:Comment id="1551444224"/>
        </t:Anchor>
        <t:Assign userId="S::bastian.steinert01@sap.com::e6511a9d-e885-43d4-97aa-5964df0b2996" userProvider="AD" userName="Steinert, Bastian"/>
      </t:Event>
      <t:Event id="{AFA13506-7560-6B42-9FA7-41349D7E7E85}" time="2025-11-07T11:34:17.318Z">
        <t:Attribution userId="S::pvn.pavankumar@sap.com::fea6f2c7-9d7f-49be-a7ef-c5b58409b66c" userProvider="AD" userName="PavanKumar, PVN"/>
        <t:Anchor>
          <t:Comment id="1551444224"/>
        </t:Anchor>
        <t:SetTitle title="@Steinert, Bastian : does this address your feedback point, if so can we close this thread ?"/>
      </t:Event>
      <t:Event id="{FFAEB45D-68AF-42BB-BDF5-E3498BF0BC8D}" time="2025-11-10T18:57:21.473Z">
        <t:Attribution userId="S::bastian.steinert01@sap.com::e6511a9d-e885-43d4-97aa-5964df0b2996" userProvider="AD" userName="Steinert, Bastian"/>
        <t:Progress percentComplete="100"/>
      </t:Event>
    </t:History>
  </t:Task>
  <t:Task id="{912EA005-04B5-454F-B733-967CA027683F}">
    <t:Anchor>
      <t:Comment id="311585649"/>
    </t:Anchor>
    <t:History>
      <t:Event id="{CB17B59B-E2F2-194B-AF7B-9E04FB5EEF0A}" time="2025-11-03T06:25:49.981Z">
        <t:Attribution userId="S::pvn.pavankumar@sap.com::fea6f2c7-9d7f-49be-a7ef-c5b58409b66c" userProvider="AD" userName="PavanKumar, PVN"/>
        <t:Anchor>
          <t:Comment id="1010572849"/>
        </t:Anchor>
        <t:Create/>
      </t:Event>
      <t:Event id="{3B5476DC-015E-3A40-8B74-BA32ADA5DE76}" time="2025-11-03T06:25:49.981Z">
        <t:Attribution userId="S::pvn.pavankumar@sap.com::fea6f2c7-9d7f-49be-a7ef-c5b58409b66c" userProvider="AD" userName="PavanKumar, PVN"/>
        <t:Anchor>
          <t:Comment id="1010572849"/>
        </t:Anchor>
        <t:Assign userId="S::jochen.rode@sap.com::e6c60d43-8b16-45bf-98b8-60aad1e9e60d" userProvider="AD" userName="Rode, Jochen"/>
      </t:Event>
      <t:Event id="{08DA83CF-53EF-8C47-AEB3-146460B4BED4}" time="2025-11-03T06:25:49.981Z">
        <t:Attribution userId="S::pvn.pavankumar@sap.com::fea6f2c7-9d7f-49be-a7ef-c5b58409b66c" userProvider="AD" userName="PavanKumar, PVN"/>
        <t:Anchor>
          <t:Comment id="1010572849"/>
        </t:Anchor>
        <t:SetTitle title="@Rode, Jochen : i incorporated Priyanka's feedback already "/>
      </t:Event>
      <t:Event id="{0DCF045B-742C-41CF-ADA8-6628714D7B9D}" time="2025-11-03T14:56:47.661Z">
        <t:Attribution userId="S::jochen.rode@sap.com::e6c60d43-8b16-45bf-98b8-60aad1e9e60d" userProvider="AD" userName="Rode, Jochen"/>
        <t:Progress percentComplete="100"/>
      </t:Event>
    </t:History>
  </t:Task>
  <t:Task id="{3068FC76-BA55-D744-A6ED-934C5C43796D}">
    <t:Anchor>
      <t:Comment id="1875160115"/>
    </t:Anchor>
    <t:History>
      <t:Event id="{67D1EC43-AF5F-A443-889E-090353878D85}" time="2025-10-30T01:03:59.664Z">
        <t:Attribution userId="S::shashank.jain01@sap.com::9d558a62-6cd5-459f-8177-1eafad313b94" userProvider="AD" userName="Jain, Shashank Mohan"/>
        <t:Anchor>
          <t:Comment id="1229377266"/>
        </t:Anchor>
        <t:Create/>
      </t:Event>
      <t:Event id="{07F0B7A3-2904-834A-9B4F-AE9DFDB4A0B3}" time="2025-10-30T01:03:59.664Z">
        <t:Attribution userId="S::shashank.jain01@sap.com::9d558a62-6cd5-459f-8177-1eafad313b94" userProvider="AD" userName="Jain, Shashank Mohan"/>
        <t:Anchor>
          <t:Comment id="1229377266"/>
        </t:Anchor>
        <t:Assign userId="S::tim.back@sap.com::20fb6ed4-16df-45c6-9086-14222268c841" userProvider="AD" userName="Back, Tim"/>
      </t:Event>
      <t:Event id="{20969662-44F2-6440-A3EE-CEECEB36162B}" time="2025-10-30T01:03:59.664Z">
        <t:Attribution userId="S::shashank.jain01@sap.com::9d558a62-6cd5-459f-8177-1eafad313b94" userProvider="AD" userName="Jain, Shashank Mohan"/>
        <t:Anchor>
          <t:Comment id="1229377266"/>
        </t:Anchor>
        <t:SetTitle title="@Back, Tim Can you please check this and provide your inputs here."/>
      </t:Event>
      <t:Event id="{6E3ABA5D-9059-EF44-9AFC-396525D1C204}" time="2025-11-09T20:43:48.31Z">
        <t:Attribution userId="S::tim.back@sap.com::20fb6ed4-16df-45c6-9086-14222268c841" userProvider="AD" userName="Back, Tim"/>
        <t:Progress percentComplete="100"/>
      </t:Event>
    </t:History>
  </t:Task>
  <t:Task id="{470F7E32-EDBA-EB40-A9AF-1E20045E915A}">
    <t:Anchor>
      <t:Comment id="843862190"/>
    </t:Anchor>
    <t:History>
      <t:Event id="{D1AC3CB0-2EB2-0D43-866F-9CF6FF7294A4}" time="2025-11-07T10:52:00.232Z">
        <t:Attribution userId="S::rui.nogueira@sap.com::e1b50b1c-332e-4842-b12a-4e1786e4dc73" userProvider="AD" userName="Nogueira, Rui"/>
        <t:Anchor>
          <t:Comment id="2092604988"/>
        </t:Anchor>
        <t:Create/>
      </t:Event>
      <t:Event id="{08F12F55-E3BB-B94E-A937-E45D6959C51C}" time="2025-11-07T10:52:00.232Z">
        <t:Attribution userId="S::rui.nogueira@sap.com::e1b50b1c-332e-4842-b12a-4e1786e4dc73" userProvider="AD" userName="Nogueira, Rui"/>
        <t:Anchor>
          <t:Comment id="2092604988"/>
        </t:Anchor>
        <t:Assign userId="S::bastian.steinert01@sap.com::e6511a9d-e885-43d4-97aa-5964df0b2996" userProvider="AD" userName="Steinert, Bastian"/>
      </t:Event>
      <t:Event id="{E4C6DB14-BD23-3C45-A94F-0262653A6881}" time="2025-11-07T10:52:00.232Z">
        <t:Attribution userId="S::rui.nogueira@sap.com::e1b50b1c-332e-4842-b12a-4e1786e4dc73" userProvider="AD" userName="Nogueira, Rui"/>
        <t:Anchor>
          <t:Comment id="2092604988"/>
        </t:Anchor>
        <t:SetTitle title="I think the question from @Steinert, Bastian has been addressed. Can you please confirm Bastian?"/>
      </t:Event>
      <t:Event id="{D1452E2D-DBCF-4683-A414-58DEA74863E1}" time="2025-11-10T19:01:10.042Z">
        <t:Attribution userId="S::bastian.steinert01@sap.com::e6511a9d-e885-43d4-97aa-5964df0b2996" userProvider="AD" userName="Steinert, Bastian"/>
        <t:Progress percentComplete="100"/>
      </t:Event>
    </t:History>
  </t:Task>
  <t:Task id="{DE693D03-C5A8-DF43-BC3C-F268A06E31E9}">
    <t:Anchor>
      <t:Comment id="579718645"/>
    </t:Anchor>
    <t:History>
      <t:Event id="{70418181-7F41-AD42-998C-AA041095B23D}" time="2025-11-07T05:47:56.027Z">
        <t:Attribution userId="S::pvn.pavankumar@sap.com::fea6f2c7-9d7f-49be-a7ef-c5b58409b66c" userProvider="AD" userName="PavanKumar, PVN"/>
        <t:Anchor>
          <t:Comment id="713160375"/>
        </t:Anchor>
        <t:Create/>
      </t:Event>
      <t:Event id="{D0829616-47FD-CF4F-BE5A-25D732262F72}" time="2025-11-07T05:47:56.027Z">
        <t:Attribution userId="S::pvn.pavankumar@sap.com::fea6f2c7-9d7f-49be-a7ef-c5b58409b66c" userProvider="AD" userName="PavanKumar, PVN"/>
        <t:Anchor>
          <t:Comment id="713160375"/>
        </t:Anchor>
        <t:Assign userId="S::rui.nogueira@sap.com::e1b50b1c-332e-4842-b12a-4e1786e4dc73" userProvider="AD" userName="Nogueira, Rui"/>
      </t:Event>
      <t:Event id="{B202881C-57C6-2344-BA22-C99F59035079}" time="2025-11-07T05:47:56.027Z">
        <t:Attribution userId="S::pvn.pavankumar@sap.com::fea6f2c7-9d7f-49be-a7ef-c5b58409b66c" userProvider="AD" userName="PavanKumar, PVN"/>
        <t:Anchor>
          <t:Comment id="713160375"/>
        </t:Anchor>
        <t:SetTitle title="@Nogueira, Rui : can you address Bastian feedback pointer"/>
      </t:Event>
      <t:Event id="{851538A0-C65C-4CF6-B654-C47B71DA6B30}" time="2025-11-07T07:48:05.706Z">
        <t:Attribution userId="S::rui.nogueira@sap.com::e1b50b1c-332e-4842-b12a-4e1786e4dc73" userProvider="AD" userName="Nogueira, Rui"/>
        <t:Anchor>
          <t:Comment id="1584776360"/>
        </t:Anchor>
        <t:UnassignAll/>
      </t:Event>
      <t:Event id="{D0E2C2BC-EAF1-4CFF-AD0D-EF3EA47FDF51}" time="2025-11-07T07:48:05.706Z">
        <t:Attribution userId="S::rui.nogueira@sap.com::e1b50b1c-332e-4842-b12a-4e1786e4dc73" userProvider="AD" userName="Nogueira, Rui"/>
        <t:Anchor>
          <t:Comment id="1584776360"/>
        </t:Anchor>
        <t:Assign userId="S::kavita.mittal@sap.com::7c023e73-e4e4-44ea-b03c-9e5a82f0d181" userProvider="AD" userName="Mittal, Kavita"/>
      </t:Event>
      <t:Event id="{2D8D5379-BB42-E14D-AE54-95DAE63A1836}" time="2025-11-07T10:57:16.696Z">
        <t:Attribution userId="S::rui.nogueira@sap.com::e1b50b1c-332e-4842-b12a-4e1786e4dc73" userProvider="AD" userName="Nogueira, Rui"/>
        <t:Anchor>
          <t:Comment id="686848092"/>
        </t:Anchor>
        <t:UnassignAll/>
      </t:Event>
      <t:Event id="{FB123107-790D-9043-ABDC-BAFF28951C3F}" time="2025-11-07T10:57:16.696Z">
        <t:Attribution userId="S::rui.nogueira@sap.com::e1b50b1c-332e-4842-b12a-4e1786e4dc73" userProvider="AD" userName="Nogueira, Rui"/>
        <t:Anchor>
          <t:Comment id="686848092"/>
        </t:Anchor>
        <t:Assign userId="S::bastian.steinert01@sap.com::e6511a9d-e885-43d4-97aa-5964df0b2996" userProvider="AD" userName="Steinert, Bastian"/>
      </t:Event>
      <t:Event id="{7DDE5ECC-BC19-47BF-BCDA-0787C482605E}" time="2025-11-10T19:00:50.26Z">
        <t:Attribution userId="S::bastian.steinert01@sap.com::e6511a9d-e885-43d4-97aa-5964df0b2996" userProvider="AD" userName="Steinert, Bastian"/>
        <t:Progress percentComplete="100"/>
      </t:Event>
    </t:History>
  </t:Task>
  <t:Task id="{79BA4D04-4B78-AD4E-A4C2-76F6BB9873B8}">
    <t:Anchor>
      <t:Comment id="1732466190"/>
    </t:Anchor>
    <t:History>
      <t:Event id="{0256A9BA-6BA5-CC44-8E67-3165B4D7C1A4}" time="2025-11-11T04:37:30.831Z">
        <t:Attribution userId="S::pvn.pavankumar@sap.com::fea6f2c7-9d7f-49be-a7ef-c5b58409b66c" userProvider="AD" userName="PavanKumar, PVN"/>
        <t:Anchor>
          <t:Comment id="2069087533"/>
        </t:Anchor>
        <t:Create/>
      </t:Event>
      <t:Event id="{D2764302-45BB-F641-A4F8-68E29E0759BB}" time="2025-11-11T04:37:30.831Z">
        <t:Attribution userId="S::pvn.pavankumar@sap.com::fea6f2c7-9d7f-49be-a7ef-c5b58409b66c" userProvider="AD" userName="PavanKumar, PVN"/>
        <t:Anchor>
          <t:Comment id="2069087533"/>
        </t:Anchor>
        <t:Assign userId="S::ra.sethi@sap.com::602e3737-308b-4395-8436-a1a29484eb2a" userProvider="AD" userName="Sethi, Raman"/>
      </t:Event>
      <t:Event id="{DDB30C4D-C414-4B48-9E66-CDC0330741A5}" time="2025-11-11T04:37:30.831Z">
        <t:Attribution userId="S::pvn.pavankumar@sap.com::fea6f2c7-9d7f-49be-a7ef-c5b58409b66c" userProvider="AD" userName="PavanKumar, PVN"/>
        <t:Anchor>
          <t:Comment id="2069087533"/>
        </t:Anchor>
        <t:SetTitle title="@Sethi, Raman : can you please validate and close this thread"/>
      </t:Event>
      <t:Event id="{2C4D64EC-3B66-498E-AFB2-AD7529F4719D}" time="2025-11-11T19:43:18.17Z">
        <t:Attribution userId="S::ra.sethi@sap.com::602e3737-308b-4395-8436-a1a29484eb2a" userProvider="AD" userName="Sethi, Raman"/>
        <t:Progress percentComplete="100"/>
      </t:Event>
    </t:History>
  </t:Task>
  <t:Task id="{BE7E333E-70C4-490A-A306-5DB598C55ADC}">
    <t:Anchor>
      <t:Comment id="928281184"/>
    </t:Anchor>
    <t:History>
      <t:Event id="{A83BF5EE-F865-4253-9A83-CE503DF5B8FF}" time="2025-11-05T07:39:46.884Z">
        <t:Attribution userId="S::sebastian.wennemers@sap.com::e80d710f-69a8-4b9b-a2ba-8ab36dea18af" userProvider="AD" userName="Wennemers, Sebastian"/>
        <t:Anchor>
          <t:Comment id="928281184"/>
        </t:Anchor>
        <t:Create/>
      </t:Event>
      <t:Event id="{70DB7839-A7C4-43B6-BFC2-0816963CF847}" time="2025-11-05T07:39:46.884Z">
        <t:Attribution userId="S::sebastian.wennemers@sap.com::e80d710f-69a8-4b9b-a2ba-8ab36dea18af" userProvider="AD" userName="Wennemers, Sebastian"/>
        <t:Anchor>
          <t:Comment id="928281184"/>
        </t:Anchor>
        <t:Assign userId="S::jan.dumke@sap.com::ae8060ef-b4b1-4a90-9511-29778d18f3a5" userProvider="AD" userName="Dumke, Jan"/>
      </t:Event>
      <t:Event id="{7CF351B8-0CCC-4341-B2AF-7F424CDF5DBF}" time="2025-11-05T07:39:46.884Z">
        <t:Attribution userId="S::sebastian.wennemers@sap.com::e80d710f-69a8-4b9b-a2ba-8ab36dea18af" userProvider="AD" userName="Wennemers, Sebastian"/>
        <t:Anchor>
          <t:Comment id="928281184"/>
        </t:Anchor>
        <t:SetTitle title="@Sasaki, Felix @Dumke, Jan is this aligned? Shouldn't such statement appear earlier in the document?"/>
      </t:Event>
      <t:Event id="{B219A70D-80A9-8B45-9249-809FB8E0B9B9}" time="2025-11-05T08:32:59.346Z">
        <t:Attribution userId="S::felix.sasaki@sap.com::61abaf7b-7917-441b-9205-a1640c967d6b" userProvider="AD" userName="Sasaki, Felix"/>
        <t:Progress percentComplete="100"/>
      </t:Event>
      <t:Event id="{9813D39B-EB15-4DC7-B257-336EBEE11729}" time="2025-11-05T15:55:06.91Z">
        <t:Attribution userId="S::sebastian.wennemers@sap.com::e80d710f-69a8-4b9b-a2ba-8ab36dea18af" userProvider="AD" userName="Wennemers, Sebastian"/>
        <t:Progress percentComplete="0"/>
      </t:Event>
      <t:Event id="{019044C8-F0F8-4F31-B90F-218F4F4A94DC}" time="2025-11-05T15:55:34.492Z">
        <t:Attribution userId="S::sebastian.wennemers@sap.com::e80d710f-69a8-4b9b-a2ba-8ab36dea18af" userProvider="AD" userName="Wennemers, Sebastian"/>
        <t:Anchor>
          <t:Comment id="169209538"/>
        </t:Anchor>
        <t:UnassignAll/>
      </t:Event>
      <t:Event id="{5E860944-1D3A-4F23-B872-AB801953F476}" time="2025-11-05T15:55:34.492Z">
        <t:Attribution userId="S::sebastian.wennemers@sap.com::e80d710f-69a8-4b9b-a2ba-8ab36dea18af" userProvider="AD" userName="Wennemers, Sebastian"/>
        <t:Anchor>
          <t:Comment id="169209538"/>
        </t:Anchor>
        <t:Assign userId="S::c.ziegler@sap.com::ea715f96-e256-4a32-b313-ba2236ada0f7" userProvider="AD" userName="Ziegler, Carsten"/>
      </t:Event>
      <t:Event id="{DEF8D331-F7A7-41D3-8728-59286BF2E2CD}" time="2025-11-06T10:37:22.554Z">
        <t:Attribution userId="S::sebastian.wennemers@sap.com::e80d710f-69a8-4b9b-a2ba-8ab36dea18af" userProvider="AD" userName="Wennemers, Sebastian"/>
        <t:Progress percentComplete="100"/>
      </t:Event>
    </t:History>
  </t:Task>
  <t:Task id="{739DC370-9BB4-A94C-9815-3813CD11A57D}">
    <t:Anchor>
      <t:Comment id="1033424492"/>
    </t:Anchor>
    <t:History>
      <t:Event id="{9276D74F-0E99-2B41-910B-274EE4A2FF40}" time="2025-11-03T11:04:18.007Z">
        <t:Attribution userId="S::pvn.pavankumar@sap.com::fea6f2c7-9d7f-49be-a7ef-c5b58409b66c" userProvider="AD" userName="PavanKumar, PVN"/>
        <t:Anchor>
          <t:Comment id="1721198212"/>
        </t:Anchor>
        <t:Create/>
      </t:Event>
      <t:Event id="{84E0CEDF-A80E-1546-93CD-C4D1A4A14CFF}" time="2025-11-03T11:04:18.007Z">
        <t:Attribution userId="S::pvn.pavankumar@sap.com::fea6f2c7-9d7f-49be-a7ef-c5b58409b66c" userProvider="AD" userName="PavanKumar, PVN"/>
        <t:Anchor>
          <t:Comment id="1721198212"/>
        </t:Anchor>
        <t:Assign userId="S::c.ziegler@sap.com::ea715f96-e256-4a32-b313-ba2236ada0f7" userProvider="AD" userName="Ziegler, Carsten"/>
      </t:Event>
      <t:Event id="{CD5D6A49-E6BB-4744-8E91-EB0130845331}" time="2025-11-03T11:04:18.007Z">
        <t:Attribution userId="S::pvn.pavankumar@sap.com::fea6f2c7-9d7f-49be-a7ef-c5b58409b66c" userProvider="AD" userName="PavanKumar, PVN"/>
        <t:Anchor>
          <t:Comment id="1721198212"/>
        </t:Anchor>
        <t:SetTitle title="@Ziegler, Carsten : This is more for design time Agent orchestration for tasks like Agentic Coding.  https://docs.claude.com/en/docs/claude-code/sub-agents is an example of same. @Back, Tim : Please confirm our understanding "/>
      </t:Event>
      <t:Event id="{F48C004B-7640-5347-A593-12E6D5B85E16}" time="2025-11-11T04:41:01.197Z">
        <t:Attribution userId="S::pvn.pavankumar@sap.com::fea6f2c7-9d7f-49be-a7ef-c5b58409b66c" userProvider="AD" userName="PavanKumar, PVN"/>
        <t:Anchor>
          <t:Comment id="1071382835"/>
        </t:Anchor>
        <t:UnassignAll/>
      </t:Event>
      <t:Event id="{4FC0F7F7-5E00-AB43-9FA3-363960EF8CCB}" time="2025-11-11T04:41:01.197Z">
        <t:Attribution userId="S::pvn.pavankumar@sap.com::fea6f2c7-9d7f-49be-a7ef-c5b58409b66c" userProvider="AD" userName="PavanKumar, PVN"/>
        <t:Anchor>
          <t:Comment id="1071382835"/>
        </t:Anchor>
        <t:Assign userId="S::tim.back@sap.com::20fb6ed4-16df-45c6-9086-14222268c841" userProvider="AD" userName="Back, Tim"/>
      </t:Event>
      <t:Event id="{58DC4D27-F9A8-4A0B-B6F5-05E360D8E24D}" time="2025-11-11T07:45:53.009Z">
        <t:Attribution userId="S::c.ziegler@sap.com::ea715f96-e256-4a32-b313-ba2236ada0f7" userProvider="AD" userName="Ziegler, Carsten"/>
        <t:Progress percentComplete="100"/>
      </t:Event>
    </t:History>
  </t:Task>
  <t:Task id="{F14CC1CD-7738-48AD-9390-128B6E39D1ED}">
    <t:Anchor>
      <t:Comment id="1380556032"/>
    </t:Anchor>
    <t:History>
      <t:Event id="{4972442B-C9E8-4DD7-B60F-411287EDFA6C}" time="2025-11-17T15:10:13.64Z">
        <t:Attribution userId="S::pvn.pavankumar@sap.com::fea6f2c7-9d7f-49be-a7ef-c5b58409b66c" userProvider="AD" userName="PavanKumar, PVN"/>
        <t:Anchor>
          <t:Comment id="571686932"/>
        </t:Anchor>
        <t:Create/>
      </t:Event>
      <t:Event id="{2C18B691-A335-4120-92CB-56345194C0E6}" time="2025-11-17T15:10:13.64Z">
        <t:Attribution userId="S::pvn.pavankumar@sap.com::fea6f2c7-9d7f-49be-a7ef-c5b58409b66c" userProvider="AD" userName="PavanKumar, PVN"/>
        <t:Anchor>
          <t:Comment id="571686932"/>
        </t:Anchor>
        <t:Assign userId="S::jan.dumke@sap.com::ae8060ef-b4b1-4a90-9511-29778d18f3a5" userProvider="AD" userName="Dumke, Jan"/>
      </t:Event>
      <t:Event id="{74F19DBD-5B01-40FD-98B9-6AF22B4F8EB3}" time="2025-11-17T15:10:13.64Z">
        <t:Attribution userId="S::pvn.pavankumar@sap.com::fea6f2c7-9d7f-49be-a7ef-c5b58409b66c" userProvider="AD" userName="PavanKumar, PVN"/>
        <t:Anchor>
          <t:Comment id="571686932"/>
        </t:Anchor>
        <t:SetTitle title="@Dumke, Jan - yes, modified"/>
      </t:Event>
      <t:Event id="{1900D112-3E0F-B749-9577-91652BE7D215}" time="2025-11-19T13:10:51.809Z">
        <t:Attribution userId="S::pvn.pavankumar@sap.com::fea6f2c7-9d7f-49be-a7ef-c5b58409b66c" userProvider="AD" userName="PavanKumar, PVN"/>
        <t:Progress percentComplete="100"/>
      </t:Event>
    </t:History>
  </t:Task>
  <t:Task id="{016DDDD5-3DF4-421E-97F8-10AF18C40CB9}">
    <t:Anchor>
      <t:Comment id="227006155"/>
    </t:Anchor>
    <t:History>
      <t:Event id="{AE30CDBE-0080-4FD2-8A0D-97B369A41D79}" time="2025-10-15T04:23:59.016Z">
        <t:Attribution userId="S::shashank.jain01@sap.com::9d558a62-6cd5-459f-8177-1eafad313b94" userProvider="AD" userName="Jain, Shashank Mohan"/>
        <t:Anchor>
          <t:Comment id="227006155"/>
        </t:Anchor>
        <t:Create/>
      </t:Event>
      <t:Event id="{9CFB89A1-7F47-4B67-ACAB-D53B63273F14}" time="2025-10-15T04:23:59.016Z">
        <t:Attribution userId="S::shashank.jain01@sap.com::9d558a62-6cd5-459f-8177-1eafad313b94" userProvider="AD" userName="Jain, Shashank Mohan"/>
        <t:Anchor>
          <t:Comment id="227006155"/>
        </t:Anchor>
        <t:Assign userId="S::c.polenz@sap.com::16fc5386-28a7-4361-9815-3d16f5a76d83" userProvider="AD" userName="Polenz, Carsten"/>
      </t:Event>
      <t:Event id="{A5BF0B92-6E94-4428-91E5-2C9D161F5464}" time="2025-10-15T04:23:59.016Z">
        <t:Attribution userId="S::shashank.jain01@sap.com::9d558a62-6cd5-459f-8177-1eafad313b94" userProvider="AD" userName="Jain, Shashank Mohan"/>
        <t:Anchor>
          <t:Comment id="227006155"/>
        </t:Anchor>
        <t:SetTitle title="@Polenz, Carsten Also added a few lines on post quantum cryptography"/>
      </t:Event>
    </t:History>
  </t:Task>
  <t:Task id="{72EEFA7C-BA21-4685-8983-FD530AC83D8B}">
    <t:Anchor>
      <t:Comment id="2011050890"/>
    </t:Anchor>
    <t:History>
      <t:Event id="{5D528042-17BE-4636-87F7-BD67D56BAB24}" time="2025-11-06T10:45:33.629Z">
        <t:Attribution userId="S::pvn.pavankumar@sap.com::fea6f2c7-9d7f-49be-a7ef-c5b58409b66c" userProvider="AD" userName="PavanKumar, PVN"/>
        <t:Anchor>
          <t:Comment id="2000711801"/>
        </t:Anchor>
        <t:Create/>
      </t:Event>
      <t:Event id="{96F04527-56CB-4464-8F23-0648261A9F13}" time="2025-11-06T10:45:33.629Z">
        <t:Attribution userId="S::pvn.pavankumar@sap.com::fea6f2c7-9d7f-49be-a7ef-c5b58409b66c" userProvider="AD" userName="PavanKumar, PVN"/>
        <t:Anchor>
          <t:Comment id="2000711801"/>
        </t:Anchor>
        <t:Assign userId="S::jan.dumke@sap.com::ae8060ef-b4b1-4a90-9511-29778d18f3a5" userProvider="AD" userName="Dumke, Jan"/>
      </t:Event>
      <t:Event id="{E674DD17-2879-48B4-9122-3AA905271065}" time="2025-11-06T10:45:33.629Z">
        <t:Attribution userId="S::pvn.pavankumar@sap.com::fea6f2c7-9d7f-49be-a7ef-c5b58409b66c" userProvider="AD" userName="PavanKumar, PVN"/>
        <t:Anchor>
          <t:Comment id="2000711801"/>
        </t:Anchor>
        <t:SetTitle title="@Dunst, Robin @Dumke, Jan : can you please address Bastian Steinert's query"/>
      </t:Event>
      <t:Event id="{07F000CD-0AA2-954D-9456-9FC8333019A7}" time="2025-11-10T15:17:43.806Z">
        <t:Attribution userId="S::pvn.pavankumar@sap.com::fea6f2c7-9d7f-49be-a7ef-c5b58409b66c" userProvider="AD" userName="PavanKumar, PVN"/>
        <t:Anchor>
          <t:Comment id="1322550952"/>
        </t:Anchor>
        <t:UnassignAll/>
      </t:Event>
      <t:Event id="{A636EF45-515B-AE44-B00B-F762F730CA97}" time="2025-11-10T15:17:43.806Z">
        <t:Attribution userId="S::pvn.pavankumar@sap.com::fea6f2c7-9d7f-49be-a7ef-c5b58409b66c" userProvider="AD" userName="PavanKumar, PVN"/>
        <t:Anchor>
          <t:Comment id="1322550952"/>
        </t:Anchor>
        <t:Assign userId="S::bastian.steinert01@sap.com::e6511a9d-e885-43d4-97aa-5964df0b2996" userProvider="AD" userName="Steinert, Bastian"/>
      </t:Event>
      <t:Event id="{77BF5C2D-5809-4D7A-8F63-B7C67CD4096A}" time="2025-11-10T18:38:45.386Z">
        <t:Attribution userId="S::bastian.steinert01@sap.com::e6511a9d-e885-43d4-97aa-5964df0b2996" userProvider="AD" userName="Steinert, Bastian"/>
        <t:Anchor>
          <t:Comment id="1329499337"/>
        </t:Anchor>
        <t:UnassignAll/>
      </t:Event>
      <t:Event id="{C20C3820-9CD7-41BF-BC4C-3A507B5FCF5B}" time="2025-11-10T18:38:45.386Z">
        <t:Attribution userId="S::bastian.steinert01@sap.com::e6511a9d-e885-43d4-97aa-5964df0b2996" userProvider="AD" userName="Steinert, Bastian"/>
        <t:Anchor>
          <t:Comment id="1329499337"/>
        </t:Anchor>
        <t:Assign userId="S::robin.dunst@sap.com::d789bb00-92ef-43f1-86c7-ca1269265092" userProvider="AD" userName="Dunst, Robin"/>
      </t:Event>
      <t:Event id="{4BF93D31-16E7-774D-A058-B3F4FAFB2DE6}" time="2025-11-19T12:48:33.702Z">
        <t:Attribution userId="S::bastian.steinert01@sap.com::e6511a9d-e885-43d4-97aa-5964df0b2996" userProvider="AD" userName="Steinert, Bastian"/>
        <t:Progress percentComplete="100"/>
      </t:Event>
    </t:History>
  </t:Task>
  <t:Task id="{C19839B8-DDB5-494D-B0B2-EEFB34597D85}">
    <t:Anchor>
      <t:Comment id="2009323472"/>
    </t:Anchor>
    <t:History>
      <t:Event id="{3E49C7F2-025C-534B-A4D0-AEC47E92D479}" time="2025-10-29T14:38:08.916Z">
        <t:Attribution userId="S::bastian.steinert01@sap.com::e6511a9d-e885-43d4-97aa-5964df0b2996" userProvider="AD" userName="Steinert, Bastian"/>
        <t:Anchor>
          <t:Comment id="2009323472"/>
        </t:Anchor>
        <t:Create/>
      </t:Event>
      <t:Event id="{BBD1F04E-05B5-D74B-9C85-93A9E13B4C4B}" time="2025-10-29T14:38:08.916Z">
        <t:Attribution userId="S::bastian.steinert01@sap.com::e6511a9d-e885-43d4-97aa-5964df0b2996" userProvider="AD" userName="Steinert, Bastian"/>
        <t:Anchor>
          <t:Comment id="2009323472"/>
        </t:Anchor>
        <t:Assign userId="S::tim.back@sap.com::20fb6ed4-16df-45c6-9086-14222268c841" userProvider="AD" userName="Back, Tim"/>
      </t:Event>
      <t:Event id="{3F69BC28-47C2-CE43-9839-6B580F58CC80}" time="2025-10-29T14:38:08.916Z">
        <t:Attribution userId="S::bastian.steinert01@sap.com::e6511a9d-e885-43d4-97aa-5964df0b2996" userProvider="AD" userName="Steinert, Bastian"/>
        <t:Anchor>
          <t:Comment id="2009323472"/>
        </t:Anchor>
        <t:SetTitle title="…foresee that all kinds of applications are developed using Build Code and Joule Studio, including Signavio, LeanIX, WalkMe, for example? I guess you are referring to a particular type of applications, maybe it helps to specify some details. @Back, Tim"/>
      </t:Event>
      <t:Event id="{701AA2B7-7D36-1147-9908-D32B1C220473}" time="2025-11-09T23:21:28.575Z">
        <t:Attribution userId="S::pvn.pavankumar@sap.com::fea6f2c7-9d7f-49be-a7ef-c5b58409b66c" userProvider="AD" userName="PavanKumar, PVN"/>
        <t:Anchor>
          <t:Comment id="1651609024"/>
        </t:Anchor>
        <t:UnassignAll/>
      </t:Event>
      <t:Event id="{A2072217-5BBE-C74C-944E-2EB73B2878EB}" time="2025-11-09T23:21:28.575Z">
        <t:Attribution userId="S::pvn.pavankumar@sap.com::fea6f2c7-9d7f-49be-a7ef-c5b58409b66c" userProvider="AD" userName="PavanKumar, PVN"/>
        <t:Anchor>
          <t:Comment id="1651609024"/>
        </t:Anchor>
        <t:Assign userId="S::bastian.steinert01@sap.com::e6511a9d-e885-43d4-97aa-5964df0b2996" userProvider="AD" userName="Steinert, Bastian"/>
      </t:Event>
      <t:Event id="{3B7B62E1-C512-D840-8827-39EE898FDF14}" time="2025-11-15T09:16:48.876Z">
        <t:Attribution userId="S::bastian.steinert01@sap.com::e6511a9d-e885-43d4-97aa-5964df0b2996" userProvider="AD" userName="Steinert, Bastian"/>
        <t:Progress percentComplete="100"/>
      </t:Event>
    </t:History>
  </t:Task>
  <t:Task id="{9472FD78-5151-274E-B1AE-D381A9DBC944}">
    <t:Anchor>
      <t:Comment id="621368102"/>
    </t:Anchor>
    <t:History>
      <t:Event id="{B60A6DFC-6482-3D4D-9A6F-F4A990B74734}" time="2025-11-11T04:38:58.596Z">
        <t:Attribution userId="S::pvn.pavankumar@sap.com::fea6f2c7-9d7f-49be-a7ef-c5b58409b66c" userProvider="AD" userName="PavanKumar, PVN"/>
        <t:Anchor>
          <t:Comment id="1286435882"/>
        </t:Anchor>
        <t:Create/>
      </t:Event>
      <t:Event id="{8A8A97D9-2284-6D4A-BBCB-FA3BB2C391AD}" time="2025-11-11T04:38:58.596Z">
        <t:Attribution userId="S::pvn.pavankumar@sap.com::fea6f2c7-9d7f-49be-a7ef-c5b58409b66c" userProvider="AD" userName="PavanKumar, PVN"/>
        <t:Anchor>
          <t:Comment id="1286435882"/>
        </t:Anchor>
        <t:Assign userId="S::ra.sethi@sap.com::602e3737-308b-4395-8436-a1a29484eb2a" userProvider="AD" userName="Sethi, Raman"/>
      </t:Event>
      <t:Event id="{F6568D43-A1F9-9A40-934C-4B2828788173}" time="2025-11-11T04:38:58.596Z">
        <t:Attribution userId="S::pvn.pavankumar@sap.com::fea6f2c7-9d7f-49be-a7ef-c5b58409b66c" userProvider="AD" userName="PavanKumar, PVN"/>
        <t:Anchor>
          <t:Comment id="1286435882"/>
        </t:Anchor>
        <t:SetTitle title="@Sethi, Raman :: can you check and close this thread ?"/>
      </t:Event>
      <t:Event id="{396E941A-CE48-C047-B6FB-FC0D4B75D851}" time="2025-11-17T03:40:11.763Z">
        <t:Attribution userId="S::pvn.pavankumar@sap.com::fea6f2c7-9d7f-49be-a7ef-c5b58409b66c" userProvider="AD" userName="PavanKumar, PVN"/>
        <t:Progress percentComplete="100"/>
      </t:Event>
    </t:History>
  </t:Task>
  <t:Task id="{FBC752AD-92B7-437E-9680-C5BFA0C63799}">
    <t:Anchor>
      <t:Comment id="957514669"/>
    </t:Anchor>
    <t:History>
      <t:Event id="{39DB202B-D6EE-4170-A178-601E6BCE5896}" time="2025-10-14T04:15:50.851Z">
        <t:Attribution userId="S::shashank.jain01@sap.com::9d558a62-6cd5-459f-8177-1eafad313b94" userProvider="AD" userName="Jain, Shashank Mohan"/>
        <t:Anchor>
          <t:Comment id="957514669"/>
        </t:Anchor>
        <t:Create/>
      </t:Event>
      <t:Event id="{81FCA1C2-9BE1-45B0-9409-2A2799468406}" time="2025-10-14T04:15:50.851Z">
        <t:Attribution userId="S::shashank.jain01@sap.com::9d558a62-6cd5-459f-8177-1eafad313b94" userProvider="AD" userName="Jain, Shashank Mohan"/>
        <t:Anchor>
          <t:Comment id="957514669"/>
        </t:Anchor>
        <t:Assign userId="S::bernd.krannich@sap.com::dba0a125-a2b0-4b0d-82da-1cf8113ad082" userProvider="AD" userName="Krannich, Bernd"/>
      </t:Event>
      <t:Event id="{A63C44E4-6799-4294-A670-BAD13DF6F5EC}" time="2025-10-14T04:15:50.851Z">
        <t:Attribution userId="S::shashank.jain01@sap.com::9d558a62-6cd5-459f-8177-1eafad313b94" userProvider="AD" userName="Jain, Shashank Mohan"/>
        <t:Anchor>
          <t:Comment id="957514669"/>
        </t:Anchor>
        <t:SetTitle title="@Krannich, Bernd can you validate the content for the Marketplace content related to BDC. Modify accordingly"/>
      </t:Event>
      <t:Event id="{C1858D70-7EC4-47F8-82B6-8D0829464AFF}" time="2025-10-14T06:28:23.729Z">
        <t:Attribution userId="S::bernd.krannich@sap.com::dba0a125-a2b0-4b0d-82da-1cf8113ad082" userProvider="AD" userName="Krannich, Bernd"/>
        <t:Anchor>
          <t:Comment id="682796189"/>
        </t:Anchor>
        <t:UnassignAll/>
      </t:Event>
      <t:Event id="{DA7E85BD-E19C-4B1E-AABA-47A8CFB4A99A}" time="2025-10-14T06:28:23.729Z">
        <t:Attribution userId="S::bernd.krannich@sap.com::dba0a125-a2b0-4b0d-82da-1cf8113ad082" userProvider="AD" userName="Krannich, Bernd"/>
        <t:Anchor>
          <t:Comment id="682796189"/>
        </t:Anchor>
        <t:Assign userId="S::shashank.jain01@sap.com::9d558a62-6cd5-459f-8177-1eafad313b94" userProvider="AD" userName="Jain, Shashank Mohan"/>
      </t:Event>
      <t:Event id="{0D399045-9EE2-C34D-8F78-7971A3BCEFA9}" time="2025-10-14T09:06:37.585Z">
        <t:Attribution userId="S::pvn.pavankumar@sap.com::fea6f2c7-9d7f-49be-a7ef-c5b58409b66c" userProvider="AD" userName="PavanKumar, PVN"/>
        <t:Progress percentComplete="100"/>
      </t:Event>
    </t:History>
  </t:Task>
  <t:Task id="{3DAB1035-957F-4F19-853E-B54EF42A2AF1}">
    <t:Anchor>
      <t:Comment id="1975689469"/>
    </t:Anchor>
    <t:History>
      <t:Event id="{09F02490-57B8-40F1-8CEF-E92839A8B14B}" time="2025-10-13T09:21:07.901Z">
        <t:Attribution userId="S::shashank.jain01@sap.com::9d558a62-6cd5-459f-8177-1eafad313b94" userProvider="AD" userName="Jain, Shashank Mohan"/>
        <t:Anchor>
          <t:Comment id="1210934305"/>
        </t:Anchor>
        <t:Create/>
      </t:Event>
      <t:Event id="{19E7618C-6221-4655-80E0-CC5C301A6A61}" time="2025-10-13T09:21:07.901Z">
        <t:Attribution userId="S::shashank.jain01@sap.com::9d558a62-6cd5-459f-8177-1eafad313b94" userProvider="AD" userName="Jain, Shashank Mohan"/>
        <t:Anchor>
          <t:Comment id="1210934305"/>
        </t:Anchor>
        <t:Assign userId="S::marcus.krug@sap.com::e85bbfc8-e7bb-4ec7-95b2-a602211e7a60" userProvider="AD" userName="Krug, Marcus"/>
      </t:Event>
      <t:Event id="{A68E9E11-1F4A-4AC9-859C-61C7F9E2F083}" time="2025-10-13T09:21:07.901Z">
        <t:Attribution userId="S::shashank.jain01@sap.com::9d558a62-6cd5-459f-8177-1eafad313b94" userProvider="AD" userName="Jain, Shashank Mohan"/>
        <t:Anchor>
          <t:Comment id="1210934305"/>
        </t:Anchor>
        <t:SetTitle title="@Krug, Marcus Thanks. Generally we have avoided using bullet points throughout the content..Can we restructure this and also compress this a bit..Then can check how its going with the flow.."/>
      </t:Event>
    </t:History>
  </t:Task>
  <t:Task id="{28D57A01-2DDB-48CC-A945-20DDC9F30847}">
    <t:Anchor>
      <t:Comment id="546327150"/>
    </t:Anchor>
    <t:History>
      <t:Event id="{4837E5E8-7968-4334-83DB-9F545E030BC9}" time="2025-11-18T08:06:45.079Z">
        <t:Attribution userId="S::rui.nogueira@sap.com::e1b50b1c-332e-4842-b12a-4e1786e4dc73" userProvider="AD" userName="Nogueira, Rui"/>
        <t:Anchor>
          <t:Comment id="65554520"/>
        </t:Anchor>
        <t:Create/>
      </t:Event>
      <t:Event id="{23E5B7AA-6107-48FA-8780-894506C98304}" time="2025-11-18T08:06:45.079Z">
        <t:Attribution userId="S::rui.nogueira@sap.com::e1b50b1c-332e-4842-b12a-4e1786e4dc73" userProvider="AD" userName="Nogueira, Rui"/>
        <t:Anchor>
          <t:Comment id="65554520"/>
        </t:Anchor>
        <t:Assign userId="S::c.ziegler@sap.com::ea715f96-e256-4a32-b313-ba2236ada0f7" userProvider="AD" userName="Ziegler, Carsten"/>
      </t:Event>
      <t:Event id="{B1A9AB63-A1BD-4D95-B2FD-C3F608B7A68E}" time="2025-11-18T08:06:45.079Z">
        <t:Attribution userId="S::rui.nogueira@sap.com::e1b50b1c-332e-4842-b12a-4e1786e4dc73" userProvider="AD" userName="Nogueira, Rui"/>
        <t:Anchor>
          <t:Comment id="65554520"/>
        </t:Anchor>
        <t:SetTitle title="…are talking about brownfield use cases here. Just made that aadjusment. This paragraph is about making the App Foundation principles become part of the Golden Path and expand the focus of Golden Path to the brownfiled use cases. WDYT @Ziegler, Carsten"/>
      </t:Event>
      <t:Event id="{8B73E803-8397-40D1-BC3B-582DB1F31ADC}" time="2025-11-18T17:57:57.347Z">
        <t:Attribution userId="S::c.ziegler@sap.com::ea715f96-e256-4a32-b313-ba2236ada0f7" userProvider="AD" userName="Ziegler, Carsten"/>
        <t:Progress percentComplete="100"/>
      </t:Event>
    </t:History>
  </t:Task>
  <t:Task id="{03E2540C-28BB-F04D-8BD1-3067BA632420}">
    <t:Anchor>
      <t:Comment id="2051552720"/>
    </t:Anchor>
    <t:History>
      <t:Event id="{D688FFA2-B34E-2849-B34B-1DC14C4EC3BE}" time="2025-11-17T03:37:35.692Z">
        <t:Attribution userId="S::pvn.pavankumar@sap.com::fea6f2c7-9d7f-49be-a7ef-c5b58409b66c" userProvider="AD" userName="PavanKumar, PVN"/>
        <t:Anchor>
          <t:Comment id="1338557129"/>
        </t:Anchor>
        <t:Create/>
      </t:Event>
      <t:Event id="{E3F97238-B2D5-7E4D-9D22-86CC1F122A97}" time="2025-11-17T03:37:35.692Z">
        <t:Attribution userId="S::pvn.pavankumar@sap.com::fea6f2c7-9d7f-49be-a7ef-c5b58409b66c" userProvider="AD" userName="PavanKumar, PVN"/>
        <t:Anchor>
          <t:Comment id="1338557129"/>
        </t:Anchor>
        <t:Assign userId="S::sean.kask@sap.com::7b0ce078-19bb-4e69-81d3-fb049bce2051" userProvider="AD" userName="Kask, Sean"/>
      </t:Event>
      <t:Event id="{DB293FEA-BD43-834F-98E5-03B7A94B7BC4}" time="2025-11-17T03:37:35.692Z">
        <t:Attribution userId="S::pvn.pavankumar@sap.com::fea6f2c7-9d7f-49be-a7ef-c5b58409b66c" userProvider="AD" userName="PavanKumar, PVN"/>
        <t:Anchor>
          <t:Comment id="1338557129"/>
        </t:Anchor>
        <t:SetTitle title="@Kask, Sean : we have addressed this by defining &quot;Cognitive Core&quot;"/>
      </t:Event>
      <t:Event id="{D95D05A8-D601-E449-A618-D8AF12CE44EC}" time="2025-11-18T11:47:41.471Z">
        <t:Attribution userId="S::pvn.pavankumar@sap.com::fea6f2c7-9d7f-49be-a7ef-c5b58409b66c" userProvider="AD" userName="PavanKumar, PVN"/>
        <t:Progress percentComplete="100"/>
      </t:Event>
    </t:History>
  </t:Task>
  <t:Task id="{028225D4-05BD-514E-A074-B1252FB390C2}">
    <t:Anchor>
      <t:Comment id="1872600043"/>
    </t:Anchor>
    <t:History>
      <t:Event id="{B0E6DB23-BE15-744D-B498-FDFFD83BEC26}" time="2025-11-04T07:01:31.727Z">
        <t:Attribution userId="S::pvn.pavankumar@sap.com::fea6f2c7-9d7f-49be-a7ef-c5b58409b66c" userProvider="AD" userName="PavanKumar, PVN"/>
        <t:Anchor>
          <t:Comment id="995725569"/>
        </t:Anchor>
        <t:Create/>
      </t:Event>
      <t:Event id="{0987D516-1258-424B-8B7B-C593C4CF0F38}" time="2025-11-04T07:01:31.727Z">
        <t:Attribution userId="S::pvn.pavankumar@sap.com::fea6f2c7-9d7f-49be-a7ef-c5b58409b66c" userProvider="AD" userName="PavanKumar, PVN"/>
        <t:Anchor>
          <t:Comment id="995725569"/>
        </t:Anchor>
        <t:Assign userId="S::sebastian.wennemers@sap.com::e80d710f-69a8-4b9b-a2ba-8ab36dea18af" userProvider="AD" userName="Wennemers, Sebastian"/>
      </t:Event>
      <t:Event id="{47D78EF4-9F35-B34B-B7D1-021AE7FD561E}" time="2025-11-04T07:01:31.727Z">
        <t:Attribution userId="S::pvn.pavankumar@sap.com::fea6f2c7-9d7f-49be-a7ef-c5b58409b66c" userProvider="AD" userName="PavanKumar, PVN"/>
        <t:Anchor>
          <t:Comment id="995725569"/>
        </t:Anchor>
        <t:SetTitle title="@Wennemers, Sebastian i agree with your feedback ; removed the word orchestration ; @Sasaki, Felix - hope thats fine with you"/>
      </t:Event>
      <t:Event id="{77D1B2C6-99C6-43BD-BE5E-DB89E6F5EDFD}" time="2025-11-04T14:23:00.242Z">
        <t:Attribution userId="S::sebastian.wennemers@sap.com::e80d710f-69a8-4b9b-a2ba-8ab36dea18af" userProvider="AD" userName="Wennemers, Sebastian"/>
        <t:Anchor>
          <t:Comment id="401444709"/>
        </t:Anchor>
        <t:UnassignAll/>
      </t:Event>
      <t:Event id="{698A44F2-1330-40FA-92CB-5527FE077DED}" time="2025-11-04T14:23:00.242Z">
        <t:Attribution userId="S::sebastian.wennemers@sap.com::e80d710f-69a8-4b9b-a2ba-8ab36dea18af" userProvider="AD" userName="Wennemers, Sebastian"/>
        <t:Anchor>
          <t:Comment id="401444709"/>
        </t:Anchor>
        <t:Assign userId="S::pvn.pavankumar@sap.com::fea6f2c7-9d7f-49be-a7ef-c5b58409b66c" userProvider="AD" userName="PavanKumar, PVN"/>
      </t:Event>
      <t:Event id="{0A272B02-E170-BD4E-92E6-3B9BFAEAC708}" time="2025-11-05T08:30:42.984Z">
        <t:Attribution userId="S::felix.sasaki@sap.com::61abaf7b-7917-441b-9205-a1640c967d6b" userProvider="AD" userName="Sasaki, Felix"/>
        <t:Progress percentComplete="100"/>
      </t:Event>
    </t:History>
  </t:Task>
  <t:Task id="{83248AEE-BEAE-D748-B717-B13D73A67D52}">
    <t:Anchor>
      <t:Comment id="1229068639"/>
    </t:Anchor>
    <t:History>
      <t:Event id="{502BA49F-69B2-C840-B77D-887BF752E597}" time="2025-10-29T07:52:29.309Z">
        <t:Attribution userId="S::pvn.pavankumar@sap.com::fea6f2c7-9d7f-49be-a7ef-c5b58409b66c" userProvider="AD" userName="PavanKumar, PVN"/>
        <t:Anchor>
          <t:Comment id="1229068639"/>
        </t:Anchor>
        <t:Create/>
      </t:Event>
      <t:Event id="{F207BEA3-4969-F548-A69B-E8B273627890}" time="2025-10-29T07:52:29.309Z">
        <t:Attribution userId="S::pvn.pavankumar@sap.com::fea6f2c7-9d7f-49be-a7ef-c5b58409b66c" userProvider="AD" userName="PavanKumar, PVN"/>
        <t:Anchor>
          <t:Comment id="1229068639"/>
        </t:Anchor>
        <t:Assign userId="S::gerlinde.zibulski@sap.com::1c059da6-d540-4d80-9e29-8462d2aebba1" userProvider="AD" userName="Zibulski, Gerlinde"/>
      </t:Event>
      <t:Event id="{046BEDFE-4555-6341-9AA4-3ADD406A8F4D}" time="2025-10-29T07:52:29.309Z">
        <t:Attribution userId="S::pvn.pavankumar@sap.com::fea6f2c7-9d7f-49be-a7ef-c5b58409b66c" userProvider="AD" userName="PavanKumar, PVN"/>
        <t:Anchor>
          <t:Comment id="1229068639"/>
        </t:Anchor>
        <t:SetTitle title="@Zibulski, Gerlinde Can you please provide links where ever possible/needed ; this was the review comment earlier from Priyanka "/>
      </t:Event>
      <t:Event id="{507EC2C0-3F38-8D4A-84AE-9FB3EC41436F}" time="2025-11-04T05:19:33.262Z">
        <t:Attribution userId="S::pvn.pavankumar@sap.com::fea6f2c7-9d7f-49be-a7ef-c5b58409b66c" userProvider="AD" userName="PavanKumar, PVN"/>
        <t:Progress percentComplete="100"/>
      </t:Event>
    </t:History>
  </t:Task>
  <t:Task id="{8E8E32DB-D847-684F-B2EC-316A8895ED49}">
    <t:Anchor>
      <t:Comment id="200581934"/>
    </t:Anchor>
    <t:History>
      <t:Event id="{D3E9B4F0-9E4E-6D43-BC55-C84954AA68B0}" time="2025-10-29T04:59:15.634Z">
        <t:Attribution userId="S::pvn.pavankumar@sap.com::fea6f2c7-9d7f-49be-a7ef-c5b58409b66c" userProvider="AD" userName="PavanKumar, PVN"/>
        <t:Anchor>
          <t:Comment id="149548039"/>
        </t:Anchor>
        <t:Create/>
      </t:Event>
      <t:Event id="{E220D18E-24D3-5549-ADA9-78BFB7F8329F}" time="2025-10-29T04:59:15.634Z">
        <t:Attribution userId="S::pvn.pavankumar@sap.com::fea6f2c7-9d7f-49be-a7ef-c5b58409b66c" userProvider="AD" userName="PavanKumar, PVN"/>
        <t:Anchor>
          <t:Comment id="149548039"/>
        </t:Anchor>
        <t:Assign userId="S::ra.sethi@sap.com::602e3737-308b-4395-8436-a1a29484eb2a" userProvider="AD" userName="Sethi, Raman"/>
      </t:Event>
      <t:Event id="{5D6826C8-5761-B14B-845C-2EF8B6B87239}" time="2025-10-29T04:59:15.634Z">
        <t:Attribution userId="S::pvn.pavankumar@sap.com::fea6f2c7-9d7f-49be-a7ef-c5b58409b66c" userProvider="AD" userName="PavanKumar, PVN"/>
        <t:Anchor>
          <t:Comment id="149548039"/>
        </t:Anchor>
        <t:SetTitle title="@Sethi, Raman : can you please address/respond to this "/>
      </t:Event>
      <t:Event id="{32ACBB65-1FB6-4A26-9910-9BC180F7DD66}" time="2025-11-04T14:22:00.947Z">
        <t:Attribution userId="S::ra.sethi@sap.com::602e3737-308b-4395-8436-a1a29484eb2a" userProvider="AD" userName="Sethi, Raman"/>
        <t:Progress percentComplete="100"/>
      </t:Event>
    </t:History>
  </t:Task>
  <t:Task id="{DC6AB7F8-346B-9E41-959E-B1453ADD54FA}">
    <t:Anchor>
      <t:Comment id="1577626004"/>
    </t:Anchor>
    <t:History>
      <t:Event id="{84873238-19C7-9A47-A349-5C40F9E3E6C4}" time="2025-11-07T11:46:39.131Z">
        <t:Attribution userId="S::pvn.pavankumar@sap.com::fea6f2c7-9d7f-49be-a7ef-c5b58409b66c" userProvider="AD" userName="PavanKumar, PVN"/>
        <t:Anchor>
          <t:Comment id="1577626004"/>
        </t:Anchor>
        <t:Create/>
      </t:Event>
      <t:Event id="{85B5D623-119A-0343-B195-27D9CBE9A962}" time="2025-11-07T11:46:39.131Z">
        <t:Attribution userId="S::pvn.pavankumar@sap.com::fea6f2c7-9d7f-49be-a7ef-c5b58409b66c" userProvider="AD" userName="PavanKumar, PVN"/>
        <t:Anchor>
          <t:Comment id="1577626004"/>
        </t:Anchor>
        <t:Assign userId="S::sundaresan.krishnamurthy@sap.com::42209f3d-4abf-4c84-af3d-b76bb28af5ba" userProvider="AD" userName="Krishnamurthy, Sundaresan"/>
      </t:Event>
      <t:Event id="{8E087E9E-1C42-0041-8E05-A26B7C39C003}" time="2025-11-07T11:46:39.131Z">
        <t:Attribution userId="S::pvn.pavankumar@sap.com::fea6f2c7-9d7f-49be-a7ef-c5b58409b66c" userProvider="AD" userName="PavanKumar, PVN"/>
        <t:Anchor>
          <t:Comment id="1577626004"/>
        </t:Anchor>
        <t:SetTitle title="@Krishnamurthy, Sundaresan : is this fine now ? can you confirm "/>
      </t:Event>
      <t:Event id="{F509ECA8-EE55-E641-8019-5B19F0BAB8EE}" time="2025-11-10T07:34:05.771Z">
        <t:Attribution userId="S::pvn.pavankumar@sap.com::fea6f2c7-9d7f-49be-a7ef-c5b58409b66c" userProvider="AD" userName="PavanKumar, PVN"/>
        <t:Anchor>
          <t:Comment id="1495778532"/>
        </t:Anchor>
        <t:UnassignAll/>
      </t:Event>
      <t:Event id="{76D91FFC-6AE1-6241-B4C2-726F0C483EE8}" time="2025-11-10T07:34:05.771Z">
        <t:Attribution userId="S::pvn.pavankumar@sap.com::fea6f2c7-9d7f-49be-a7ef-c5b58409b66c" userProvider="AD" userName="PavanKumar, PVN"/>
        <t:Anchor>
          <t:Comment id="1495778532"/>
        </t:Anchor>
        <t:Assign userId="S::priyanka.porwal@sap.com::65d1ab74-27c1-459e-ab9f-eb495a28289e" userProvider="AD" userName="Porwal, Priyanka"/>
      </t:Event>
      <t:Event id="{475C3588-F85E-6749-A884-DC1062C4EAB7}" time="2025-11-17T03:43:22.173Z">
        <t:Attribution userId="S::pvn.pavankumar@sap.com::fea6f2c7-9d7f-49be-a7ef-c5b58409b66c" userProvider="AD" userName="PavanKumar, PVN"/>
        <t:Progress percentComplete="100"/>
      </t:Event>
    </t:History>
  </t:Task>
  <t:Task id="{C1AC5ABA-FA3F-C149-97EC-104AE91DCDAA}">
    <t:Anchor>
      <t:Comment id="1460448367"/>
    </t:Anchor>
    <t:History>
      <t:Event id="{166C3EC2-FF47-3C4A-8103-5134B8991B56}" time="2025-11-03T11:07:03.199Z">
        <t:Attribution userId="S::pvn.pavankumar@sap.com::fea6f2c7-9d7f-49be-a7ef-c5b58409b66c" userProvider="AD" userName="PavanKumar, PVN"/>
        <t:Anchor>
          <t:Comment id="2063694397"/>
        </t:Anchor>
        <t:Create/>
      </t:Event>
      <t:Event id="{D067DCA9-9325-3246-8EF1-49FEE3213EAB}" time="2025-11-03T11:07:03.199Z">
        <t:Attribution userId="S::pvn.pavankumar@sap.com::fea6f2c7-9d7f-49be-a7ef-c5b58409b66c" userProvider="AD" userName="PavanKumar, PVN"/>
        <t:Anchor>
          <t:Comment id="2063694397"/>
        </t:Anchor>
        <t:Assign userId="S::svetoslav.manolov@sap.com::44085693-9f08-4ad9-be5c-7e39948f0e03" userProvider="AD" userName="Manolov, Svetoslav"/>
      </t:Event>
      <t:Event id="{B97C77EC-DA8C-9443-9613-DD7AE8166E97}" time="2025-11-03T11:07:03.199Z">
        <t:Attribution userId="S::pvn.pavankumar@sap.com::fea6f2c7-9d7f-49be-a7ef-c5b58409b66c" userProvider="AD" userName="PavanKumar, PVN"/>
        <t:Anchor>
          <t:Comment id="2063694397"/>
        </t:Anchor>
        <t:SetTitle title="@Manolov, Svetoslav : will you update the content/section accordingly?"/>
      </t:Event>
      <t:Event id="{E2742617-34FD-4C00-9046-3D3A6488F279}" time="2025-11-05T10:29:46.074Z">
        <t:Attribution userId="S::svetoslav.manolov@sap.com::44085693-9f08-4ad9-be5c-7e39948f0e03" userProvider="AD" userName="Manolov, Svetoslav"/>
        <t:Progress percentComplete="100"/>
      </t:Event>
    </t:History>
  </t:Task>
  <t:Task id="{BD665EFA-1420-0247-888B-781AF369B065}">
    <t:Anchor>
      <t:Comment id="1397403168"/>
    </t:Anchor>
    <t:History>
      <t:Event id="{61DBAB62-3F21-B548-92A6-2FA84B16054D}" time="2025-11-07T11:35:02.963Z">
        <t:Attribution userId="S::pvn.pavankumar@sap.com::fea6f2c7-9d7f-49be-a7ef-c5b58409b66c" userProvider="AD" userName="PavanKumar, PVN"/>
        <t:Anchor>
          <t:Comment id="102261387"/>
        </t:Anchor>
        <t:Create/>
      </t:Event>
      <t:Event id="{41AC712F-8493-4B49-AF6A-74CF2B14E339}" time="2025-11-07T11:35:02.963Z">
        <t:Attribution userId="S::pvn.pavankumar@sap.com::fea6f2c7-9d7f-49be-a7ef-c5b58409b66c" userProvider="AD" userName="PavanKumar, PVN"/>
        <t:Anchor>
          <t:Comment id="102261387"/>
        </t:Anchor>
        <t:Assign userId="S::bastian.steinert01@sap.com::e6511a9d-e885-43d4-97aa-5964df0b2996" userProvider="AD" userName="Steinert, Bastian"/>
      </t:Event>
      <t:Event id="{F90912BD-3397-D041-BCAC-3B2FDB83CF9C}" time="2025-11-07T11:35:02.963Z">
        <t:Attribution userId="S::pvn.pavankumar@sap.com::fea6f2c7-9d7f-49be-a7ef-c5b58409b66c" userProvider="AD" userName="PavanKumar, PVN"/>
        <t:Anchor>
          <t:Comment id="102261387"/>
        </t:Anchor>
        <t:SetTitle title="@Steinert, Bastian : does this address your feedback point, if so can we close this thread ?"/>
      </t:Event>
      <t:Event id="{0BB0638A-A5DC-4D51-BA44-EC225BD79122}" time="2025-11-10T19:00:10.297Z">
        <t:Attribution userId="S::bastian.steinert01@sap.com::e6511a9d-e885-43d4-97aa-5964df0b2996" userProvider="AD" userName="Steinert, Bastian"/>
        <t:Progress percentComplete="100"/>
      </t:Event>
    </t:History>
  </t:Task>
  <t:Task id="{BD5C79FA-73C1-8743-960A-296B389708E0}">
    <t:Anchor>
      <t:Comment id="1907246223"/>
    </t:Anchor>
    <t:History>
      <t:Event id="{23EC924F-FBBA-C54A-B8C4-14CAF82C592B}" time="2025-11-04T07:08:18.452Z">
        <t:Attribution userId="S::pvn.pavankumar@sap.com::fea6f2c7-9d7f-49be-a7ef-c5b58409b66c" userProvider="AD" userName="PavanKumar, PVN"/>
        <t:Anchor>
          <t:Comment id="1458309382"/>
        </t:Anchor>
        <t:Create/>
      </t:Event>
      <t:Event id="{104B971A-6DC4-9648-AE53-6BC801596991}" time="2025-11-04T07:08:18.452Z">
        <t:Attribution userId="S::pvn.pavankumar@sap.com::fea6f2c7-9d7f-49be-a7ef-c5b58409b66c" userProvider="AD" userName="PavanKumar, PVN"/>
        <t:Anchor>
          <t:Comment id="1458309382"/>
        </t:Anchor>
        <t:Assign userId="S::tanuj.sharma@sap.com::53e29402-d57f-4512-8f9a-5f0ea96e34b5" userProvider="AD" userName="Sharma, Tanuj"/>
      </t:Event>
      <t:Event id="{2264AE75-B168-0E4C-A4C1-8066D37C7CB4}" time="2025-11-04T07:08:18.452Z">
        <t:Attribution userId="S::pvn.pavankumar@sap.com::fea6f2c7-9d7f-49be-a7ef-c5b58409b66c" userProvider="AD" userName="PavanKumar, PVN"/>
        <t:Anchor>
          <t:Comment id="1458309382"/>
        </t:Anchor>
        <t:SetTitle title="@Sharma, Tanuj : can i close this thread ?"/>
      </t:Event>
      <t:Event id="{F570470C-20F4-4106-8659-32DBF4D88A25}" time="2025-11-04T08:37:37.582Z">
        <t:Attribution userId="S::c.ziegler@sap.com::ea715f96-e256-4a32-b313-ba2236ada0f7" userProvider="AD" userName="Ziegler, Carsten"/>
        <t:Progress percentComplete="100"/>
      </t:Event>
    </t:History>
  </t:Task>
  <t:Task id="{96A3E57E-B0D3-5841-BE7E-15A789F49B61}">
    <t:Anchor>
      <t:Comment id="1141717908"/>
    </t:Anchor>
    <t:History>
      <t:Event id="{F3E9E371-0AED-1F44-8B36-5CCAEAFFDDB8}" time="2025-11-11T17:27:20.406Z">
        <t:Attribution userId="S::pvn.pavankumar@sap.com::fea6f2c7-9d7f-49be-a7ef-c5b58409b66c" userProvider="AD" userName="PavanKumar, PVN"/>
        <t:Anchor>
          <t:Comment id="1933891078"/>
        </t:Anchor>
        <t:Create/>
      </t:Event>
      <t:Event id="{3DDAE901-A563-D04B-B240-2806325AE227}" time="2025-11-11T17:27:20.406Z">
        <t:Attribution userId="S::pvn.pavankumar@sap.com::fea6f2c7-9d7f-49be-a7ef-c5b58409b66c" userProvider="AD" userName="PavanKumar, PVN"/>
        <t:Anchor>
          <t:Comment id="1933891078"/>
        </t:Anchor>
        <t:Assign userId="S::siddhartha.rao@sap.com::9d71a65c-ac96-4528-9e58-d9439c7d44d2" userProvider="AD" userName="Rao, Siddhartha"/>
      </t:Event>
      <t:Event id="{314EEE67-6F78-B54F-B17F-AEA0C94783F4}" time="2025-11-11T17:27:20.406Z">
        <t:Attribution userId="S::pvn.pavankumar@sap.com::fea6f2c7-9d7f-49be-a7ef-c5b58409b66c" userProvider="AD" userName="PavanKumar, PVN"/>
        <t:Anchor>
          <t:Comment id="1933891078"/>
        </t:Anchor>
        <t:SetTitle title="@Rao, Siddhartha : yes our plan is the same : After we complete the internal release, we will create a shorter external version that captures our intent and adds investor-facing context, including how the AI-focused strategy links to value creation and…"/>
      </t:Event>
      <t:Event id="{106CB58F-45A4-9542-85D0-FC9DF734407F}" time="2025-11-17T03:32:03.389Z">
        <t:Attribution userId="S::pvn.pavankumar@sap.com::fea6f2c7-9d7f-49be-a7ef-c5b58409b66c" userProvider="AD" userName="PavanKumar, PVN"/>
        <t:Progress percentComplete="100"/>
      </t:Event>
    </t:History>
  </t:Task>
  <t:Task id="{78F00BEE-009D-A941-867F-35B3DE290191}">
    <t:Anchor>
      <t:Comment id="1905873345"/>
    </t:Anchor>
    <t:History>
      <t:Event id="{0082A3AB-2B29-0B41-B22C-17AD23D53A58}" time="2025-11-04T14:54:54.32Z">
        <t:Attribution userId="S::pvn.pavankumar@sap.com::fea6f2c7-9d7f-49be-a7ef-c5b58409b66c" userProvider="AD" userName="PavanKumar, PVN"/>
        <t:Anchor>
          <t:Comment id="328113161"/>
        </t:Anchor>
        <t:Create/>
      </t:Event>
      <t:Event id="{1FA06424-8F2E-9C48-8C6F-EEBC6C78F1F4}" time="2025-11-04T14:54:54.32Z">
        <t:Attribution userId="S::pvn.pavankumar@sap.com::fea6f2c7-9d7f-49be-a7ef-c5b58409b66c" userProvider="AD" userName="PavanKumar, PVN"/>
        <t:Anchor>
          <t:Comment id="328113161"/>
        </t:Anchor>
        <t:Assign userId="S::ra.sethi@sap.com::602e3737-308b-4395-8436-a1a29484eb2a" userProvider="AD" userName="Sethi, Raman"/>
      </t:Event>
      <t:Event id="{67E7A896-F91B-C24F-B666-2892566393B7}" time="2025-11-04T14:54:54.32Z">
        <t:Attribution userId="S::pvn.pavankumar@sap.com::fea6f2c7-9d7f-49be-a7ef-c5b58409b66c" userProvider="AD" userName="PavanKumar, PVN"/>
        <t:Anchor>
          <t:Comment id="328113161"/>
        </t:Anchor>
        <t:SetTitle title="@Sethi, Raman - can we close this ?"/>
      </t:Event>
      <t:Event id="{F2F2E5F8-0A00-4707-8F87-F0E12D739DDF}" time="2025-11-04T14:56:50.9Z">
        <t:Attribution userId="S::ra.sethi@sap.com::602e3737-308b-4395-8436-a1a29484eb2a" userProvider="AD" userName="Sethi, Raman"/>
        <t:Progress percentComplete="100"/>
      </t:Event>
    </t:History>
  </t:Task>
  <t:Task id="{6CB5A579-7211-894C-81FF-BB539BC2E9D9}">
    <t:Anchor>
      <t:Comment id="130042005"/>
    </t:Anchor>
    <t:History>
      <t:Event id="{6CFCB681-8D49-144F-90A4-C1CDDEAAA162}" time="2025-11-03T10:55:31.802Z">
        <t:Attribution userId="S::pvn.pavankumar@sap.com::fea6f2c7-9d7f-49be-a7ef-c5b58409b66c" userProvider="AD" userName="PavanKumar, PVN"/>
        <t:Anchor>
          <t:Comment id="1190295859"/>
        </t:Anchor>
        <t:Create/>
      </t:Event>
      <t:Event id="{193DDDB9-779D-C248-BD1F-F024850AE010}" time="2025-11-03T10:55:31.802Z">
        <t:Attribution userId="S::pvn.pavankumar@sap.com::fea6f2c7-9d7f-49be-a7ef-c5b58409b66c" userProvider="AD" userName="PavanKumar, PVN"/>
        <t:Anchor>
          <t:Comment id="1190295859"/>
        </t:Anchor>
        <t:Assign userId="S::tim.back@sap.com::20fb6ed4-16df-45c6-9086-14222268c841" userProvider="AD" userName="Back, Tim"/>
      </t:Event>
      <t:Event id="{996C992D-623D-7942-8D10-CD01F376A445}" time="2025-11-03T10:55:31.802Z">
        <t:Attribution userId="S::pvn.pavankumar@sap.com::fea6f2c7-9d7f-49be-a7ef-c5b58409b66c" userProvider="AD" userName="PavanKumar, PVN"/>
        <t:Anchor>
          <t:Comment id="1190295859"/>
        </t:Anchor>
        <t:SetTitle title="@Back, Tim : Can you please check this and provide your inputs here."/>
      </t:Event>
      <t:Event id="{1EE885AF-FDBB-4B46-A406-97F3DFC5770B}" time="2025-11-09T23:25:35.939Z">
        <t:Attribution userId="S::pvn.pavankumar@sap.com::fea6f2c7-9d7f-49be-a7ef-c5b58409b66c" userProvider="AD" userName="PavanKumar, PVN"/>
        <t:Anchor>
          <t:Comment id="1695649321"/>
        </t:Anchor>
        <t:UnassignAll/>
      </t:Event>
      <t:Event id="{EACCD5E2-78AE-1F45-A259-7B564794AB0F}" time="2025-11-09T23:25:35.939Z">
        <t:Attribution userId="S::pvn.pavankumar@sap.com::fea6f2c7-9d7f-49be-a7ef-c5b58409b66c" userProvider="AD" userName="PavanKumar, PVN"/>
        <t:Anchor>
          <t:Comment id="1695649321"/>
        </t:Anchor>
        <t:Assign userId="S::c.ziegler@sap.com::ea715f96-e256-4a32-b313-ba2236ada0f7" userProvider="AD" userName="Ziegler, Carsten"/>
      </t:Event>
      <t:Event id="{CA7835C4-D69C-47E7-B6A9-2A98D707C63E}" time="2025-11-15T17:46:45.105Z">
        <t:Attribution userId="S::c.ziegler@sap.com::ea715f96-e256-4a32-b313-ba2236ada0f7" userProvider="AD" userName="Ziegler, Carsten"/>
        <t:Progress percentComplete="100"/>
      </t:Event>
    </t:History>
  </t:Task>
  <t:Task id="{E70A0FF7-10B7-F14B-8D0E-728B4BF5F1F4}">
    <t:Anchor>
      <t:Comment id="1284976590"/>
    </t:Anchor>
    <t:History>
      <t:Event id="{B72A613B-7F36-A54C-AB84-9BBBED4A328B}" time="2025-11-03T10:51:46.033Z">
        <t:Attribution userId="S::pvn.pavankumar@sap.com::fea6f2c7-9d7f-49be-a7ef-c5b58409b66c" userProvider="AD" userName="PavanKumar, PVN"/>
        <t:Anchor>
          <t:Comment id="1469873867"/>
        </t:Anchor>
        <t:Create/>
      </t:Event>
      <t:Event id="{5E9A1D24-BEC0-5F42-A975-680134B24108}" time="2025-11-03T10:51:46.033Z">
        <t:Attribution userId="S::pvn.pavankumar@sap.com::fea6f2c7-9d7f-49be-a7ef-c5b58409b66c" userProvider="AD" userName="PavanKumar, PVN"/>
        <t:Anchor>
          <t:Comment id="1469873867"/>
        </t:Anchor>
        <t:Assign userId="S::ra.sethi@sap.com::602e3737-308b-4395-8436-a1a29484eb2a" userProvider="AD" userName="Sethi, Raman"/>
      </t:Event>
      <t:Event id="{CBCC0829-1192-F64F-B423-0E0B182F370A}" time="2025-11-03T10:51:46.033Z">
        <t:Attribution userId="S::pvn.pavankumar@sap.com::fea6f2c7-9d7f-49be-a7ef-c5b58409b66c" userProvider="AD" userName="PavanKumar, PVN"/>
        <t:Anchor>
          <t:Comment id="1469873867"/>
        </t:Anchor>
        <t:SetTitle title="@Sethi, Raman : Can you please provide links to Axpress"/>
      </t:Event>
      <t:Event id="{E876647C-4040-4ED5-AE17-598F9F9DFE4B}" time="2025-11-04T14:43:59.359Z">
        <t:Attribution userId="S::ra.sethi@sap.com::602e3737-308b-4395-8436-a1a29484eb2a" userProvider="AD" userName="Sethi, Raman"/>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F65EA8E8B270649A0EAEEFF2CEBEF74" ma:contentTypeVersion="7" ma:contentTypeDescription="Create a new document." ma:contentTypeScope="" ma:versionID="c41b29615e7c89bd284a1bfb02ad8aa7">
  <xsd:schema xmlns:xsd="http://www.w3.org/2001/XMLSchema" xmlns:xs="http://www.w3.org/2001/XMLSchema" xmlns:p="http://schemas.microsoft.com/office/2006/metadata/properties" xmlns:ns2="a95d3eb5-f715-402c-8d98-cf6a7b78fac1" targetNamespace="http://schemas.microsoft.com/office/2006/metadata/properties" ma:root="true" ma:fieldsID="1140548637af4fcbea215285112367af" ns2:_="">
    <xsd:import namespace="a95d3eb5-f715-402c-8d98-cf6a7b78fac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5d3eb5-f715-402c-8d98-cf6a7b78fa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A2A1F-0BA8-4A19-86C3-D171E28E20BB}">
  <ds:schemaRefs>
    <ds:schemaRef ds:uri="http://schemas.microsoft.com/sharepoint/v3/contenttype/forms"/>
  </ds:schemaRefs>
</ds:datastoreItem>
</file>

<file path=customXml/itemProps2.xml><?xml version="1.0" encoding="utf-8"?>
<ds:datastoreItem xmlns:ds="http://schemas.openxmlformats.org/officeDocument/2006/customXml" ds:itemID="{5E943337-AC8F-447E-B645-781991A56D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B2719B4-860F-49AC-8F71-6C4AEF4278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5d3eb5-f715-402c-8d98-cf6a7b78fa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058CEA-30A7-D84A-A4AA-DFC29F9DD2D4}">
  <ds:schemaRefs>
    <ds:schemaRef ds:uri="http://schemas.openxmlformats.org/officeDocument/2006/bibliography"/>
  </ds:schemaRefs>
</ds:datastoreItem>
</file>

<file path=docMetadata/LabelInfo.xml><?xml version="1.0" encoding="utf-8"?>
<clbl:labelList xmlns:clbl="http://schemas.microsoft.com/office/2020/mipLabelMetadata">
  <clbl:label id="{3f4950d4-fb88-44fc-869d-0d4a7f698e90}" enabled="1" method="Standard" siteId="{42f7676c-f455-423c-82f6-dc2d99791af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28</Pages>
  <Words>16340</Words>
  <Characters>93138</Characters>
  <Application>Microsoft Office Word</Application>
  <DocSecurity>0</DocSecurity>
  <Lines>776</Lines>
  <Paragraphs>218</Paragraphs>
  <ScaleCrop>false</ScaleCrop>
  <Company/>
  <LinksUpToDate>false</LinksUpToDate>
  <CharactersWithSpaces>109260</CharactersWithSpaces>
  <SharedDoc>false</SharedDoc>
  <HLinks>
    <vt:vector size="1554" baseType="variant">
      <vt:variant>
        <vt:i4>7274612</vt:i4>
      </vt:variant>
      <vt:variant>
        <vt:i4>459</vt:i4>
      </vt:variant>
      <vt:variant>
        <vt:i4>0</vt:i4>
      </vt:variant>
      <vt:variant>
        <vt:i4>5</vt:i4>
      </vt:variant>
      <vt:variant>
        <vt:lpwstr/>
      </vt:variant>
      <vt:variant>
        <vt:lpwstr>TOC</vt:lpwstr>
      </vt:variant>
      <vt:variant>
        <vt:i4>7274612</vt:i4>
      </vt:variant>
      <vt:variant>
        <vt:i4>456</vt:i4>
      </vt:variant>
      <vt:variant>
        <vt:i4>0</vt:i4>
      </vt:variant>
      <vt:variant>
        <vt:i4>5</vt:i4>
      </vt:variant>
      <vt:variant>
        <vt:lpwstr/>
      </vt:variant>
      <vt:variant>
        <vt:lpwstr>TOC</vt:lpwstr>
      </vt:variant>
      <vt:variant>
        <vt:i4>7274612</vt:i4>
      </vt:variant>
      <vt:variant>
        <vt:i4>453</vt:i4>
      </vt:variant>
      <vt:variant>
        <vt:i4>0</vt:i4>
      </vt:variant>
      <vt:variant>
        <vt:i4>5</vt:i4>
      </vt:variant>
      <vt:variant>
        <vt:lpwstr/>
      </vt:variant>
      <vt:variant>
        <vt:lpwstr>TOC</vt:lpwstr>
      </vt:variant>
      <vt:variant>
        <vt:i4>7471215</vt:i4>
      </vt:variant>
      <vt:variant>
        <vt:i4>450</vt:i4>
      </vt:variant>
      <vt:variant>
        <vt:i4>0</vt:i4>
      </vt:variant>
      <vt:variant>
        <vt:i4>5</vt:i4>
      </vt:variant>
      <vt:variant>
        <vt:lpwstr>https://sap.sharepoint.com/teams/Grow-as-a-Suite/SitePages/Suite Harmonization Standards.aspx?csf=1&amp;web=1&amp;e=6vuKpR</vt:lpwstr>
      </vt:variant>
      <vt:variant>
        <vt:lpwstr/>
      </vt:variant>
      <vt:variant>
        <vt:i4>1769474</vt:i4>
      </vt:variant>
      <vt:variant>
        <vt:i4>447</vt:i4>
      </vt:variant>
      <vt:variant>
        <vt:i4>0</vt:i4>
      </vt:variant>
      <vt:variant>
        <vt:i4>5</vt:i4>
      </vt:variant>
      <vt:variant>
        <vt:lpwstr>https://cpaconnect.cfapps.sap.hana.ondemand.com/cp.portal/site</vt:lpwstr>
      </vt:variant>
      <vt:variant>
        <vt:lpwstr>Shell-home</vt:lpwstr>
      </vt:variant>
      <vt:variant>
        <vt:i4>1769492</vt:i4>
      </vt:variant>
      <vt:variant>
        <vt:i4>444</vt:i4>
      </vt:variant>
      <vt:variant>
        <vt:i4>0</vt:i4>
      </vt:variant>
      <vt:variant>
        <vt:i4>5</vt:i4>
      </vt:variant>
      <vt:variant>
        <vt:lpwstr>https://sap.sharepoint.com/sites/209131/Shared Documents/Forms/AllItems.aspx</vt:lpwstr>
      </vt:variant>
      <vt:variant>
        <vt:lpwstr/>
      </vt:variant>
      <vt:variant>
        <vt:i4>2097266</vt:i4>
      </vt:variant>
      <vt:variant>
        <vt:i4>441</vt:i4>
      </vt:variant>
      <vt:variant>
        <vt:i4>0</vt:i4>
      </vt:variant>
      <vt:variant>
        <vt:i4>5</vt:i4>
      </vt:variant>
      <vt:variant>
        <vt:lpwstr>https://architecture.learning.sap.com/</vt:lpwstr>
      </vt:variant>
      <vt:variant>
        <vt:lpwstr/>
      </vt:variant>
      <vt:variant>
        <vt:i4>3539041</vt:i4>
      </vt:variant>
      <vt:variant>
        <vt:i4>438</vt:i4>
      </vt:variant>
      <vt:variant>
        <vt:i4>0</vt:i4>
      </vt:variant>
      <vt:variant>
        <vt:i4>5</vt:i4>
      </vt:variant>
      <vt:variant>
        <vt:lpwstr>https://pages.github.tools.sap/CPA/landing-page/working-groups/</vt:lpwstr>
      </vt:variant>
      <vt:variant>
        <vt:lpwstr/>
      </vt:variant>
      <vt:variant>
        <vt:i4>1572955</vt:i4>
      </vt:variant>
      <vt:variant>
        <vt:i4>435</vt:i4>
      </vt:variant>
      <vt:variant>
        <vt:i4>0</vt:i4>
      </vt:variant>
      <vt:variant>
        <vt:i4>5</vt:i4>
      </vt:variant>
      <vt:variant>
        <vt:lpwstr>https://github.tools.sap/OCTO/CTOCircle/tree/main</vt:lpwstr>
      </vt:variant>
      <vt:variant>
        <vt:lpwstr/>
      </vt:variant>
      <vt:variant>
        <vt:i4>7274612</vt:i4>
      </vt:variant>
      <vt:variant>
        <vt:i4>432</vt:i4>
      </vt:variant>
      <vt:variant>
        <vt:i4>0</vt:i4>
      </vt:variant>
      <vt:variant>
        <vt:i4>5</vt:i4>
      </vt:variant>
      <vt:variant>
        <vt:lpwstr/>
      </vt:variant>
      <vt:variant>
        <vt:lpwstr>TOC</vt:lpwstr>
      </vt:variant>
      <vt:variant>
        <vt:i4>7274612</vt:i4>
      </vt:variant>
      <vt:variant>
        <vt:i4>429</vt:i4>
      </vt:variant>
      <vt:variant>
        <vt:i4>0</vt:i4>
      </vt:variant>
      <vt:variant>
        <vt:i4>5</vt:i4>
      </vt:variant>
      <vt:variant>
        <vt:lpwstr/>
      </vt:variant>
      <vt:variant>
        <vt:lpwstr>TOC</vt:lpwstr>
      </vt:variant>
      <vt:variant>
        <vt:i4>1572872</vt:i4>
      </vt:variant>
      <vt:variant>
        <vt:i4>426</vt:i4>
      </vt:variant>
      <vt:variant>
        <vt:i4>0</vt:i4>
      </vt:variant>
      <vt:variant>
        <vt:i4>5</vt:i4>
      </vt:variant>
      <vt:variant>
        <vt:lpwstr>https://support.sap.com/en/alm/sap-cloud-alm/operations.html</vt:lpwstr>
      </vt:variant>
      <vt:variant>
        <vt:lpwstr/>
      </vt:variant>
      <vt:variant>
        <vt:i4>8257609</vt:i4>
      </vt:variant>
      <vt:variant>
        <vt:i4>423</vt:i4>
      </vt:variant>
      <vt:variant>
        <vt:i4>0</vt:i4>
      </vt:variant>
      <vt:variant>
        <vt:i4>5</vt:i4>
      </vt:variant>
      <vt:variant>
        <vt:lpwstr>https://rise.articulate.com/share/31sOeGR1Cp6iq64xUvp-KVpnR0iO2Pje</vt:lpwstr>
      </vt:variant>
      <vt:variant>
        <vt:lpwstr>/</vt:lpwstr>
      </vt:variant>
      <vt:variant>
        <vt:i4>2228329</vt:i4>
      </vt:variant>
      <vt:variant>
        <vt:i4>420</vt:i4>
      </vt:variant>
      <vt:variant>
        <vt:i4>0</vt:i4>
      </vt:variant>
      <vt:variant>
        <vt:i4>5</vt:i4>
      </vt:variant>
      <vt:variant>
        <vt:lpwstr>https://pages.github.tools.sap/product-standards/portal/docs/requirements/CloudDeliveryExcellence/CDE-57R1/</vt:lpwstr>
      </vt:variant>
      <vt:variant>
        <vt:lpwstr/>
      </vt:variant>
      <vt:variant>
        <vt:i4>1835045</vt:i4>
      </vt:variant>
      <vt:variant>
        <vt:i4>417</vt:i4>
      </vt:variant>
      <vt:variant>
        <vt:i4>0</vt:i4>
      </vt:variant>
      <vt:variant>
        <vt:i4>5</vt:i4>
      </vt:variant>
      <vt:variant>
        <vt:lpwstr>https://sap.sharepoint.com/sites/209131/Shared Documents/WG Resilience/Resilience Vision Document/2025-07 WG_Resilience_Vision_Document.pdf</vt:lpwstr>
      </vt:variant>
      <vt:variant>
        <vt:lpwstr/>
      </vt:variant>
      <vt:variant>
        <vt:i4>7274612</vt:i4>
      </vt:variant>
      <vt:variant>
        <vt:i4>414</vt:i4>
      </vt:variant>
      <vt:variant>
        <vt:i4>0</vt:i4>
      </vt:variant>
      <vt:variant>
        <vt:i4>5</vt:i4>
      </vt:variant>
      <vt:variant>
        <vt:lpwstr/>
      </vt:variant>
      <vt:variant>
        <vt:lpwstr>TOC</vt:lpwstr>
      </vt:variant>
      <vt:variant>
        <vt:i4>327731</vt:i4>
      </vt:variant>
      <vt:variant>
        <vt:i4>411</vt:i4>
      </vt:variant>
      <vt:variant>
        <vt:i4>0</vt:i4>
      </vt:variant>
      <vt:variant>
        <vt:i4>5</vt:i4>
      </vt:variant>
      <vt:variant>
        <vt:lpwstr>https://sap.sharepoint.com/:w:/t/CPAInfrastructure/Ecd4DFnJuEJNli1iwTH1iesB3TlAU4_qouChqj4g5pp7EA?e=cZfQx2&amp;wdLOR=cD2395A54-D68F-1A44-90B9-ABA8BB886C24</vt:lpwstr>
      </vt:variant>
      <vt:variant>
        <vt:lpwstr/>
      </vt:variant>
      <vt:variant>
        <vt:i4>7405665</vt:i4>
      </vt:variant>
      <vt:variant>
        <vt:i4>408</vt:i4>
      </vt:variant>
      <vt:variant>
        <vt:i4>0</vt:i4>
      </vt:variant>
      <vt:variant>
        <vt:i4>5</vt:i4>
      </vt:variant>
      <vt:variant>
        <vt:lpwstr>https://sap.sharepoint.com/:w:/t/CPAInfrastructure/EUbDKJrlVFtMge7PMcTrE-8BTflEeKnJmGOft7SeYJNhPg?e=uEJ5be</vt:lpwstr>
      </vt:variant>
      <vt:variant>
        <vt:lpwstr/>
      </vt:variant>
      <vt:variant>
        <vt:i4>7274612</vt:i4>
      </vt:variant>
      <vt:variant>
        <vt:i4>405</vt:i4>
      </vt:variant>
      <vt:variant>
        <vt:i4>0</vt:i4>
      </vt:variant>
      <vt:variant>
        <vt:i4>5</vt:i4>
      </vt:variant>
      <vt:variant>
        <vt:lpwstr/>
      </vt:variant>
      <vt:variant>
        <vt:lpwstr>TOC</vt:lpwstr>
      </vt:variant>
      <vt:variant>
        <vt:i4>1704012</vt:i4>
      </vt:variant>
      <vt:variant>
        <vt:i4>402</vt:i4>
      </vt:variant>
      <vt:variant>
        <vt:i4>0</vt:i4>
      </vt:variant>
      <vt:variant>
        <vt:i4>5</vt:i4>
      </vt:variant>
      <vt:variant>
        <vt:lpwstr/>
      </vt:variant>
      <vt:variant>
        <vt:lpwstr>_7.1_Integration</vt:lpwstr>
      </vt:variant>
      <vt:variant>
        <vt:i4>4194373</vt:i4>
      </vt:variant>
      <vt:variant>
        <vt:i4>399</vt:i4>
      </vt:variant>
      <vt:variant>
        <vt:i4>0</vt:i4>
      </vt:variant>
      <vt:variant>
        <vt:i4>5</vt:i4>
      </vt:variant>
      <vt:variant>
        <vt:lpwstr>https://api.sap.com/</vt:lpwstr>
      </vt:variant>
      <vt:variant>
        <vt:lpwstr/>
      </vt:variant>
      <vt:variant>
        <vt:i4>7274612</vt:i4>
      </vt:variant>
      <vt:variant>
        <vt:i4>396</vt:i4>
      </vt:variant>
      <vt:variant>
        <vt:i4>0</vt:i4>
      </vt:variant>
      <vt:variant>
        <vt:i4>5</vt:i4>
      </vt:variant>
      <vt:variant>
        <vt:lpwstr/>
      </vt:variant>
      <vt:variant>
        <vt:lpwstr>TOC</vt:lpwstr>
      </vt:variant>
      <vt:variant>
        <vt:i4>7209015</vt:i4>
      </vt:variant>
      <vt:variant>
        <vt:i4>393</vt:i4>
      </vt:variant>
      <vt:variant>
        <vt:i4>0</vt:i4>
      </vt:variant>
      <vt:variant>
        <vt:i4>5</vt:i4>
      </vt:variant>
      <vt:variant>
        <vt:lpwstr>https://www.sap.com/germany/products/technology-platform/data-privacy-integration.html</vt:lpwstr>
      </vt:variant>
      <vt:variant>
        <vt:lpwstr/>
      </vt:variant>
      <vt:variant>
        <vt:i4>2883703</vt:i4>
      </vt:variant>
      <vt:variant>
        <vt:i4>390</vt:i4>
      </vt:variant>
      <vt:variant>
        <vt:i4>0</vt:i4>
      </vt:variant>
      <vt:variant>
        <vt:i4>5</vt:i4>
      </vt:variant>
      <vt:variant>
        <vt:lpwstr>https://help.sap.com/docs/sap-ai-core/sap-ai-core-service-guide/what-is-sap-ai-core</vt:lpwstr>
      </vt:variant>
      <vt:variant>
        <vt:lpwstr/>
      </vt:variant>
      <vt:variant>
        <vt:i4>1310815</vt:i4>
      </vt:variant>
      <vt:variant>
        <vt:i4>387</vt:i4>
      </vt:variant>
      <vt:variant>
        <vt:i4>0</vt:i4>
      </vt:variant>
      <vt:variant>
        <vt:i4>5</vt:i4>
      </vt:variant>
      <vt:variant>
        <vt:lpwstr>https://pages.community.sap.com/topics/abap-testing-analysis/code-vulnerability-analyzer</vt:lpwstr>
      </vt:variant>
      <vt:variant>
        <vt:lpwstr/>
      </vt:variant>
      <vt:variant>
        <vt:i4>7995496</vt:i4>
      </vt:variant>
      <vt:variant>
        <vt:i4>384</vt:i4>
      </vt:variant>
      <vt:variant>
        <vt:i4>0</vt:i4>
      </vt:variant>
      <vt:variant>
        <vt:i4>5</vt:i4>
      </vt:variant>
      <vt:variant>
        <vt:lpwstr>https://www.sap.com/products/financial-management/enterprise-threat-detection.html</vt:lpwstr>
      </vt:variant>
      <vt:variant>
        <vt:lpwstr/>
      </vt:variant>
      <vt:variant>
        <vt:i4>6815867</vt:i4>
      </vt:variant>
      <vt:variant>
        <vt:i4>381</vt:i4>
      </vt:variant>
      <vt:variant>
        <vt:i4>0</vt:i4>
      </vt:variant>
      <vt:variant>
        <vt:i4>5</vt:i4>
      </vt:variant>
      <vt:variant>
        <vt:lpwstr>https://www.sap.com/products/financial-management/secure-login-service-for-gui.html</vt:lpwstr>
      </vt:variant>
      <vt:variant>
        <vt:lpwstr/>
      </vt:variant>
      <vt:variant>
        <vt:i4>2162815</vt:i4>
      </vt:variant>
      <vt:variant>
        <vt:i4>378</vt:i4>
      </vt:variant>
      <vt:variant>
        <vt:i4>0</vt:i4>
      </vt:variant>
      <vt:variant>
        <vt:i4>5</vt:i4>
      </vt:variant>
      <vt:variant>
        <vt:lpwstr>https://www.sap.com/products/financial-management/identity-management.html</vt:lpwstr>
      </vt:variant>
      <vt:variant>
        <vt:lpwstr/>
      </vt:variant>
      <vt:variant>
        <vt:i4>2490414</vt:i4>
      </vt:variant>
      <vt:variant>
        <vt:i4>375</vt:i4>
      </vt:variant>
      <vt:variant>
        <vt:i4>0</vt:i4>
      </vt:variant>
      <vt:variant>
        <vt:i4>5</vt:i4>
      </vt:variant>
      <vt:variant>
        <vt:lpwstr>https://www.sap.com/germany/products/technology-platform/credential-store.html</vt:lpwstr>
      </vt:variant>
      <vt:variant>
        <vt:lpwstr/>
      </vt:variant>
      <vt:variant>
        <vt:i4>1572872</vt:i4>
      </vt:variant>
      <vt:variant>
        <vt:i4>372</vt:i4>
      </vt:variant>
      <vt:variant>
        <vt:i4>0</vt:i4>
      </vt:variant>
      <vt:variant>
        <vt:i4>5</vt:i4>
      </vt:variant>
      <vt:variant>
        <vt:lpwstr>https://pages.github.tools.sap/kms/kms-docs/docs/getting-started/</vt:lpwstr>
      </vt:variant>
      <vt:variant>
        <vt:lpwstr/>
      </vt:variant>
      <vt:variant>
        <vt:i4>2162815</vt:i4>
      </vt:variant>
      <vt:variant>
        <vt:i4>369</vt:i4>
      </vt:variant>
      <vt:variant>
        <vt:i4>0</vt:i4>
      </vt:variant>
      <vt:variant>
        <vt:i4>5</vt:i4>
      </vt:variant>
      <vt:variant>
        <vt:lpwstr>https://www.sap.com/products/financial-management/identity-management.html</vt:lpwstr>
      </vt:variant>
      <vt:variant>
        <vt:lpwstr/>
      </vt:variant>
      <vt:variant>
        <vt:i4>7274612</vt:i4>
      </vt:variant>
      <vt:variant>
        <vt:i4>366</vt:i4>
      </vt:variant>
      <vt:variant>
        <vt:i4>0</vt:i4>
      </vt:variant>
      <vt:variant>
        <vt:i4>5</vt:i4>
      </vt:variant>
      <vt:variant>
        <vt:lpwstr/>
      </vt:variant>
      <vt:variant>
        <vt:lpwstr>TOC</vt:lpwstr>
      </vt:variant>
      <vt:variant>
        <vt:i4>3276838</vt:i4>
      </vt:variant>
      <vt:variant>
        <vt:i4>363</vt:i4>
      </vt:variant>
      <vt:variant>
        <vt:i4>0</vt:i4>
      </vt:variant>
      <vt:variant>
        <vt:i4>5</vt:i4>
      </vt:variant>
      <vt:variant>
        <vt:lpwstr>https://pages.github.tools.sap/CPA/adoption-monitor/compliance/</vt:lpwstr>
      </vt:variant>
      <vt:variant>
        <vt:lpwstr/>
      </vt:variant>
      <vt:variant>
        <vt:i4>3407985</vt:i4>
      </vt:variant>
      <vt:variant>
        <vt:i4>360</vt:i4>
      </vt:variant>
      <vt:variant>
        <vt:i4>0</vt:i4>
      </vt:variant>
      <vt:variant>
        <vt:i4>5</vt:i4>
      </vt:variant>
      <vt:variant>
        <vt:lpwstr>https://pages.github.tools.sap/CPA/api-metadata-validator/</vt:lpwstr>
      </vt:variant>
      <vt:variant>
        <vt:lpwstr/>
      </vt:variant>
      <vt:variant>
        <vt:i4>655383</vt:i4>
      </vt:variant>
      <vt:variant>
        <vt:i4>357</vt:i4>
      </vt:variant>
      <vt:variant>
        <vt:i4>0</vt:i4>
      </vt:variant>
      <vt:variant>
        <vt:i4>5</vt:i4>
      </vt:variant>
      <vt:variant>
        <vt:lpwstr>https://www.utcp.io/</vt:lpwstr>
      </vt:variant>
      <vt:variant>
        <vt:lpwstr/>
      </vt:variant>
      <vt:variant>
        <vt:i4>4784205</vt:i4>
      </vt:variant>
      <vt:variant>
        <vt:i4>354</vt:i4>
      </vt:variant>
      <vt:variant>
        <vt:i4>0</vt:i4>
      </vt:variant>
      <vt:variant>
        <vt:i4>5</vt:i4>
      </vt:variant>
      <vt:variant>
        <vt:lpwstr>https://spec.openapis.org/arazzo/latest.html</vt:lpwstr>
      </vt:variant>
      <vt:variant>
        <vt:lpwstr/>
      </vt:variant>
      <vt:variant>
        <vt:i4>6160415</vt:i4>
      </vt:variant>
      <vt:variant>
        <vt:i4>351</vt:i4>
      </vt:variant>
      <vt:variant>
        <vt:i4>0</vt:i4>
      </vt:variant>
      <vt:variant>
        <vt:i4>5</vt:i4>
      </vt:variant>
      <vt:variant>
        <vt:lpwstr>https://github.com/OAI/Overlay-Specification/blob/main/versions/1.0.0.md</vt:lpwstr>
      </vt:variant>
      <vt:variant>
        <vt:lpwstr/>
      </vt:variant>
      <vt:variant>
        <vt:i4>3735602</vt:i4>
      </vt:variant>
      <vt:variant>
        <vt:i4>348</vt:i4>
      </vt:variant>
      <vt:variant>
        <vt:i4>0</vt:i4>
      </vt:variant>
      <vt:variant>
        <vt:i4>5</vt:i4>
      </vt:variant>
      <vt:variant>
        <vt:lpwstr>https://modelcontextprotocol.io/docs/getting-started/intro</vt:lpwstr>
      </vt:variant>
      <vt:variant>
        <vt:lpwstr/>
      </vt:variant>
      <vt:variant>
        <vt:i4>4194373</vt:i4>
      </vt:variant>
      <vt:variant>
        <vt:i4>345</vt:i4>
      </vt:variant>
      <vt:variant>
        <vt:i4>0</vt:i4>
      </vt:variant>
      <vt:variant>
        <vt:i4>5</vt:i4>
      </vt:variant>
      <vt:variant>
        <vt:lpwstr>https://api.sap.com/</vt:lpwstr>
      </vt:variant>
      <vt:variant>
        <vt:lpwstr/>
      </vt:variant>
      <vt:variant>
        <vt:i4>5505110</vt:i4>
      </vt:variant>
      <vt:variant>
        <vt:i4>342</vt:i4>
      </vt:variant>
      <vt:variant>
        <vt:i4>0</vt:i4>
      </vt:variant>
      <vt:variant>
        <vt:i4>5</vt:i4>
      </vt:variant>
      <vt:variant>
        <vt:lpwstr>https://pages.github.tools.sap/CentralEngineering/open-resource-discovery-specification/</vt:lpwstr>
      </vt:variant>
      <vt:variant>
        <vt:lpwstr/>
      </vt:variant>
      <vt:variant>
        <vt:i4>4849738</vt:i4>
      </vt:variant>
      <vt:variant>
        <vt:i4>339</vt:i4>
      </vt:variant>
      <vt:variant>
        <vt:i4>0</vt:i4>
      </vt:variant>
      <vt:variant>
        <vt:i4>5</vt:i4>
      </vt:variant>
      <vt:variant>
        <vt:lpwstr>https://sap.sharepoint.com/sites/201365/SitePages/Concept-of-ODM.aspx</vt:lpwstr>
      </vt:variant>
      <vt:variant>
        <vt:lpwstr/>
      </vt:variant>
      <vt:variant>
        <vt:i4>4718656</vt:i4>
      </vt:variant>
      <vt:variant>
        <vt:i4>336</vt:i4>
      </vt:variant>
      <vt:variant>
        <vt:i4>0</vt:i4>
      </vt:variant>
      <vt:variant>
        <vt:i4>5</vt:i4>
      </vt:variant>
      <vt:variant>
        <vt:lpwstr>https://spec.openapis.org/oas/latest.html</vt:lpwstr>
      </vt:variant>
      <vt:variant>
        <vt:lpwstr/>
      </vt:variant>
      <vt:variant>
        <vt:i4>7405677</vt:i4>
      </vt:variant>
      <vt:variant>
        <vt:i4>333</vt:i4>
      </vt:variant>
      <vt:variant>
        <vt:i4>0</vt:i4>
      </vt:variant>
      <vt:variant>
        <vt:i4>5</vt:i4>
      </vt:variant>
      <vt:variant>
        <vt:lpwstr>https://pages.github.tools.sap/CPA/api-guidelines/</vt:lpwstr>
      </vt:variant>
      <vt:variant>
        <vt:lpwstr/>
      </vt:variant>
      <vt:variant>
        <vt:i4>3080235</vt:i4>
      </vt:variant>
      <vt:variant>
        <vt:i4>330</vt:i4>
      </vt:variant>
      <vt:variant>
        <vt:i4>0</vt:i4>
      </vt:variant>
      <vt:variant>
        <vt:i4>5</vt:i4>
      </vt:variant>
      <vt:variant>
        <vt:lpwstr>https://sap.sharepoint.com/teams/CPADataManagement/Shared Documents/Forms/AllItems.aspx?id=%2Fteams%2FCPADataManagement%2FShared%20Documents%2FWG%20AI%2F20%5FDocs%5Fand%5FMaterial%2FWS%5FAI%5FAgent%5FArchitecture%2FWG%5FAI%5FADR%5FAgent%5FArchitecture%2Epdf&amp;parent=%2Fteams%2FCPADataManagement%2FShared%20Documents%2FWG%20AI%2F20%5FDocs%5Fand%5FMaterial%2FWS%5FAI%5FAgent%5FArchitecture</vt:lpwstr>
      </vt:variant>
      <vt:variant>
        <vt:lpwstr/>
      </vt:variant>
      <vt:variant>
        <vt:i4>983047</vt:i4>
      </vt:variant>
      <vt:variant>
        <vt:i4>327</vt:i4>
      </vt:variant>
      <vt:variant>
        <vt:i4>0</vt:i4>
      </vt:variant>
      <vt:variant>
        <vt:i4>5</vt:i4>
      </vt:variant>
      <vt:variant>
        <vt:lpwstr>https://sap.sharepoint.com/sites/209131/Shared Documents/Forms/AllItems.aspx?id=%2Fsites%2F209131%2FShared%20Documents%2FWG%20AI%2FWG%5FAI%5FWhitepaper%5FAgent%5FInteroperability%2Epdf&amp;parent=%2Fsites%2F209131%2FShared%20Documents%2FWG%20AI</vt:lpwstr>
      </vt:variant>
      <vt:variant>
        <vt:lpwstr/>
      </vt:variant>
      <vt:variant>
        <vt:i4>4587620</vt:i4>
      </vt:variant>
      <vt:variant>
        <vt:i4>324</vt:i4>
      </vt:variant>
      <vt:variant>
        <vt:i4>0</vt:i4>
      </vt:variant>
      <vt:variant>
        <vt:i4>5</vt:i4>
      </vt:variant>
      <vt:variant>
        <vt:lpwstr>https://sap.sharepoint.com/:w:/r/teams/CPAIntegration/Shared Documents/WG APIs and Events - Application Integration/CPA_APIs_and_Events_ADR_Application_Integration_Guidance.docx?d=w64bf56111a2d4b6582f18bbec3f82969&amp;csf=1&amp;web=1&amp;e=foexsq</vt:lpwstr>
      </vt:variant>
      <vt:variant>
        <vt:lpwstr/>
      </vt:variant>
      <vt:variant>
        <vt:i4>458833</vt:i4>
      </vt:variant>
      <vt:variant>
        <vt:i4>321</vt:i4>
      </vt:variant>
      <vt:variant>
        <vt:i4>0</vt:i4>
      </vt:variant>
      <vt:variant>
        <vt:i4>5</vt:i4>
      </vt:variant>
      <vt:variant>
        <vt:lpwstr>https://pages.github.tools.sap/atom-cfs/atom-docs/docs/product-concepts/customer-landscape/spii/</vt:lpwstr>
      </vt:variant>
      <vt:variant>
        <vt:lpwstr/>
      </vt:variant>
      <vt:variant>
        <vt:i4>5373959</vt:i4>
      </vt:variant>
      <vt:variant>
        <vt:i4>318</vt:i4>
      </vt:variant>
      <vt:variant>
        <vt:i4>0</vt:i4>
      </vt:variant>
      <vt:variant>
        <vt:i4>5</vt:i4>
      </vt:variant>
      <vt:variant>
        <vt:lpwstr>https://pages.github.tools.sap/atom-cfs/atom-docs/docs/product-concepts/provisioning/about-unified-provisioning/spfiapi/</vt:lpwstr>
      </vt:variant>
      <vt:variant>
        <vt:lpwstr/>
      </vt:variant>
      <vt:variant>
        <vt:i4>3276903</vt:i4>
      </vt:variant>
      <vt:variant>
        <vt:i4>315</vt:i4>
      </vt:variant>
      <vt:variant>
        <vt:i4>0</vt:i4>
      </vt:variant>
      <vt:variant>
        <vt:i4>5</vt:i4>
      </vt:variant>
      <vt:variant>
        <vt:lpwstr>https://pages.github.tools.sap/atom-cfs/atom-docs/docs/product-concepts/customer-landscape/</vt:lpwstr>
      </vt:variant>
      <vt:variant>
        <vt:lpwstr/>
      </vt:variant>
      <vt:variant>
        <vt:i4>786456</vt:i4>
      </vt:variant>
      <vt:variant>
        <vt:i4>312</vt:i4>
      </vt:variant>
      <vt:variant>
        <vt:i4>0</vt:i4>
      </vt:variant>
      <vt:variant>
        <vt:i4>5</vt:i4>
      </vt:variant>
      <vt:variant>
        <vt:lpwstr>https://pages.github.tools.sap/atom-cfs/atom-docs/docs/product-concepts/urm-as-fulfillment-control-plane/</vt:lpwstr>
      </vt:variant>
      <vt:variant>
        <vt:lpwstr/>
      </vt:variant>
      <vt:variant>
        <vt:i4>6619168</vt:i4>
      </vt:variant>
      <vt:variant>
        <vt:i4>309</vt:i4>
      </vt:variant>
      <vt:variant>
        <vt:i4>0</vt:i4>
      </vt:variant>
      <vt:variant>
        <vt:i4>5</vt:i4>
      </vt:variant>
      <vt:variant>
        <vt:lpwstr>https://pages.github.tools.sap/ums/documentation/docs/what-is-ums/</vt:lpwstr>
      </vt:variant>
      <vt:variant>
        <vt:lpwstr/>
      </vt:variant>
      <vt:variant>
        <vt:i4>5111883</vt:i4>
      </vt:variant>
      <vt:variant>
        <vt:i4>306</vt:i4>
      </vt:variant>
      <vt:variant>
        <vt:i4>0</vt:i4>
      </vt:variant>
      <vt:variant>
        <vt:i4>5</vt:i4>
      </vt:variant>
      <vt:variant>
        <vt:lpwstr>https://pages.github.tools.sap/atom-cfs/atom-docs/docs/product-concepts/managed-service/</vt:lpwstr>
      </vt:variant>
      <vt:variant>
        <vt:lpwstr/>
      </vt:variant>
      <vt:variant>
        <vt:i4>5767244</vt:i4>
      </vt:variant>
      <vt:variant>
        <vt:i4>303</vt:i4>
      </vt:variant>
      <vt:variant>
        <vt:i4>0</vt:i4>
      </vt:variant>
      <vt:variant>
        <vt:i4>5</vt:i4>
      </vt:variant>
      <vt:variant>
        <vt:lpwstr>https://pages.github.tools.sap/CPA/unified-service-adoption/unifiedservices/</vt:lpwstr>
      </vt:variant>
      <vt:variant>
        <vt:lpwstr/>
      </vt:variant>
      <vt:variant>
        <vt:i4>6815824</vt:i4>
      </vt:variant>
      <vt:variant>
        <vt:i4>300</vt:i4>
      </vt:variant>
      <vt:variant>
        <vt:i4>0</vt:i4>
      </vt:variant>
      <vt:variant>
        <vt:i4>5</vt:i4>
      </vt:variant>
      <vt:variant>
        <vt:lpwstr>https://sap.sharepoint.com/teams/Grow-as-a-Suite/SitePages/Cross topics_Grow-as-a-Suite1.aspx</vt:lpwstr>
      </vt:variant>
      <vt:variant>
        <vt:lpwstr/>
      </vt:variant>
      <vt:variant>
        <vt:i4>7274612</vt:i4>
      </vt:variant>
      <vt:variant>
        <vt:i4>297</vt:i4>
      </vt:variant>
      <vt:variant>
        <vt:i4>0</vt:i4>
      </vt:variant>
      <vt:variant>
        <vt:i4>5</vt:i4>
      </vt:variant>
      <vt:variant>
        <vt:lpwstr/>
      </vt:variant>
      <vt:variant>
        <vt:lpwstr>TOC</vt:lpwstr>
      </vt:variant>
      <vt:variant>
        <vt:i4>7274612</vt:i4>
      </vt:variant>
      <vt:variant>
        <vt:i4>294</vt:i4>
      </vt:variant>
      <vt:variant>
        <vt:i4>0</vt:i4>
      </vt:variant>
      <vt:variant>
        <vt:i4>5</vt:i4>
      </vt:variant>
      <vt:variant>
        <vt:lpwstr/>
      </vt:variant>
      <vt:variant>
        <vt:lpwstr>TOC</vt:lpwstr>
      </vt:variant>
      <vt:variant>
        <vt:i4>7274612</vt:i4>
      </vt:variant>
      <vt:variant>
        <vt:i4>291</vt:i4>
      </vt:variant>
      <vt:variant>
        <vt:i4>0</vt:i4>
      </vt:variant>
      <vt:variant>
        <vt:i4>5</vt:i4>
      </vt:variant>
      <vt:variant>
        <vt:lpwstr/>
      </vt:variant>
      <vt:variant>
        <vt:lpwstr>TOC</vt:lpwstr>
      </vt:variant>
      <vt:variant>
        <vt:i4>7405622</vt:i4>
      </vt:variant>
      <vt:variant>
        <vt:i4>288</vt:i4>
      </vt:variant>
      <vt:variant>
        <vt:i4>0</vt:i4>
      </vt:variant>
      <vt:variant>
        <vt:i4>5</vt:i4>
      </vt:variant>
      <vt:variant>
        <vt:lpwstr>https://sap.sharepoint.com/:w:/r/sites/208266/_layouts/15/Doc.aspx?sourcedoc=%7BF5551DF1-38D3-438F-B631-2951196C8140%7D&amp;file=BDC_Agentic_Capabilities_PM_Arch_Vision.docx&amp;nav=eyJjIjoxNTM4MTM4OTQyfQ&amp;action=default&amp;mobileredirect=true</vt:lpwstr>
      </vt:variant>
      <vt:variant>
        <vt:lpwstr/>
      </vt:variant>
      <vt:variant>
        <vt:i4>1376296</vt:i4>
      </vt:variant>
      <vt:variant>
        <vt:i4>285</vt:i4>
      </vt:variant>
      <vt:variant>
        <vt:i4>0</vt:i4>
      </vt:variant>
      <vt:variant>
        <vt:i4>5</vt:i4>
      </vt:variant>
      <vt:variant>
        <vt:lpwstr>https://sap.sharepoint.com/:w:/r/teams/CPADataManagement/Shared Documents/WG AI/20_Docs_and_Material/WS_AI_Data/ADR - BDC-BAI Integration for Batch Inference in AI workflows.docx?d=w3889714949f9492bb213dbc7fb0e19dc&amp;csf=1&amp;web=1&amp;e=D2yzk4</vt:lpwstr>
      </vt:variant>
      <vt:variant>
        <vt:lpwstr/>
      </vt:variant>
      <vt:variant>
        <vt:i4>2293838</vt:i4>
      </vt:variant>
      <vt:variant>
        <vt:i4>282</vt:i4>
      </vt:variant>
      <vt:variant>
        <vt:i4>0</vt:i4>
      </vt:variant>
      <vt:variant>
        <vt:i4>5</vt:i4>
      </vt:variant>
      <vt:variant>
        <vt:lpwstr>https://sap-my.sharepoint.com/:w:/r/personal/oleg_akopov_sap_com/Documents/ACD -CDH and BDC integration 0.1.docx?d=wb6fb93fb15164d7091b43cdba6834edf&amp;csf=1&amp;web=1&amp;e=1YgtM4</vt:lpwstr>
      </vt:variant>
      <vt:variant>
        <vt:lpwstr/>
      </vt:variant>
      <vt:variant>
        <vt:i4>4718596</vt:i4>
      </vt:variant>
      <vt:variant>
        <vt:i4>279</vt:i4>
      </vt:variant>
      <vt:variant>
        <vt:i4>0</vt:i4>
      </vt:variant>
      <vt:variant>
        <vt:i4>5</vt:i4>
      </vt:variant>
      <vt:variant>
        <vt:lpwstr>https://help.sap.com/docs/hana-cloud-database/sap-hana-cloud-sap-hana-database-knowledge-graph-guide/sap-hana-knowledge-graph-inside-sap-hana-cloud-database</vt:lpwstr>
      </vt:variant>
      <vt:variant>
        <vt:lpwstr/>
      </vt:variant>
      <vt:variant>
        <vt:i4>6684678</vt:i4>
      </vt:variant>
      <vt:variant>
        <vt:i4>276</vt:i4>
      </vt:variant>
      <vt:variant>
        <vt:i4>0</vt:i4>
      </vt:variant>
      <vt:variant>
        <vt:i4>5</vt:i4>
      </vt:variant>
      <vt:variant>
        <vt:lpwstr>https://sap.sharepoint.com/:b:/r/sites/209131/Shared Documents/WG Data Protection and Privacy/WG_DPP_Vision_2-0.pdf?csf=1&amp;web=1&amp;e=qtNnYf</vt:lpwstr>
      </vt:variant>
      <vt:variant>
        <vt:lpwstr/>
      </vt:variant>
      <vt:variant>
        <vt:i4>4915254</vt:i4>
      </vt:variant>
      <vt:variant>
        <vt:i4>273</vt:i4>
      </vt:variant>
      <vt:variant>
        <vt:i4>0</vt:i4>
      </vt:variant>
      <vt:variant>
        <vt:i4>5</vt:i4>
      </vt:variant>
      <vt:variant>
        <vt:lpwstr>https://sap.sharepoint.com/:b:/r/sites/209131/Shared Documents/WG Data Protection and Privacy/WG_DPP_ADR_DPP Guidance for API and Events.pdf?csf=1&amp;web=1</vt:lpwstr>
      </vt:variant>
      <vt:variant>
        <vt:lpwstr/>
      </vt:variant>
      <vt:variant>
        <vt:i4>8060986</vt:i4>
      </vt:variant>
      <vt:variant>
        <vt:i4>270</vt:i4>
      </vt:variant>
      <vt:variant>
        <vt:i4>0</vt:i4>
      </vt:variant>
      <vt:variant>
        <vt:i4>5</vt:i4>
      </vt:variant>
      <vt:variant>
        <vt:lpwstr>https://pages.github.tools.sap/kernelservices/services/data-privacy-integration</vt:lpwstr>
      </vt:variant>
      <vt:variant>
        <vt:lpwstr/>
      </vt:variant>
      <vt:variant>
        <vt:i4>4063353</vt:i4>
      </vt:variant>
      <vt:variant>
        <vt:i4>267</vt:i4>
      </vt:variant>
      <vt:variant>
        <vt:i4>0</vt:i4>
      </vt:variant>
      <vt:variant>
        <vt:i4>5</vt:i4>
      </vt:variant>
      <vt:variant>
        <vt:lpwstr>https://sap.sharepoint.com/:b:/r/sites/209131/Shared Documents/WG Data Protection and Privacy/DPP Architecture Overview.pdf?csf=1&amp;web=1</vt:lpwstr>
      </vt:variant>
      <vt:variant>
        <vt:lpwstr/>
      </vt:variant>
      <vt:variant>
        <vt:i4>983082</vt:i4>
      </vt:variant>
      <vt:variant>
        <vt:i4>264</vt:i4>
      </vt:variant>
      <vt:variant>
        <vt:i4>0</vt:i4>
      </vt:variant>
      <vt:variant>
        <vt:i4>5</vt:i4>
      </vt:variant>
      <vt:variant>
        <vt:lpwstr>https://sap.sharepoint.com/:b:/r/sites/209131/Shared Documents/WG Data Protection and Privacy/Data_Privacy_Principles_Released.pdf?csf=1&amp;web=1</vt:lpwstr>
      </vt:variant>
      <vt:variant>
        <vt:lpwstr/>
      </vt:variant>
      <vt:variant>
        <vt:i4>8323171</vt:i4>
      </vt:variant>
      <vt:variant>
        <vt:i4>261</vt:i4>
      </vt:variant>
      <vt:variant>
        <vt:i4>0</vt:i4>
      </vt:variant>
      <vt:variant>
        <vt:i4>5</vt:i4>
      </vt:variant>
      <vt:variant>
        <vt:lpwstr>https://www.sap.com/products/artificial-intelligence/ai-foundation-os/knowledge-graph.html</vt:lpwstr>
      </vt:variant>
      <vt:variant>
        <vt:lpwstr/>
      </vt:variant>
      <vt:variant>
        <vt:i4>4718596</vt:i4>
      </vt:variant>
      <vt:variant>
        <vt:i4>258</vt:i4>
      </vt:variant>
      <vt:variant>
        <vt:i4>0</vt:i4>
      </vt:variant>
      <vt:variant>
        <vt:i4>5</vt:i4>
      </vt:variant>
      <vt:variant>
        <vt:lpwstr>https://help.sap.com/docs/hana-cloud-database/sap-hana-cloud-sap-hana-database-knowledge-graph-guide/sap-hana-knowledge-graph-inside-sap-hana-cloud-database</vt:lpwstr>
      </vt:variant>
      <vt:variant>
        <vt:lpwstr/>
      </vt:variant>
      <vt:variant>
        <vt:i4>7405603</vt:i4>
      </vt:variant>
      <vt:variant>
        <vt:i4>255</vt:i4>
      </vt:variant>
      <vt:variant>
        <vt:i4>0</vt:i4>
      </vt:variant>
      <vt:variant>
        <vt:i4>5</vt:i4>
      </vt:variant>
      <vt:variant>
        <vt:lpwstr>https://sap.sharepoint.com/:w:/s/208266/EajT3UK9fbpKn2w0FOW2WsUBJpNCH2uS3fmWJLnuvPMvvQ?e=Bjj6hQ</vt:lpwstr>
      </vt:variant>
      <vt:variant>
        <vt:lpwstr/>
      </vt:variant>
      <vt:variant>
        <vt:i4>7667826</vt:i4>
      </vt:variant>
      <vt:variant>
        <vt:i4>252</vt:i4>
      </vt:variant>
      <vt:variant>
        <vt:i4>0</vt:i4>
      </vt:variant>
      <vt:variant>
        <vt:i4>5</vt:i4>
      </vt:variant>
      <vt:variant>
        <vt:lpwstr>https://github.com/delta-io/delta-sharing/blob/main/PROTOCOL.md</vt:lpwstr>
      </vt:variant>
      <vt:variant>
        <vt:lpwstr/>
      </vt:variant>
      <vt:variant>
        <vt:i4>3801213</vt:i4>
      </vt:variant>
      <vt:variant>
        <vt:i4>249</vt:i4>
      </vt:variant>
      <vt:variant>
        <vt:i4>0</vt:i4>
      </vt:variant>
      <vt:variant>
        <vt:i4>5</vt:i4>
      </vt:variant>
      <vt:variant>
        <vt:lpwstr>https://github.tools.sap/CentralEngineering/TechnologyGuidelines/tree/main/tg03</vt:lpwstr>
      </vt:variant>
      <vt:variant>
        <vt:lpwstr/>
      </vt:variant>
      <vt:variant>
        <vt:i4>3735585</vt:i4>
      </vt:variant>
      <vt:variant>
        <vt:i4>246</vt:i4>
      </vt:variant>
      <vt:variant>
        <vt:i4>0</vt:i4>
      </vt:variant>
      <vt:variant>
        <vt:i4>5</vt:i4>
      </vt:variant>
      <vt:variant>
        <vt:lpwstr>https://sap.sharepoint.com/teams/CPADataManagement/DataProducts</vt:lpwstr>
      </vt:variant>
      <vt:variant>
        <vt:lpwstr/>
      </vt:variant>
      <vt:variant>
        <vt:i4>2556017</vt:i4>
      </vt:variant>
      <vt:variant>
        <vt:i4>243</vt:i4>
      </vt:variant>
      <vt:variant>
        <vt:i4>0</vt:i4>
      </vt:variant>
      <vt:variant>
        <vt:i4>5</vt:i4>
      </vt:variant>
      <vt:variant>
        <vt:lpwstr>https://sap.sharepoint.com/sites/201584/SitePages/SAP-Business-Data-Cloud.aspx</vt:lpwstr>
      </vt:variant>
      <vt:variant>
        <vt:lpwstr/>
      </vt:variant>
      <vt:variant>
        <vt:i4>5832771</vt:i4>
      </vt:variant>
      <vt:variant>
        <vt:i4>240</vt:i4>
      </vt:variant>
      <vt:variant>
        <vt:i4>0</vt:i4>
      </vt:variant>
      <vt:variant>
        <vt:i4>5</vt:i4>
      </vt:variant>
      <vt:variant>
        <vt:lpwstr>https://pages.github.tools.sap/product-standards/portal/docs/requirements/DataAI/groups/D&amp;A-TG20/</vt:lpwstr>
      </vt:variant>
      <vt:variant>
        <vt:lpwstr/>
      </vt:variant>
      <vt:variant>
        <vt:i4>7274612</vt:i4>
      </vt:variant>
      <vt:variant>
        <vt:i4>237</vt:i4>
      </vt:variant>
      <vt:variant>
        <vt:i4>0</vt:i4>
      </vt:variant>
      <vt:variant>
        <vt:i4>5</vt:i4>
      </vt:variant>
      <vt:variant>
        <vt:lpwstr/>
      </vt:variant>
      <vt:variant>
        <vt:lpwstr>TOC</vt:lpwstr>
      </vt:variant>
      <vt:variant>
        <vt:i4>786453</vt:i4>
      </vt:variant>
      <vt:variant>
        <vt:i4>234</vt:i4>
      </vt:variant>
      <vt:variant>
        <vt:i4>0</vt:i4>
      </vt:variant>
      <vt:variant>
        <vt:i4>5</vt:i4>
      </vt:variant>
      <vt:variant>
        <vt:lpwstr>https://arxiv.org/abs/2510.08558</vt:lpwstr>
      </vt:variant>
      <vt:variant>
        <vt:lpwstr/>
      </vt:variant>
      <vt:variant>
        <vt:i4>720975</vt:i4>
      </vt:variant>
      <vt:variant>
        <vt:i4>231</vt:i4>
      </vt:variant>
      <vt:variant>
        <vt:i4>0</vt:i4>
      </vt:variant>
      <vt:variant>
        <vt:i4>5</vt:i4>
      </vt:variant>
      <vt:variant>
        <vt:lpwstr>https://storage.googleapis.com/deepmind-media/Era-of-Experience /The Era of Experience Paper.pdf</vt:lpwstr>
      </vt:variant>
      <vt:variant>
        <vt:lpwstr/>
      </vt:variant>
      <vt:variant>
        <vt:i4>3211303</vt:i4>
      </vt:variant>
      <vt:variant>
        <vt:i4>228</vt:i4>
      </vt:variant>
      <vt:variant>
        <vt:i4>0</vt:i4>
      </vt:variant>
      <vt:variant>
        <vt:i4>5</vt:i4>
      </vt:variant>
      <vt:variant>
        <vt:lpwstr>https://dam.sap.com/mac/app/p/pdf/asset/preview/Dd1tRgH?ltr=a&amp;rc=10&amp;doi=SAP1230242</vt:lpwstr>
      </vt:variant>
      <vt:variant>
        <vt:lpwstr/>
      </vt:variant>
      <vt:variant>
        <vt:i4>1179727</vt:i4>
      </vt:variant>
      <vt:variant>
        <vt:i4>225</vt:i4>
      </vt:variant>
      <vt:variant>
        <vt:i4>0</vt:i4>
      </vt:variant>
      <vt:variant>
        <vt:i4>5</vt:i4>
      </vt:variant>
      <vt:variant>
        <vt:lpwstr>https://huggingface.co/blog/Kseniase/testtimecompute</vt:lpwstr>
      </vt:variant>
      <vt:variant>
        <vt:lpwstr/>
      </vt:variant>
      <vt:variant>
        <vt:i4>3276919</vt:i4>
      </vt:variant>
      <vt:variant>
        <vt:i4>222</vt:i4>
      </vt:variant>
      <vt:variant>
        <vt:i4>0</vt:i4>
      </vt:variant>
      <vt:variant>
        <vt:i4>5</vt:i4>
      </vt:variant>
      <vt:variant>
        <vt:lpwstr>https://research.google/blog/looking-back-at-speculative-decoding/</vt:lpwstr>
      </vt:variant>
      <vt:variant>
        <vt:lpwstr/>
      </vt:variant>
      <vt:variant>
        <vt:i4>262226</vt:i4>
      </vt:variant>
      <vt:variant>
        <vt:i4>219</vt:i4>
      </vt:variant>
      <vt:variant>
        <vt:i4>0</vt:i4>
      </vt:variant>
      <vt:variant>
        <vt:i4>5</vt:i4>
      </vt:variant>
      <vt:variant>
        <vt:lpwstr>https://dspy.ai/tutorials/gepa_ai_program/</vt:lpwstr>
      </vt:variant>
      <vt:variant>
        <vt:lpwstr/>
      </vt:variant>
      <vt:variant>
        <vt:i4>6750316</vt:i4>
      </vt:variant>
      <vt:variant>
        <vt:i4>216</vt:i4>
      </vt:variant>
      <vt:variant>
        <vt:i4>0</vt:i4>
      </vt:variant>
      <vt:variant>
        <vt:i4>5</vt:i4>
      </vt:variant>
      <vt:variant>
        <vt:lpwstr>https://sap.sharepoint.com/teams/SAPBusinessAI/Shared Documents/Forms/AllItems.aspx?id=%2Fteams%2FSAPBusinessAI%2FShared%20Documents%2FGeneral%2F03%20Strategy%20%26%20Goals%2FStrategy%2F01%20%2D%20Projects%2FKnowledge%20Graph%2F2025%2D08%2D18%2D%2DKnowledge%20Graph%20White%20Paper%2D%2Dv02%2Epdf&amp;parent=%2Fteams%2FSAPBusinessAI%2FShared%20Documents%2FGeneral%2F03%20Strategy%20%26%20Goals%2FStrategy%2F01%20%2D%20Projects%2FKnowledge%20Graph&amp;p=true&amp;ga=1</vt:lpwstr>
      </vt:variant>
      <vt:variant>
        <vt:lpwstr/>
      </vt:variant>
      <vt:variant>
        <vt:i4>7274612</vt:i4>
      </vt:variant>
      <vt:variant>
        <vt:i4>213</vt:i4>
      </vt:variant>
      <vt:variant>
        <vt:i4>0</vt:i4>
      </vt:variant>
      <vt:variant>
        <vt:i4>5</vt:i4>
      </vt:variant>
      <vt:variant>
        <vt:lpwstr/>
      </vt:variant>
      <vt:variant>
        <vt:lpwstr>TOC</vt:lpwstr>
      </vt:variant>
      <vt:variant>
        <vt:i4>1048587</vt:i4>
      </vt:variant>
      <vt:variant>
        <vt:i4>210</vt:i4>
      </vt:variant>
      <vt:variant>
        <vt:i4>0</vt:i4>
      </vt:variant>
      <vt:variant>
        <vt:i4>5</vt:i4>
      </vt:variant>
      <vt:variant>
        <vt:lpwstr>https://github.tools.sap/OCTO/CTOCircle/blob/main/cto-memo.md</vt:lpwstr>
      </vt:variant>
      <vt:variant>
        <vt:lpwstr/>
      </vt:variant>
      <vt:variant>
        <vt:i4>983047</vt:i4>
      </vt:variant>
      <vt:variant>
        <vt:i4>207</vt:i4>
      </vt:variant>
      <vt:variant>
        <vt:i4>0</vt:i4>
      </vt:variant>
      <vt:variant>
        <vt:i4>5</vt:i4>
      </vt:variant>
      <vt:variant>
        <vt:lpwstr>https://sap.sharepoint.com/sites/209131/Shared Documents/Forms/AllItems.aspx?id=%2Fsites%2F209131%2FShared%20Documents%2FWG%20AI%2FWG%5FAI%5FWhitepaper%5FAgent%5FInteroperability%2Epdf&amp;parent=%2Fsites%2F209131%2FShared%20Documents%2FWG%20AI</vt:lpwstr>
      </vt:variant>
      <vt:variant>
        <vt:lpwstr/>
      </vt:variant>
      <vt:variant>
        <vt:i4>8323182</vt:i4>
      </vt:variant>
      <vt:variant>
        <vt:i4>204</vt:i4>
      </vt:variant>
      <vt:variant>
        <vt:i4>0</vt:i4>
      </vt:variant>
      <vt:variant>
        <vt:i4>5</vt:i4>
      </vt:variant>
      <vt:variant>
        <vt:lpwstr>https://pages.github.tools.sap/ums/documentation/docs/</vt:lpwstr>
      </vt:variant>
      <vt:variant>
        <vt:lpwstr/>
      </vt:variant>
      <vt:variant>
        <vt:i4>4718666</vt:i4>
      </vt:variant>
      <vt:variant>
        <vt:i4>201</vt:i4>
      </vt:variant>
      <vt:variant>
        <vt:i4>0</vt:i4>
      </vt:variant>
      <vt:variant>
        <vt:i4>5</vt:i4>
      </vt:variant>
      <vt:variant>
        <vt:lpwstr>https://pages.github.tools.sap/CentralEngineering/open-resource-discovery-specification/introduction</vt:lpwstr>
      </vt:variant>
      <vt:variant>
        <vt:lpwstr/>
      </vt:variant>
      <vt:variant>
        <vt:i4>262146</vt:i4>
      </vt:variant>
      <vt:variant>
        <vt:i4>198</vt:i4>
      </vt:variant>
      <vt:variant>
        <vt:i4>0</vt:i4>
      </vt:variant>
      <vt:variant>
        <vt:i4>5</vt:i4>
      </vt:variant>
      <vt:variant>
        <vt:lpwstr>https://dam.sap.com/mac/app/e/pdf/preview/embed/uQ48mvp?ltr=a</vt:lpwstr>
      </vt:variant>
      <vt:variant>
        <vt:lpwstr/>
      </vt:variant>
      <vt:variant>
        <vt:i4>1376356</vt:i4>
      </vt:variant>
      <vt:variant>
        <vt:i4>195</vt:i4>
      </vt:variant>
      <vt:variant>
        <vt:i4>0</vt:i4>
      </vt:variant>
      <vt:variant>
        <vt:i4>5</vt:i4>
      </vt:variant>
      <vt:variant>
        <vt:lpwstr/>
      </vt:variant>
      <vt:variant>
        <vt:lpwstr>_6.2_SAP_BTP</vt:lpwstr>
      </vt:variant>
      <vt:variant>
        <vt:i4>7274612</vt:i4>
      </vt:variant>
      <vt:variant>
        <vt:i4>192</vt:i4>
      </vt:variant>
      <vt:variant>
        <vt:i4>0</vt:i4>
      </vt:variant>
      <vt:variant>
        <vt:i4>5</vt:i4>
      </vt:variant>
      <vt:variant>
        <vt:lpwstr/>
      </vt:variant>
      <vt:variant>
        <vt:lpwstr>TOC</vt:lpwstr>
      </vt:variant>
      <vt:variant>
        <vt:i4>3211303</vt:i4>
      </vt:variant>
      <vt:variant>
        <vt:i4>189</vt:i4>
      </vt:variant>
      <vt:variant>
        <vt:i4>0</vt:i4>
      </vt:variant>
      <vt:variant>
        <vt:i4>5</vt:i4>
      </vt:variant>
      <vt:variant>
        <vt:lpwstr>https://dam.sap.com/mac/app/p/pdf/asset/preview/Dd1tRgH?ltr=a&amp;rc=10&amp;doi=SAP1230242</vt:lpwstr>
      </vt:variant>
      <vt:variant>
        <vt:lpwstr/>
      </vt:variant>
      <vt:variant>
        <vt:i4>1114123</vt:i4>
      </vt:variant>
      <vt:variant>
        <vt:i4>186</vt:i4>
      </vt:variant>
      <vt:variant>
        <vt:i4>0</vt:i4>
      </vt:variant>
      <vt:variant>
        <vt:i4>5</vt:i4>
      </vt:variant>
      <vt:variant>
        <vt:lpwstr>https://dam.sap.com/mac/app/p/pdf/asset/preview/uQ48mvp?h=&amp;ltr=a</vt:lpwstr>
      </vt:variant>
      <vt:variant>
        <vt:lpwstr/>
      </vt:variant>
      <vt:variant>
        <vt:i4>7929898</vt:i4>
      </vt:variant>
      <vt:variant>
        <vt:i4>183</vt:i4>
      </vt:variant>
      <vt:variant>
        <vt:i4>0</vt:i4>
      </vt:variant>
      <vt:variant>
        <vt:i4>5</vt:i4>
      </vt:variant>
      <vt:variant>
        <vt:lpwstr>https://experience.sap.com/internal/fiori-design-web/web-components-overview/</vt:lpwstr>
      </vt:variant>
      <vt:variant>
        <vt:lpwstr>component-overview</vt:lpwstr>
      </vt:variant>
      <vt:variant>
        <vt:i4>7143531</vt:i4>
      </vt:variant>
      <vt:variant>
        <vt:i4>180</vt:i4>
      </vt:variant>
      <vt:variant>
        <vt:i4>0</vt:i4>
      </vt:variant>
      <vt:variant>
        <vt:i4>5</vt:i4>
      </vt:variant>
      <vt:variant>
        <vt:lpwstr>https://pages.github.tools.sap/kernelservices/</vt:lpwstr>
      </vt:variant>
      <vt:variant>
        <vt:lpwstr/>
      </vt:variant>
      <vt:variant>
        <vt:i4>3014701</vt:i4>
      </vt:variant>
      <vt:variant>
        <vt:i4>177</vt:i4>
      </vt:variant>
      <vt:variant>
        <vt:i4>0</vt:i4>
      </vt:variant>
      <vt:variant>
        <vt:i4>5</vt:i4>
      </vt:variant>
      <vt:variant>
        <vt:lpwstr>https://wiki.one.int.sap/wiki/display/uxc/LYRA+2026</vt:lpwstr>
      </vt:variant>
      <vt:variant>
        <vt:lpwstr/>
      </vt:variant>
      <vt:variant>
        <vt:i4>1966163</vt:i4>
      </vt:variant>
      <vt:variant>
        <vt:i4>174</vt:i4>
      </vt:variant>
      <vt:variant>
        <vt:i4>0</vt:i4>
      </vt:variant>
      <vt:variant>
        <vt:i4>5</vt:i4>
      </vt:variant>
      <vt:variant>
        <vt:lpwstr>https://wiki.one.int.sap/wiki/display/SFENG2/VEGA+UX+Consistency</vt:lpwstr>
      </vt:variant>
      <vt:variant>
        <vt:lpwstr/>
      </vt:variant>
      <vt:variant>
        <vt:i4>6422649</vt:i4>
      </vt:variant>
      <vt:variant>
        <vt:i4>171</vt:i4>
      </vt:variant>
      <vt:variant>
        <vt:i4>0</vt:i4>
      </vt:variant>
      <vt:variant>
        <vt:i4>5</vt:i4>
      </vt:variant>
      <vt:variant>
        <vt:lpwstr>https://sap.sharepoint.com/sites/212013</vt:lpwstr>
      </vt:variant>
      <vt:variant>
        <vt:lpwstr/>
      </vt:variant>
      <vt:variant>
        <vt:i4>7733355</vt:i4>
      </vt:variant>
      <vt:variant>
        <vt:i4>168</vt:i4>
      </vt:variant>
      <vt:variant>
        <vt:i4>0</vt:i4>
      </vt:variant>
      <vt:variant>
        <vt:i4>5</vt:i4>
      </vt:variant>
      <vt:variant>
        <vt:lpwstr>https://sap.sharepoint.com/:b:/t/CPAUserExperience/EYDQKtzRoKlKu1s5TStxCBsB4QMcqXVEKkH4ZLJ1iNWRNg?e=Fh5trL&amp;xsdata=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%3D%3D&amp;sdata=Z2JnclZnamw1OVBJaGx6azVkelV6UWJlMjZDN2tweEp1U2IyNkpjMjE4ND0%3D&amp;ovuser=42f7676c-f455-423c-82f6-dc2d99791af7%2Caxel.schroeder01%40sap.com</vt:lpwstr>
      </vt:variant>
      <vt:variant>
        <vt:lpwstr/>
      </vt:variant>
      <vt:variant>
        <vt:i4>7274612</vt:i4>
      </vt:variant>
      <vt:variant>
        <vt:i4>165</vt:i4>
      </vt:variant>
      <vt:variant>
        <vt:i4>0</vt:i4>
      </vt:variant>
      <vt:variant>
        <vt:i4>5</vt:i4>
      </vt:variant>
      <vt:variant>
        <vt:lpwstr/>
      </vt:variant>
      <vt:variant>
        <vt:lpwstr>TOC</vt:lpwstr>
      </vt:variant>
      <vt:variant>
        <vt:i4>7274612</vt:i4>
      </vt:variant>
      <vt:variant>
        <vt:i4>162</vt:i4>
      </vt:variant>
      <vt:variant>
        <vt:i4>0</vt:i4>
      </vt:variant>
      <vt:variant>
        <vt:i4>5</vt:i4>
      </vt:variant>
      <vt:variant>
        <vt:lpwstr/>
      </vt:variant>
      <vt:variant>
        <vt:lpwstr>TOC</vt:lpwstr>
      </vt:variant>
      <vt:variant>
        <vt:i4>3276878</vt:i4>
      </vt:variant>
      <vt:variant>
        <vt:i4>159</vt:i4>
      </vt:variant>
      <vt:variant>
        <vt:i4>0</vt:i4>
      </vt:variant>
      <vt:variant>
        <vt:i4>5</vt:i4>
      </vt:variant>
      <vt:variant>
        <vt:lpwstr>https://en.wikipedia.org/wiki/Bitter_lesson</vt:lpwstr>
      </vt:variant>
      <vt:variant>
        <vt:lpwstr/>
      </vt:variant>
      <vt:variant>
        <vt:i4>524309</vt:i4>
      </vt:variant>
      <vt:variant>
        <vt:i4>156</vt:i4>
      </vt:variant>
      <vt:variant>
        <vt:i4>0</vt:i4>
      </vt:variant>
      <vt:variant>
        <vt:i4>5</vt:i4>
      </vt:variant>
      <vt:variant>
        <vt:lpwstr>https://sap.sharepoint.com/:b:/t/SAPBusinessAI/EV59Lfyf7H9LoBgHov9eARgBuBZXh0bj4gWxkAxsLzczrg</vt:lpwstr>
      </vt:variant>
      <vt:variant>
        <vt:lpwstr/>
      </vt:variant>
      <vt:variant>
        <vt:i4>7733335</vt:i4>
      </vt:variant>
      <vt:variant>
        <vt:i4>153</vt:i4>
      </vt:variant>
      <vt:variant>
        <vt:i4>0</vt:i4>
      </vt:variant>
      <vt:variant>
        <vt:i4>5</vt:i4>
      </vt:variant>
      <vt:variant>
        <vt:lpwstr>https://en.wikipedia.org/wiki/Thinking,_Fast_and_Slow</vt:lpwstr>
      </vt:variant>
      <vt:variant>
        <vt:lpwstr/>
      </vt:variant>
      <vt:variant>
        <vt:i4>983051</vt:i4>
      </vt:variant>
      <vt:variant>
        <vt:i4>150</vt:i4>
      </vt:variant>
      <vt:variant>
        <vt:i4>0</vt:i4>
      </vt:variant>
      <vt:variant>
        <vt:i4>5</vt:i4>
      </vt:variant>
      <vt:variant>
        <vt:lpwstr>https://sapphireventures.com/blog/ai-native-applications/</vt:lpwstr>
      </vt:variant>
      <vt:variant>
        <vt:lpwstr/>
      </vt:variant>
      <vt:variant>
        <vt:i4>1048634</vt:i4>
      </vt:variant>
      <vt:variant>
        <vt:i4>143</vt:i4>
      </vt:variant>
      <vt:variant>
        <vt:i4>0</vt:i4>
      </vt:variant>
      <vt:variant>
        <vt:i4>5</vt:i4>
      </vt:variant>
      <vt:variant>
        <vt:lpwstr/>
      </vt:variant>
      <vt:variant>
        <vt:lpwstr>_Toc213792235</vt:lpwstr>
      </vt:variant>
      <vt:variant>
        <vt:i4>1048634</vt:i4>
      </vt:variant>
      <vt:variant>
        <vt:i4>137</vt:i4>
      </vt:variant>
      <vt:variant>
        <vt:i4>0</vt:i4>
      </vt:variant>
      <vt:variant>
        <vt:i4>5</vt:i4>
      </vt:variant>
      <vt:variant>
        <vt:lpwstr/>
      </vt:variant>
      <vt:variant>
        <vt:lpwstr>_Toc213792234</vt:lpwstr>
      </vt:variant>
      <vt:variant>
        <vt:i4>1048634</vt:i4>
      </vt:variant>
      <vt:variant>
        <vt:i4>131</vt:i4>
      </vt:variant>
      <vt:variant>
        <vt:i4>0</vt:i4>
      </vt:variant>
      <vt:variant>
        <vt:i4>5</vt:i4>
      </vt:variant>
      <vt:variant>
        <vt:lpwstr/>
      </vt:variant>
      <vt:variant>
        <vt:lpwstr>_Toc213792233</vt:lpwstr>
      </vt:variant>
      <vt:variant>
        <vt:i4>1048634</vt:i4>
      </vt:variant>
      <vt:variant>
        <vt:i4>125</vt:i4>
      </vt:variant>
      <vt:variant>
        <vt:i4>0</vt:i4>
      </vt:variant>
      <vt:variant>
        <vt:i4>5</vt:i4>
      </vt:variant>
      <vt:variant>
        <vt:lpwstr/>
      </vt:variant>
      <vt:variant>
        <vt:lpwstr>_Toc213792232</vt:lpwstr>
      </vt:variant>
      <vt:variant>
        <vt:i4>1048634</vt:i4>
      </vt:variant>
      <vt:variant>
        <vt:i4>119</vt:i4>
      </vt:variant>
      <vt:variant>
        <vt:i4>0</vt:i4>
      </vt:variant>
      <vt:variant>
        <vt:i4>5</vt:i4>
      </vt:variant>
      <vt:variant>
        <vt:lpwstr/>
      </vt:variant>
      <vt:variant>
        <vt:lpwstr>_Toc213792231</vt:lpwstr>
      </vt:variant>
      <vt:variant>
        <vt:i4>1048634</vt:i4>
      </vt:variant>
      <vt:variant>
        <vt:i4>113</vt:i4>
      </vt:variant>
      <vt:variant>
        <vt:i4>0</vt:i4>
      </vt:variant>
      <vt:variant>
        <vt:i4>5</vt:i4>
      </vt:variant>
      <vt:variant>
        <vt:lpwstr/>
      </vt:variant>
      <vt:variant>
        <vt:lpwstr>_Toc213792230</vt:lpwstr>
      </vt:variant>
      <vt:variant>
        <vt:i4>1114170</vt:i4>
      </vt:variant>
      <vt:variant>
        <vt:i4>107</vt:i4>
      </vt:variant>
      <vt:variant>
        <vt:i4>0</vt:i4>
      </vt:variant>
      <vt:variant>
        <vt:i4>5</vt:i4>
      </vt:variant>
      <vt:variant>
        <vt:lpwstr/>
      </vt:variant>
      <vt:variant>
        <vt:lpwstr>_Toc213792229</vt:lpwstr>
      </vt:variant>
      <vt:variant>
        <vt:i4>1114170</vt:i4>
      </vt:variant>
      <vt:variant>
        <vt:i4>101</vt:i4>
      </vt:variant>
      <vt:variant>
        <vt:i4>0</vt:i4>
      </vt:variant>
      <vt:variant>
        <vt:i4>5</vt:i4>
      </vt:variant>
      <vt:variant>
        <vt:lpwstr/>
      </vt:variant>
      <vt:variant>
        <vt:lpwstr>_Toc213792228</vt:lpwstr>
      </vt:variant>
      <vt:variant>
        <vt:i4>1114170</vt:i4>
      </vt:variant>
      <vt:variant>
        <vt:i4>95</vt:i4>
      </vt:variant>
      <vt:variant>
        <vt:i4>0</vt:i4>
      </vt:variant>
      <vt:variant>
        <vt:i4>5</vt:i4>
      </vt:variant>
      <vt:variant>
        <vt:lpwstr/>
      </vt:variant>
      <vt:variant>
        <vt:lpwstr>_Toc213792227</vt:lpwstr>
      </vt:variant>
      <vt:variant>
        <vt:i4>1114170</vt:i4>
      </vt:variant>
      <vt:variant>
        <vt:i4>89</vt:i4>
      </vt:variant>
      <vt:variant>
        <vt:i4>0</vt:i4>
      </vt:variant>
      <vt:variant>
        <vt:i4>5</vt:i4>
      </vt:variant>
      <vt:variant>
        <vt:lpwstr/>
      </vt:variant>
      <vt:variant>
        <vt:lpwstr>_Toc213792226</vt:lpwstr>
      </vt:variant>
      <vt:variant>
        <vt:i4>1114170</vt:i4>
      </vt:variant>
      <vt:variant>
        <vt:i4>83</vt:i4>
      </vt:variant>
      <vt:variant>
        <vt:i4>0</vt:i4>
      </vt:variant>
      <vt:variant>
        <vt:i4>5</vt:i4>
      </vt:variant>
      <vt:variant>
        <vt:lpwstr/>
      </vt:variant>
      <vt:variant>
        <vt:lpwstr>_Toc213792225</vt:lpwstr>
      </vt:variant>
      <vt:variant>
        <vt:i4>1114170</vt:i4>
      </vt:variant>
      <vt:variant>
        <vt:i4>77</vt:i4>
      </vt:variant>
      <vt:variant>
        <vt:i4>0</vt:i4>
      </vt:variant>
      <vt:variant>
        <vt:i4>5</vt:i4>
      </vt:variant>
      <vt:variant>
        <vt:lpwstr/>
      </vt:variant>
      <vt:variant>
        <vt:lpwstr>_Toc213792224</vt:lpwstr>
      </vt:variant>
      <vt:variant>
        <vt:i4>1114170</vt:i4>
      </vt:variant>
      <vt:variant>
        <vt:i4>71</vt:i4>
      </vt:variant>
      <vt:variant>
        <vt:i4>0</vt:i4>
      </vt:variant>
      <vt:variant>
        <vt:i4>5</vt:i4>
      </vt:variant>
      <vt:variant>
        <vt:lpwstr/>
      </vt:variant>
      <vt:variant>
        <vt:lpwstr>_Toc213792223</vt:lpwstr>
      </vt:variant>
      <vt:variant>
        <vt:i4>1114170</vt:i4>
      </vt:variant>
      <vt:variant>
        <vt:i4>65</vt:i4>
      </vt:variant>
      <vt:variant>
        <vt:i4>0</vt:i4>
      </vt:variant>
      <vt:variant>
        <vt:i4>5</vt:i4>
      </vt:variant>
      <vt:variant>
        <vt:lpwstr/>
      </vt:variant>
      <vt:variant>
        <vt:lpwstr>_Toc213792222</vt:lpwstr>
      </vt:variant>
      <vt:variant>
        <vt:i4>1114170</vt:i4>
      </vt:variant>
      <vt:variant>
        <vt:i4>59</vt:i4>
      </vt:variant>
      <vt:variant>
        <vt:i4>0</vt:i4>
      </vt:variant>
      <vt:variant>
        <vt:i4>5</vt:i4>
      </vt:variant>
      <vt:variant>
        <vt:lpwstr/>
      </vt:variant>
      <vt:variant>
        <vt:lpwstr>_Toc213792221</vt:lpwstr>
      </vt:variant>
      <vt:variant>
        <vt:i4>1114170</vt:i4>
      </vt:variant>
      <vt:variant>
        <vt:i4>53</vt:i4>
      </vt:variant>
      <vt:variant>
        <vt:i4>0</vt:i4>
      </vt:variant>
      <vt:variant>
        <vt:i4>5</vt:i4>
      </vt:variant>
      <vt:variant>
        <vt:lpwstr/>
      </vt:variant>
      <vt:variant>
        <vt:lpwstr>_Toc213792220</vt:lpwstr>
      </vt:variant>
      <vt:variant>
        <vt:i4>1179706</vt:i4>
      </vt:variant>
      <vt:variant>
        <vt:i4>47</vt:i4>
      </vt:variant>
      <vt:variant>
        <vt:i4>0</vt:i4>
      </vt:variant>
      <vt:variant>
        <vt:i4>5</vt:i4>
      </vt:variant>
      <vt:variant>
        <vt:lpwstr/>
      </vt:variant>
      <vt:variant>
        <vt:lpwstr>_Toc213792219</vt:lpwstr>
      </vt:variant>
      <vt:variant>
        <vt:i4>1179706</vt:i4>
      </vt:variant>
      <vt:variant>
        <vt:i4>41</vt:i4>
      </vt:variant>
      <vt:variant>
        <vt:i4>0</vt:i4>
      </vt:variant>
      <vt:variant>
        <vt:i4>5</vt:i4>
      </vt:variant>
      <vt:variant>
        <vt:lpwstr/>
      </vt:variant>
      <vt:variant>
        <vt:lpwstr>_Toc213792218</vt:lpwstr>
      </vt:variant>
      <vt:variant>
        <vt:i4>1179706</vt:i4>
      </vt:variant>
      <vt:variant>
        <vt:i4>35</vt:i4>
      </vt:variant>
      <vt:variant>
        <vt:i4>0</vt:i4>
      </vt:variant>
      <vt:variant>
        <vt:i4>5</vt:i4>
      </vt:variant>
      <vt:variant>
        <vt:lpwstr/>
      </vt:variant>
      <vt:variant>
        <vt:lpwstr>_Toc213792217</vt:lpwstr>
      </vt:variant>
      <vt:variant>
        <vt:i4>1179706</vt:i4>
      </vt:variant>
      <vt:variant>
        <vt:i4>29</vt:i4>
      </vt:variant>
      <vt:variant>
        <vt:i4>0</vt:i4>
      </vt:variant>
      <vt:variant>
        <vt:i4>5</vt:i4>
      </vt:variant>
      <vt:variant>
        <vt:lpwstr/>
      </vt:variant>
      <vt:variant>
        <vt:lpwstr>_Toc213792216</vt:lpwstr>
      </vt:variant>
      <vt:variant>
        <vt:i4>1179706</vt:i4>
      </vt:variant>
      <vt:variant>
        <vt:i4>23</vt:i4>
      </vt:variant>
      <vt:variant>
        <vt:i4>0</vt:i4>
      </vt:variant>
      <vt:variant>
        <vt:i4>5</vt:i4>
      </vt:variant>
      <vt:variant>
        <vt:lpwstr/>
      </vt:variant>
      <vt:variant>
        <vt:lpwstr>_Toc213792215</vt:lpwstr>
      </vt:variant>
      <vt:variant>
        <vt:i4>1179706</vt:i4>
      </vt:variant>
      <vt:variant>
        <vt:i4>17</vt:i4>
      </vt:variant>
      <vt:variant>
        <vt:i4>0</vt:i4>
      </vt:variant>
      <vt:variant>
        <vt:i4>5</vt:i4>
      </vt:variant>
      <vt:variant>
        <vt:lpwstr/>
      </vt:variant>
      <vt:variant>
        <vt:lpwstr>_Toc213792214</vt:lpwstr>
      </vt:variant>
      <vt:variant>
        <vt:i4>1179706</vt:i4>
      </vt:variant>
      <vt:variant>
        <vt:i4>11</vt:i4>
      </vt:variant>
      <vt:variant>
        <vt:i4>0</vt:i4>
      </vt:variant>
      <vt:variant>
        <vt:i4>5</vt:i4>
      </vt:variant>
      <vt:variant>
        <vt:lpwstr/>
      </vt:variant>
      <vt:variant>
        <vt:lpwstr>_Toc213792213</vt:lpwstr>
      </vt:variant>
      <vt:variant>
        <vt:i4>1179706</vt:i4>
      </vt:variant>
      <vt:variant>
        <vt:i4>5</vt:i4>
      </vt:variant>
      <vt:variant>
        <vt:i4>0</vt:i4>
      </vt:variant>
      <vt:variant>
        <vt:i4>5</vt:i4>
      </vt:variant>
      <vt:variant>
        <vt:lpwstr/>
      </vt:variant>
      <vt:variant>
        <vt:lpwstr>_Toc213792212</vt:lpwstr>
      </vt:variant>
      <vt:variant>
        <vt:i4>5373998</vt:i4>
      </vt:variant>
      <vt:variant>
        <vt:i4>0</vt:i4>
      </vt:variant>
      <vt:variant>
        <vt:i4>0</vt:i4>
      </vt:variant>
      <vt:variant>
        <vt:i4>5</vt:i4>
      </vt:variant>
      <vt:variant>
        <vt:lpwstr>https://github.tools.sap/OCTO/CTOCircle/blob/main/AI_Native_NorthStar_Architecture.md</vt:lpwstr>
      </vt:variant>
      <vt:variant>
        <vt:lpwstr/>
      </vt:variant>
      <vt:variant>
        <vt:i4>2555989</vt:i4>
      </vt:variant>
      <vt:variant>
        <vt:i4>387</vt:i4>
      </vt:variant>
      <vt:variant>
        <vt:i4>0</vt:i4>
      </vt:variant>
      <vt:variant>
        <vt:i4>5</vt:i4>
      </vt:variant>
      <vt:variant>
        <vt:lpwstr>mailto:jochen.rode@sap.com</vt:lpwstr>
      </vt:variant>
      <vt:variant>
        <vt:lpwstr/>
      </vt:variant>
      <vt:variant>
        <vt:i4>2555989</vt:i4>
      </vt:variant>
      <vt:variant>
        <vt:i4>384</vt:i4>
      </vt:variant>
      <vt:variant>
        <vt:i4>0</vt:i4>
      </vt:variant>
      <vt:variant>
        <vt:i4>5</vt:i4>
      </vt:variant>
      <vt:variant>
        <vt:lpwstr>mailto:jochen.rode@sap.com</vt:lpwstr>
      </vt:variant>
      <vt:variant>
        <vt:lpwstr/>
      </vt:variant>
      <vt:variant>
        <vt:i4>4980775</vt:i4>
      </vt:variant>
      <vt:variant>
        <vt:i4>381</vt:i4>
      </vt:variant>
      <vt:variant>
        <vt:i4>0</vt:i4>
      </vt:variant>
      <vt:variant>
        <vt:i4>5</vt:i4>
      </vt:variant>
      <vt:variant>
        <vt:lpwstr>mailto:sundaresan.krishnamurthy@sap.com</vt:lpwstr>
      </vt:variant>
      <vt:variant>
        <vt:lpwstr/>
      </vt:variant>
      <vt:variant>
        <vt:i4>2490445</vt:i4>
      </vt:variant>
      <vt:variant>
        <vt:i4>378</vt:i4>
      </vt:variant>
      <vt:variant>
        <vt:i4>0</vt:i4>
      </vt:variant>
      <vt:variant>
        <vt:i4>5</vt:i4>
      </vt:variant>
      <vt:variant>
        <vt:lpwstr>mailto:priyanka.porwal@sap.com</vt:lpwstr>
      </vt:variant>
      <vt:variant>
        <vt:lpwstr/>
      </vt:variant>
      <vt:variant>
        <vt:i4>4980775</vt:i4>
      </vt:variant>
      <vt:variant>
        <vt:i4>375</vt:i4>
      </vt:variant>
      <vt:variant>
        <vt:i4>0</vt:i4>
      </vt:variant>
      <vt:variant>
        <vt:i4>5</vt:i4>
      </vt:variant>
      <vt:variant>
        <vt:lpwstr>mailto:sundaresan.krishnamurthy@sap.com</vt:lpwstr>
      </vt:variant>
      <vt:variant>
        <vt:lpwstr/>
      </vt:variant>
      <vt:variant>
        <vt:i4>7536644</vt:i4>
      </vt:variant>
      <vt:variant>
        <vt:i4>372</vt:i4>
      </vt:variant>
      <vt:variant>
        <vt:i4>0</vt:i4>
      </vt:variant>
      <vt:variant>
        <vt:i4>5</vt:i4>
      </vt:variant>
      <vt:variant>
        <vt:lpwstr>mailto:lalit.patil@sap.com</vt:lpwstr>
      </vt:variant>
      <vt:variant>
        <vt:lpwstr/>
      </vt:variant>
      <vt:variant>
        <vt:i4>2490445</vt:i4>
      </vt:variant>
      <vt:variant>
        <vt:i4>369</vt:i4>
      </vt:variant>
      <vt:variant>
        <vt:i4>0</vt:i4>
      </vt:variant>
      <vt:variant>
        <vt:i4>5</vt:i4>
      </vt:variant>
      <vt:variant>
        <vt:lpwstr>mailto:priyanka.porwal@sap.com</vt:lpwstr>
      </vt:variant>
      <vt:variant>
        <vt:lpwstr/>
      </vt:variant>
      <vt:variant>
        <vt:i4>852075</vt:i4>
      </vt:variant>
      <vt:variant>
        <vt:i4>366</vt:i4>
      </vt:variant>
      <vt:variant>
        <vt:i4>0</vt:i4>
      </vt:variant>
      <vt:variant>
        <vt:i4>5</vt:i4>
      </vt:variant>
      <vt:variant>
        <vt:lpwstr>mailto:tanuj.sharma@sap.com</vt:lpwstr>
      </vt:variant>
      <vt:variant>
        <vt:lpwstr/>
      </vt:variant>
      <vt:variant>
        <vt:i4>7536644</vt:i4>
      </vt:variant>
      <vt:variant>
        <vt:i4>363</vt:i4>
      </vt:variant>
      <vt:variant>
        <vt:i4>0</vt:i4>
      </vt:variant>
      <vt:variant>
        <vt:i4>5</vt:i4>
      </vt:variant>
      <vt:variant>
        <vt:lpwstr>mailto:lalit.patil@sap.com</vt:lpwstr>
      </vt:variant>
      <vt:variant>
        <vt:lpwstr/>
      </vt:variant>
      <vt:variant>
        <vt:i4>852091</vt:i4>
      </vt:variant>
      <vt:variant>
        <vt:i4>360</vt:i4>
      </vt:variant>
      <vt:variant>
        <vt:i4>0</vt:i4>
      </vt:variant>
      <vt:variant>
        <vt:i4>5</vt:i4>
      </vt:variant>
      <vt:variant>
        <vt:lpwstr>mailto:anirban.majumdar@sap.com</vt:lpwstr>
      </vt:variant>
      <vt:variant>
        <vt:lpwstr/>
      </vt:variant>
      <vt:variant>
        <vt:i4>2490445</vt:i4>
      </vt:variant>
      <vt:variant>
        <vt:i4>357</vt:i4>
      </vt:variant>
      <vt:variant>
        <vt:i4>0</vt:i4>
      </vt:variant>
      <vt:variant>
        <vt:i4>5</vt:i4>
      </vt:variant>
      <vt:variant>
        <vt:lpwstr>mailto:priyanka.porwal@sap.com</vt:lpwstr>
      </vt:variant>
      <vt:variant>
        <vt:lpwstr/>
      </vt:variant>
      <vt:variant>
        <vt:i4>852079</vt:i4>
      </vt:variant>
      <vt:variant>
        <vt:i4>354</vt:i4>
      </vt:variant>
      <vt:variant>
        <vt:i4>0</vt:i4>
      </vt:variant>
      <vt:variant>
        <vt:i4>5</vt:i4>
      </vt:variant>
      <vt:variant>
        <vt:lpwstr>mailto:c.ziegler@sap.com</vt:lpwstr>
      </vt:variant>
      <vt:variant>
        <vt:lpwstr/>
      </vt:variant>
      <vt:variant>
        <vt:i4>2490445</vt:i4>
      </vt:variant>
      <vt:variant>
        <vt:i4>351</vt:i4>
      </vt:variant>
      <vt:variant>
        <vt:i4>0</vt:i4>
      </vt:variant>
      <vt:variant>
        <vt:i4>5</vt:i4>
      </vt:variant>
      <vt:variant>
        <vt:lpwstr>mailto:priyanka.porwal@sap.com</vt:lpwstr>
      </vt:variant>
      <vt:variant>
        <vt:lpwstr/>
      </vt:variant>
      <vt:variant>
        <vt:i4>2555969</vt:i4>
      </vt:variant>
      <vt:variant>
        <vt:i4>348</vt:i4>
      </vt:variant>
      <vt:variant>
        <vt:i4>0</vt:i4>
      </vt:variant>
      <vt:variant>
        <vt:i4>5</vt:i4>
      </vt:variant>
      <vt:variant>
        <vt:lpwstr>mailto:matthias.rosker@sap.com</vt:lpwstr>
      </vt:variant>
      <vt:variant>
        <vt:lpwstr/>
      </vt:variant>
      <vt:variant>
        <vt:i4>1376373</vt:i4>
      </vt:variant>
      <vt:variant>
        <vt:i4>345</vt:i4>
      </vt:variant>
      <vt:variant>
        <vt:i4>0</vt:i4>
      </vt:variant>
      <vt:variant>
        <vt:i4>5</vt:i4>
      </vt:variant>
      <vt:variant>
        <vt:lpwstr>mailto:svetoslav.manolov@sap.com</vt:lpwstr>
      </vt:variant>
      <vt:variant>
        <vt:lpwstr/>
      </vt:variant>
      <vt:variant>
        <vt:i4>1376373</vt:i4>
      </vt:variant>
      <vt:variant>
        <vt:i4>342</vt:i4>
      </vt:variant>
      <vt:variant>
        <vt:i4>0</vt:i4>
      </vt:variant>
      <vt:variant>
        <vt:i4>5</vt:i4>
      </vt:variant>
      <vt:variant>
        <vt:lpwstr>mailto:svetoslav.manolov@sap.com</vt:lpwstr>
      </vt:variant>
      <vt:variant>
        <vt:lpwstr/>
      </vt:variant>
      <vt:variant>
        <vt:i4>458851</vt:i4>
      </vt:variant>
      <vt:variant>
        <vt:i4>339</vt:i4>
      </vt:variant>
      <vt:variant>
        <vt:i4>0</vt:i4>
      </vt:variant>
      <vt:variant>
        <vt:i4>5</vt:i4>
      </vt:variant>
      <vt:variant>
        <vt:lpwstr>mailto:rui.nogueira@sap.com</vt:lpwstr>
      </vt:variant>
      <vt:variant>
        <vt:lpwstr/>
      </vt:variant>
      <vt:variant>
        <vt:i4>1376373</vt:i4>
      </vt:variant>
      <vt:variant>
        <vt:i4>336</vt:i4>
      </vt:variant>
      <vt:variant>
        <vt:i4>0</vt:i4>
      </vt:variant>
      <vt:variant>
        <vt:i4>5</vt:i4>
      </vt:variant>
      <vt:variant>
        <vt:lpwstr>mailto:svetoslav.manolov@sap.com</vt:lpwstr>
      </vt:variant>
      <vt:variant>
        <vt:lpwstr/>
      </vt:variant>
      <vt:variant>
        <vt:i4>6225975</vt:i4>
      </vt:variant>
      <vt:variant>
        <vt:i4>333</vt:i4>
      </vt:variant>
      <vt:variant>
        <vt:i4>0</vt:i4>
      </vt:variant>
      <vt:variant>
        <vt:i4>5</vt:i4>
      </vt:variant>
      <vt:variant>
        <vt:lpwstr>mailto:gerlinde.zibulski@sap.com</vt:lpwstr>
      </vt:variant>
      <vt:variant>
        <vt:lpwstr/>
      </vt:variant>
      <vt:variant>
        <vt:i4>458851</vt:i4>
      </vt:variant>
      <vt:variant>
        <vt:i4>330</vt:i4>
      </vt:variant>
      <vt:variant>
        <vt:i4>0</vt:i4>
      </vt:variant>
      <vt:variant>
        <vt:i4>5</vt:i4>
      </vt:variant>
      <vt:variant>
        <vt:lpwstr>mailto:rui.nogueira@sap.com</vt:lpwstr>
      </vt:variant>
      <vt:variant>
        <vt:lpwstr/>
      </vt:variant>
      <vt:variant>
        <vt:i4>721020</vt:i4>
      </vt:variant>
      <vt:variant>
        <vt:i4>327</vt:i4>
      </vt:variant>
      <vt:variant>
        <vt:i4>0</vt:i4>
      </vt:variant>
      <vt:variant>
        <vt:i4>5</vt:i4>
      </vt:variant>
      <vt:variant>
        <vt:lpwstr>mailto:tarek.becker@sap.com</vt:lpwstr>
      </vt:variant>
      <vt:variant>
        <vt:lpwstr/>
      </vt:variant>
      <vt:variant>
        <vt:i4>721020</vt:i4>
      </vt:variant>
      <vt:variant>
        <vt:i4>324</vt:i4>
      </vt:variant>
      <vt:variant>
        <vt:i4>0</vt:i4>
      </vt:variant>
      <vt:variant>
        <vt:i4>5</vt:i4>
      </vt:variant>
      <vt:variant>
        <vt:lpwstr>mailto:tarek.becker@sap.com</vt:lpwstr>
      </vt:variant>
      <vt:variant>
        <vt:lpwstr/>
      </vt:variant>
      <vt:variant>
        <vt:i4>458851</vt:i4>
      </vt:variant>
      <vt:variant>
        <vt:i4>321</vt:i4>
      </vt:variant>
      <vt:variant>
        <vt:i4>0</vt:i4>
      </vt:variant>
      <vt:variant>
        <vt:i4>5</vt:i4>
      </vt:variant>
      <vt:variant>
        <vt:lpwstr>mailto:rui.nogueira@sap.com</vt:lpwstr>
      </vt:variant>
      <vt:variant>
        <vt:lpwstr/>
      </vt:variant>
      <vt:variant>
        <vt:i4>3014733</vt:i4>
      </vt:variant>
      <vt:variant>
        <vt:i4>318</vt:i4>
      </vt:variant>
      <vt:variant>
        <vt:i4>0</vt:i4>
      </vt:variant>
      <vt:variant>
        <vt:i4>5</vt:i4>
      </vt:variant>
      <vt:variant>
        <vt:lpwstr>mailto:bastian.steinert01@sap.com</vt:lpwstr>
      </vt:variant>
      <vt:variant>
        <vt:lpwstr/>
      </vt:variant>
      <vt:variant>
        <vt:i4>3014733</vt:i4>
      </vt:variant>
      <vt:variant>
        <vt:i4>315</vt:i4>
      </vt:variant>
      <vt:variant>
        <vt:i4>0</vt:i4>
      </vt:variant>
      <vt:variant>
        <vt:i4>5</vt:i4>
      </vt:variant>
      <vt:variant>
        <vt:lpwstr>mailto:bastian.steinert01@sap.com</vt:lpwstr>
      </vt:variant>
      <vt:variant>
        <vt:lpwstr/>
      </vt:variant>
      <vt:variant>
        <vt:i4>5832763</vt:i4>
      </vt:variant>
      <vt:variant>
        <vt:i4>312</vt:i4>
      </vt:variant>
      <vt:variant>
        <vt:i4>0</vt:i4>
      </vt:variant>
      <vt:variant>
        <vt:i4>5</vt:i4>
      </vt:variant>
      <vt:variant>
        <vt:lpwstr>mailto:kavita.mittal@sap.com</vt:lpwstr>
      </vt:variant>
      <vt:variant>
        <vt:lpwstr/>
      </vt:variant>
      <vt:variant>
        <vt:i4>458851</vt:i4>
      </vt:variant>
      <vt:variant>
        <vt:i4>309</vt:i4>
      </vt:variant>
      <vt:variant>
        <vt:i4>0</vt:i4>
      </vt:variant>
      <vt:variant>
        <vt:i4>5</vt:i4>
      </vt:variant>
      <vt:variant>
        <vt:lpwstr>mailto:rui.nogueira@sap.com</vt:lpwstr>
      </vt:variant>
      <vt:variant>
        <vt:lpwstr/>
      </vt:variant>
      <vt:variant>
        <vt:i4>852079</vt:i4>
      </vt:variant>
      <vt:variant>
        <vt:i4>306</vt:i4>
      </vt:variant>
      <vt:variant>
        <vt:i4>0</vt:i4>
      </vt:variant>
      <vt:variant>
        <vt:i4>5</vt:i4>
      </vt:variant>
      <vt:variant>
        <vt:lpwstr>mailto:c.ziegler@sap.com</vt:lpwstr>
      </vt:variant>
      <vt:variant>
        <vt:lpwstr/>
      </vt:variant>
      <vt:variant>
        <vt:i4>458851</vt:i4>
      </vt:variant>
      <vt:variant>
        <vt:i4>303</vt:i4>
      </vt:variant>
      <vt:variant>
        <vt:i4>0</vt:i4>
      </vt:variant>
      <vt:variant>
        <vt:i4>5</vt:i4>
      </vt:variant>
      <vt:variant>
        <vt:lpwstr>mailto:rui.nogueira@sap.com</vt:lpwstr>
      </vt:variant>
      <vt:variant>
        <vt:lpwstr/>
      </vt:variant>
      <vt:variant>
        <vt:i4>852079</vt:i4>
      </vt:variant>
      <vt:variant>
        <vt:i4>300</vt:i4>
      </vt:variant>
      <vt:variant>
        <vt:i4>0</vt:i4>
      </vt:variant>
      <vt:variant>
        <vt:i4>5</vt:i4>
      </vt:variant>
      <vt:variant>
        <vt:lpwstr>mailto:c.ziegler@sap.com</vt:lpwstr>
      </vt:variant>
      <vt:variant>
        <vt:lpwstr/>
      </vt:variant>
      <vt:variant>
        <vt:i4>458851</vt:i4>
      </vt:variant>
      <vt:variant>
        <vt:i4>297</vt:i4>
      </vt:variant>
      <vt:variant>
        <vt:i4>0</vt:i4>
      </vt:variant>
      <vt:variant>
        <vt:i4>5</vt:i4>
      </vt:variant>
      <vt:variant>
        <vt:lpwstr>mailto:rui.nogueira@sap.com</vt:lpwstr>
      </vt:variant>
      <vt:variant>
        <vt:lpwstr/>
      </vt:variant>
      <vt:variant>
        <vt:i4>6291462</vt:i4>
      </vt:variant>
      <vt:variant>
        <vt:i4>294</vt:i4>
      </vt:variant>
      <vt:variant>
        <vt:i4>0</vt:i4>
      </vt:variant>
      <vt:variant>
        <vt:i4>5</vt:i4>
      </vt:variant>
      <vt:variant>
        <vt:lpwstr>mailto:pvn.pavankumar@sap.com</vt:lpwstr>
      </vt:variant>
      <vt:variant>
        <vt:lpwstr/>
      </vt:variant>
      <vt:variant>
        <vt:i4>458851</vt:i4>
      </vt:variant>
      <vt:variant>
        <vt:i4>291</vt:i4>
      </vt:variant>
      <vt:variant>
        <vt:i4>0</vt:i4>
      </vt:variant>
      <vt:variant>
        <vt:i4>5</vt:i4>
      </vt:variant>
      <vt:variant>
        <vt:lpwstr>mailto:rui.nogueira@sap.com</vt:lpwstr>
      </vt:variant>
      <vt:variant>
        <vt:lpwstr/>
      </vt:variant>
      <vt:variant>
        <vt:i4>1704039</vt:i4>
      </vt:variant>
      <vt:variant>
        <vt:i4>288</vt:i4>
      </vt:variant>
      <vt:variant>
        <vt:i4>0</vt:i4>
      </vt:variant>
      <vt:variant>
        <vt:i4>5</vt:i4>
      </vt:variant>
      <vt:variant>
        <vt:lpwstr>mailto:tim.back@sap.com</vt:lpwstr>
      </vt:variant>
      <vt:variant>
        <vt:lpwstr/>
      </vt:variant>
      <vt:variant>
        <vt:i4>721020</vt:i4>
      </vt:variant>
      <vt:variant>
        <vt:i4>285</vt:i4>
      </vt:variant>
      <vt:variant>
        <vt:i4>0</vt:i4>
      </vt:variant>
      <vt:variant>
        <vt:i4>5</vt:i4>
      </vt:variant>
      <vt:variant>
        <vt:lpwstr>mailto:tarek.becker@sap.com</vt:lpwstr>
      </vt:variant>
      <vt:variant>
        <vt:lpwstr/>
      </vt:variant>
      <vt:variant>
        <vt:i4>721020</vt:i4>
      </vt:variant>
      <vt:variant>
        <vt:i4>282</vt:i4>
      </vt:variant>
      <vt:variant>
        <vt:i4>0</vt:i4>
      </vt:variant>
      <vt:variant>
        <vt:i4>5</vt:i4>
      </vt:variant>
      <vt:variant>
        <vt:lpwstr>mailto:tarek.becker@sap.com</vt:lpwstr>
      </vt:variant>
      <vt:variant>
        <vt:lpwstr/>
      </vt:variant>
      <vt:variant>
        <vt:i4>852079</vt:i4>
      </vt:variant>
      <vt:variant>
        <vt:i4>279</vt:i4>
      </vt:variant>
      <vt:variant>
        <vt:i4>0</vt:i4>
      </vt:variant>
      <vt:variant>
        <vt:i4>5</vt:i4>
      </vt:variant>
      <vt:variant>
        <vt:lpwstr>mailto:c.ziegler@sap.com</vt:lpwstr>
      </vt:variant>
      <vt:variant>
        <vt:lpwstr/>
      </vt:variant>
      <vt:variant>
        <vt:i4>458851</vt:i4>
      </vt:variant>
      <vt:variant>
        <vt:i4>276</vt:i4>
      </vt:variant>
      <vt:variant>
        <vt:i4>0</vt:i4>
      </vt:variant>
      <vt:variant>
        <vt:i4>5</vt:i4>
      </vt:variant>
      <vt:variant>
        <vt:lpwstr>mailto:rui.nogueira@sap.com</vt:lpwstr>
      </vt:variant>
      <vt:variant>
        <vt:lpwstr/>
      </vt:variant>
      <vt:variant>
        <vt:i4>721020</vt:i4>
      </vt:variant>
      <vt:variant>
        <vt:i4>273</vt:i4>
      </vt:variant>
      <vt:variant>
        <vt:i4>0</vt:i4>
      </vt:variant>
      <vt:variant>
        <vt:i4>5</vt:i4>
      </vt:variant>
      <vt:variant>
        <vt:lpwstr>mailto:tarek.becker@sap.com</vt:lpwstr>
      </vt:variant>
      <vt:variant>
        <vt:lpwstr/>
      </vt:variant>
      <vt:variant>
        <vt:i4>852072</vt:i4>
      </vt:variant>
      <vt:variant>
        <vt:i4>270</vt:i4>
      </vt:variant>
      <vt:variant>
        <vt:i4>0</vt:i4>
      </vt:variant>
      <vt:variant>
        <vt:i4>5</vt:i4>
      </vt:variant>
      <vt:variant>
        <vt:lpwstr>mailto:jan.brunnert@sap.com</vt:lpwstr>
      </vt:variant>
      <vt:variant>
        <vt:lpwstr/>
      </vt:variant>
      <vt:variant>
        <vt:i4>3014733</vt:i4>
      </vt:variant>
      <vt:variant>
        <vt:i4>267</vt:i4>
      </vt:variant>
      <vt:variant>
        <vt:i4>0</vt:i4>
      </vt:variant>
      <vt:variant>
        <vt:i4>5</vt:i4>
      </vt:variant>
      <vt:variant>
        <vt:lpwstr>mailto:bastian.steinert01@sap.com</vt:lpwstr>
      </vt:variant>
      <vt:variant>
        <vt:lpwstr/>
      </vt:variant>
      <vt:variant>
        <vt:i4>852072</vt:i4>
      </vt:variant>
      <vt:variant>
        <vt:i4>264</vt:i4>
      </vt:variant>
      <vt:variant>
        <vt:i4>0</vt:i4>
      </vt:variant>
      <vt:variant>
        <vt:i4>5</vt:i4>
      </vt:variant>
      <vt:variant>
        <vt:lpwstr>mailto:jan.brunnert@sap.com</vt:lpwstr>
      </vt:variant>
      <vt:variant>
        <vt:lpwstr/>
      </vt:variant>
      <vt:variant>
        <vt:i4>3014733</vt:i4>
      </vt:variant>
      <vt:variant>
        <vt:i4>261</vt:i4>
      </vt:variant>
      <vt:variant>
        <vt:i4>0</vt:i4>
      </vt:variant>
      <vt:variant>
        <vt:i4>5</vt:i4>
      </vt:variant>
      <vt:variant>
        <vt:lpwstr>mailto:bastian.steinert01@sap.com</vt:lpwstr>
      </vt:variant>
      <vt:variant>
        <vt:lpwstr/>
      </vt:variant>
      <vt:variant>
        <vt:i4>3014733</vt:i4>
      </vt:variant>
      <vt:variant>
        <vt:i4>258</vt:i4>
      </vt:variant>
      <vt:variant>
        <vt:i4>0</vt:i4>
      </vt:variant>
      <vt:variant>
        <vt:i4>5</vt:i4>
      </vt:variant>
      <vt:variant>
        <vt:lpwstr>mailto:bastian.steinert01@sap.com</vt:lpwstr>
      </vt:variant>
      <vt:variant>
        <vt:lpwstr/>
      </vt:variant>
      <vt:variant>
        <vt:i4>852079</vt:i4>
      </vt:variant>
      <vt:variant>
        <vt:i4>255</vt:i4>
      </vt:variant>
      <vt:variant>
        <vt:i4>0</vt:i4>
      </vt:variant>
      <vt:variant>
        <vt:i4>5</vt:i4>
      </vt:variant>
      <vt:variant>
        <vt:lpwstr>mailto:c.ziegler@sap.com</vt:lpwstr>
      </vt:variant>
      <vt:variant>
        <vt:lpwstr/>
      </vt:variant>
      <vt:variant>
        <vt:i4>721020</vt:i4>
      </vt:variant>
      <vt:variant>
        <vt:i4>252</vt:i4>
      </vt:variant>
      <vt:variant>
        <vt:i4>0</vt:i4>
      </vt:variant>
      <vt:variant>
        <vt:i4>5</vt:i4>
      </vt:variant>
      <vt:variant>
        <vt:lpwstr>mailto:tarek.becker@sap.com</vt:lpwstr>
      </vt:variant>
      <vt:variant>
        <vt:lpwstr/>
      </vt:variant>
      <vt:variant>
        <vt:i4>458851</vt:i4>
      </vt:variant>
      <vt:variant>
        <vt:i4>249</vt:i4>
      </vt:variant>
      <vt:variant>
        <vt:i4>0</vt:i4>
      </vt:variant>
      <vt:variant>
        <vt:i4>5</vt:i4>
      </vt:variant>
      <vt:variant>
        <vt:lpwstr>mailto:rui.nogueira@sap.com</vt:lpwstr>
      </vt:variant>
      <vt:variant>
        <vt:lpwstr/>
      </vt:variant>
      <vt:variant>
        <vt:i4>852079</vt:i4>
      </vt:variant>
      <vt:variant>
        <vt:i4>246</vt:i4>
      </vt:variant>
      <vt:variant>
        <vt:i4>0</vt:i4>
      </vt:variant>
      <vt:variant>
        <vt:i4>5</vt:i4>
      </vt:variant>
      <vt:variant>
        <vt:lpwstr>mailto:c.ziegler@sap.com</vt:lpwstr>
      </vt:variant>
      <vt:variant>
        <vt:lpwstr/>
      </vt:variant>
      <vt:variant>
        <vt:i4>458851</vt:i4>
      </vt:variant>
      <vt:variant>
        <vt:i4>243</vt:i4>
      </vt:variant>
      <vt:variant>
        <vt:i4>0</vt:i4>
      </vt:variant>
      <vt:variant>
        <vt:i4>5</vt:i4>
      </vt:variant>
      <vt:variant>
        <vt:lpwstr>mailto:rui.nogueira@sap.com</vt:lpwstr>
      </vt:variant>
      <vt:variant>
        <vt:lpwstr/>
      </vt:variant>
      <vt:variant>
        <vt:i4>721020</vt:i4>
      </vt:variant>
      <vt:variant>
        <vt:i4>240</vt:i4>
      </vt:variant>
      <vt:variant>
        <vt:i4>0</vt:i4>
      </vt:variant>
      <vt:variant>
        <vt:i4>5</vt:i4>
      </vt:variant>
      <vt:variant>
        <vt:lpwstr>mailto:tarek.becker@sap.com</vt:lpwstr>
      </vt:variant>
      <vt:variant>
        <vt:lpwstr/>
      </vt:variant>
      <vt:variant>
        <vt:i4>852072</vt:i4>
      </vt:variant>
      <vt:variant>
        <vt:i4>237</vt:i4>
      </vt:variant>
      <vt:variant>
        <vt:i4>0</vt:i4>
      </vt:variant>
      <vt:variant>
        <vt:i4>5</vt:i4>
      </vt:variant>
      <vt:variant>
        <vt:lpwstr>mailto:jan.brunnert@sap.com</vt:lpwstr>
      </vt:variant>
      <vt:variant>
        <vt:lpwstr/>
      </vt:variant>
      <vt:variant>
        <vt:i4>458851</vt:i4>
      </vt:variant>
      <vt:variant>
        <vt:i4>234</vt:i4>
      </vt:variant>
      <vt:variant>
        <vt:i4>0</vt:i4>
      </vt:variant>
      <vt:variant>
        <vt:i4>5</vt:i4>
      </vt:variant>
      <vt:variant>
        <vt:lpwstr>mailto:rui.nogueira@sap.com</vt:lpwstr>
      </vt:variant>
      <vt:variant>
        <vt:lpwstr/>
      </vt:variant>
      <vt:variant>
        <vt:i4>852072</vt:i4>
      </vt:variant>
      <vt:variant>
        <vt:i4>231</vt:i4>
      </vt:variant>
      <vt:variant>
        <vt:i4>0</vt:i4>
      </vt:variant>
      <vt:variant>
        <vt:i4>5</vt:i4>
      </vt:variant>
      <vt:variant>
        <vt:lpwstr>mailto:jan.brunnert@sap.com</vt:lpwstr>
      </vt:variant>
      <vt:variant>
        <vt:lpwstr/>
      </vt:variant>
      <vt:variant>
        <vt:i4>852072</vt:i4>
      </vt:variant>
      <vt:variant>
        <vt:i4>228</vt:i4>
      </vt:variant>
      <vt:variant>
        <vt:i4>0</vt:i4>
      </vt:variant>
      <vt:variant>
        <vt:i4>5</vt:i4>
      </vt:variant>
      <vt:variant>
        <vt:lpwstr>mailto:jan.brunnert@sap.com</vt:lpwstr>
      </vt:variant>
      <vt:variant>
        <vt:lpwstr/>
      </vt:variant>
      <vt:variant>
        <vt:i4>852079</vt:i4>
      </vt:variant>
      <vt:variant>
        <vt:i4>225</vt:i4>
      </vt:variant>
      <vt:variant>
        <vt:i4>0</vt:i4>
      </vt:variant>
      <vt:variant>
        <vt:i4>5</vt:i4>
      </vt:variant>
      <vt:variant>
        <vt:lpwstr>mailto:c.ziegler@sap.com</vt:lpwstr>
      </vt:variant>
      <vt:variant>
        <vt:lpwstr/>
      </vt:variant>
      <vt:variant>
        <vt:i4>852075</vt:i4>
      </vt:variant>
      <vt:variant>
        <vt:i4>222</vt:i4>
      </vt:variant>
      <vt:variant>
        <vt:i4>0</vt:i4>
      </vt:variant>
      <vt:variant>
        <vt:i4>5</vt:i4>
      </vt:variant>
      <vt:variant>
        <vt:lpwstr>mailto:tanuj.sharma@sap.com</vt:lpwstr>
      </vt:variant>
      <vt:variant>
        <vt:lpwstr/>
      </vt:variant>
      <vt:variant>
        <vt:i4>3407897</vt:i4>
      </vt:variant>
      <vt:variant>
        <vt:i4>219</vt:i4>
      </vt:variant>
      <vt:variant>
        <vt:i4>0</vt:i4>
      </vt:variant>
      <vt:variant>
        <vt:i4>5</vt:i4>
      </vt:variant>
      <vt:variant>
        <vt:lpwstr>mailto:darwin.wijaya.tonny@sap.com</vt:lpwstr>
      </vt:variant>
      <vt:variant>
        <vt:lpwstr/>
      </vt:variant>
      <vt:variant>
        <vt:i4>2031718</vt:i4>
      </vt:variant>
      <vt:variant>
        <vt:i4>216</vt:i4>
      </vt:variant>
      <vt:variant>
        <vt:i4>0</vt:i4>
      </vt:variant>
      <vt:variant>
        <vt:i4>5</vt:i4>
      </vt:variant>
      <vt:variant>
        <vt:lpwstr>mailto:juergen.weinlein@sap.com</vt:lpwstr>
      </vt:variant>
      <vt:variant>
        <vt:lpwstr/>
      </vt:variant>
      <vt:variant>
        <vt:i4>852075</vt:i4>
      </vt:variant>
      <vt:variant>
        <vt:i4>213</vt:i4>
      </vt:variant>
      <vt:variant>
        <vt:i4>0</vt:i4>
      </vt:variant>
      <vt:variant>
        <vt:i4>5</vt:i4>
      </vt:variant>
      <vt:variant>
        <vt:lpwstr>mailto:tanuj.sharma@sap.com</vt:lpwstr>
      </vt:variant>
      <vt:variant>
        <vt:lpwstr/>
      </vt:variant>
      <vt:variant>
        <vt:i4>524317</vt:i4>
      </vt:variant>
      <vt:variant>
        <vt:i4>210</vt:i4>
      </vt:variant>
      <vt:variant>
        <vt:i4>0</vt:i4>
      </vt:variant>
      <vt:variant>
        <vt:i4>5</vt:i4>
      </vt:variant>
      <vt:variant>
        <vt:lpwstr>https://arxiv.org/abs/2307.01850</vt:lpwstr>
      </vt:variant>
      <vt:variant>
        <vt:lpwstr/>
      </vt:variant>
      <vt:variant>
        <vt:i4>852079</vt:i4>
      </vt:variant>
      <vt:variant>
        <vt:i4>207</vt:i4>
      </vt:variant>
      <vt:variant>
        <vt:i4>0</vt:i4>
      </vt:variant>
      <vt:variant>
        <vt:i4>5</vt:i4>
      </vt:variant>
      <vt:variant>
        <vt:lpwstr>mailto:c.ziegler@sap.com</vt:lpwstr>
      </vt:variant>
      <vt:variant>
        <vt:lpwstr/>
      </vt:variant>
      <vt:variant>
        <vt:i4>458875</vt:i4>
      </vt:variant>
      <vt:variant>
        <vt:i4>204</vt:i4>
      </vt:variant>
      <vt:variant>
        <vt:i4>0</vt:i4>
      </vt:variant>
      <vt:variant>
        <vt:i4>5</vt:i4>
      </vt:variant>
      <vt:variant>
        <vt:lpwstr>mailto:jan.dumke@sap.com</vt:lpwstr>
      </vt:variant>
      <vt:variant>
        <vt:lpwstr/>
      </vt:variant>
      <vt:variant>
        <vt:i4>8323171</vt:i4>
      </vt:variant>
      <vt:variant>
        <vt:i4>201</vt:i4>
      </vt:variant>
      <vt:variant>
        <vt:i4>0</vt:i4>
      </vt:variant>
      <vt:variant>
        <vt:i4>5</vt:i4>
      </vt:variant>
      <vt:variant>
        <vt:lpwstr>https://www.sap.com/products/artificial-intelligence/ai-foundation-os/knowledge-graph.html</vt:lpwstr>
      </vt:variant>
      <vt:variant>
        <vt:lpwstr/>
      </vt:variant>
      <vt:variant>
        <vt:i4>6291457</vt:i4>
      </vt:variant>
      <vt:variant>
        <vt:i4>198</vt:i4>
      </vt:variant>
      <vt:variant>
        <vt:i4>0</vt:i4>
      </vt:variant>
      <vt:variant>
        <vt:i4>5</vt:i4>
      </vt:variant>
      <vt:variant>
        <vt:lpwstr>mailto:sebastian.wennemers@sap.com</vt:lpwstr>
      </vt:variant>
      <vt:variant>
        <vt:lpwstr/>
      </vt:variant>
      <vt:variant>
        <vt:i4>458875</vt:i4>
      </vt:variant>
      <vt:variant>
        <vt:i4>195</vt:i4>
      </vt:variant>
      <vt:variant>
        <vt:i4>0</vt:i4>
      </vt:variant>
      <vt:variant>
        <vt:i4>5</vt:i4>
      </vt:variant>
      <vt:variant>
        <vt:lpwstr>mailto:jan.dumke@sap.com</vt:lpwstr>
      </vt:variant>
      <vt:variant>
        <vt:lpwstr/>
      </vt:variant>
      <vt:variant>
        <vt:i4>1769569</vt:i4>
      </vt:variant>
      <vt:variant>
        <vt:i4>192</vt:i4>
      </vt:variant>
      <vt:variant>
        <vt:i4>0</vt:i4>
      </vt:variant>
      <vt:variant>
        <vt:i4>5</vt:i4>
      </vt:variant>
      <vt:variant>
        <vt:lpwstr>mailto:felix.sasaki@sap.com</vt:lpwstr>
      </vt:variant>
      <vt:variant>
        <vt:lpwstr/>
      </vt:variant>
      <vt:variant>
        <vt:i4>5832761</vt:i4>
      </vt:variant>
      <vt:variant>
        <vt:i4>189</vt:i4>
      </vt:variant>
      <vt:variant>
        <vt:i4>0</vt:i4>
      </vt:variant>
      <vt:variant>
        <vt:i4>5</vt:i4>
      </vt:variant>
      <vt:variant>
        <vt:lpwstr>mailto:sean.kask@sap.com</vt:lpwstr>
      </vt:variant>
      <vt:variant>
        <vt:lpwstr/>
      </vt:variant>
      <vt:variant>
        <vt:i4>7274500</vt:i4>
      </vt:variant>
      <vt:variant>
        <vt:i4>186</vt:i4>
      </vt:variant>
      <vt:variant>
        <vt:i4>0</vt:i4>
      </vt:variant>
      <vt:variant>
        <vt:i4>5</vt:i4>
      </vt:variant>
      <vt:variant>
        <vt:lpwstr>mailto:robin.dunst@sap.com</vt:lpwstr>
      </vt:variant>
      <vt:variant>
        <vt:lpwstr/>
      </vt:variant>
      <vt:variant>
        <vt:i4>3014733</vt:i4>
      </vt:variant>
      <vt:variant>
        <vt:i4>183</vt:i4>
      </vt:variant>
      <vt:variant>
        <vt:i4>0</vt:i4>
      </vt:variant>
      <vt:variant>
        <vt:i4>5</vt:i4>
      </vt:variant>
      <vt:variant>
        <vt:lpwstr>mailto:bastian.steinert01@sap.com</vt:lpwstr>
      </vt:variant>
      <vt:variant>
        <vt:lpwstr/>
      </vt:variant>
      <vt:variant>
        <vt:i4>7274500</vt:i4>
      </vt:variant>
      <vt:variant>
        <vt:i4>180</vt:i4>
      </vt:variant>
      <vt:variant>
        <vt:i4>0</vt:i4>
      </vt:variant>
      <vt:variant>
        <vt:i4>5</vt:i4>
      </vt:variant>
      <vt:variant>
        <vt:lpwstr>mailto:robin.dunst@sap.com</vt:lpwstr>
      </vt:variant>
      <vt:variant>
        <vt:lpwstr/>
      </vt:variant>
      <vt:variant>
        <vt:i4>3014733</vt:i4>
      </vt:variant>
      <vt:variant>
        <vt:i4>177</vt:i4>
      </vt:variant>
      <vt:variant>
        <vt:i4>0</vt:i4>
      </vt:variant>
      <vt:variant>
        <vt:i4>5</vt:i4>
      </vt:variant>
      <vt:variant>
        <vt:lpwstr>mailto:bastian.steinert01@sap.com</vt:lpwstr>
      </vt:variant>
      <vt:variant>
        <vt:lpwstr/>
      </vt:variant>
      <vt:variant>
        <vt:i4>3276846</vt:i4>
      </vt:variant>
      <vt:variant>
        <vt:i4>174</vt:i4>
      </vt:variant>
      <vt:variant>
        <vt:i4>0</vt:i4>
      </vt:variant>
      <vt:variant>
        <vt:i4>5</vt:i4>
      </vt:variant>
      <vt:variant>
        <vt:lpwstr>https://docs.langchain.com/oss/python/langgraph/agentic-rag</vt:lpwstr>
      </vt:variant>
      <vt:variant>
        <vt:lpwstr/>
      </vt:variant>
      <vt:variant>
        <vt:i4>3014733</vt:i4>
      </vt:variant>
      <vt:variant>
        <vt:i4>171</vt:i4>
      </vt:variant>
      <vt:variant>
        <vt:i4>0</vt:i4>
      </vt:variant>
      <vt:variant>
        <vt:i4>5</vt:i4>
      </vt:variant>
      <vt:variant>
        <vt:lpwstr>mailto:bastian.steinert01@sap.com</vt:lpwstr>
      </vt:variant>
      <vt:variant>
        <vt:lpwstr/>
      </vt:variant>
      <vt:variant>
        <vt:i4>7274500</vt:i4>
      </vt:variant>
      <vt:variant>
        <vt:i4>168</vt:i4>
      </vt:variant>
      <vt:variant>
        <vt:i4>0</vt:i4>
      </vt:variant>
      <vt:variant>
        <vt:i4>5</vt:i4>
      </vt:variant>
      <vt:variant>
        <vt:lpwstr>mailto:robin.dunst@sap.com</vt:lpwstr>
      </vt:variant>
      <vt:variant>
        <vt:lpwstr/>
      </vt:variant>
      <vt:variant>
        <vt:i4>458875</vt:i4>
      </vt:variant>
      <vt:variant>
        <vt:i4>165</vt:i4>
      </vt:variant>
      <vt:variant>
        <vt:i4>0</vt:i4>
      </vt:variant>
      <vt:variant>
        <vt:i4>5</vt:i4>
      </vt:variant>
      <vt:variant>
        <vt:lpwstr>mailto:jan.dumke@sap.com</vt:lpwstr>
      </vt:variant>
      <vt:variant>
        <vt:lpwstr/>
      </vt:variant>
      <vt:variant>
        <vt:i4>458875</vt:i4>
      </vt:variant>
      <vt:variant>
        <vt:i4>162</vt:i4>
      </vt:variant>
      <vt:variant>
        <vt:i4>0</vt:i4>
      </vt:variant>
      <vt:variant>
        <vt:i4>5</vt:i4>
      </vt:variant>
      <vt:variant>
        <vt:lpwstr>mailto:jan.dumke@sap.com</vt:lpwstr>
      </vt:variant>
      <vt:variant>
        <vt:lpwstr/>
      </vt:variant>
      <vt:variant>
        <vt:i4>7274542</vt:i4>
      </vt:variant>
      <vt:variant>
        <vt:i4>159</vt:i4>
      </vt:variant>
      <vt:variant>
        <vt:i4>0</vt:i4>
      </vt:variant>
      <vt:variant>
        <vt:i4>5</vt:i4>
      </vt:variant>
      <vt:variant>
        <vt:lpwstr>https://sap.sharepoint.com/:p:/r/teams/AI-NativeNorthStar2025-AI-NativeNorthStar2025Document/Shared Documents/Northstar Architecture 2025 Authoring Group/Images/NorthStar Layers.pptx?d=wd30bc707ccbc4f1ea64d58b645a314ab&amp;csf=1&amp;web=1&amp;e=crHH7l</vt:lpwstr>
      </vt:variant>
      <vt:variant>
        <vt:lpwstr/>
      </vt:variant>
      <vt:variant>
        <vt:i4>7274500</vt:i4>
      </vt:variant>
      <vt:variant>
        <vt:i4>156</vt:i4>
      </vt:variant>
      <vt:variant>
        <vt:i4>0</vt:i4>
      </vt:variant>
      <vt:variant>
        <vt:i4>5</vt:i4>
      </vt:variant>
      <vt:variant>
        <vt:lpwstr>mailto:robin.dunst@sap.com</vt:lpwstr>
      </vt:variant>
      <vt:variant>
        <vt:lpwstr/>
      </vt:variant>
      <vt:variant>
        <vt:i4>458875</vt:i4>
      </vt:variant>
      <vt:variant>
        <vt:i4>153</vt:i4>
      </vt:variant>
      <vt:variant>
        <vt:i4>0</vt:i4>
      </vt:variant>
      <vt:variant>
        <vt:i4>5</vt:i4>
      </vt:variant>
      <vt:variant>
        <vt:lpwstr>mailto:jan.dumke@sap.com</vt:lpwstr>
      </vt:variant>
      <vt:variant>
        <vt:lpwstr/>
      </vt:variant>
      <vt:variant>
        <vt:i4>7274500</vt:i4>
      </vt:variant>
      <vt:variant>
        <vt:i4>150</vt:i4>
      </vt:variant>
      <vt:variant>
        <vt:i4>0</vt:i4>
      </vt:variant>
      <vt:variant>
        <vt:i4>5</vt:i4>
      </vt:variant>
      <vt:variant>
        <vt:lpwstr>mailto:robin.dunst@sap.com</vt:lpwstr>
      </vt:variant>
      <vt:variant>
        <vt:lpwstr/>
      </vt:variant>
      <vt:variant>
        <vt:i4>3014733</vt:i4>
      </vt:variant>
      <vt:variant>
        <vt:i4>147</vt:i4>
      </vt:variant>
      <vt:variant>
        <vt:i4>0</vt:i4>
      </vt:variant>
      <vt:variant>
        <vt:i4>5</vt:i4>
      </vt:variant>
      <vt:variant>
        <vt:lpwstr>mailto:bastian.steinert01@sap.com</vt:lpwstr>
      </vt:variant>
      <vt:variant>
        <vt:lpwstr/>
      </vt:variant>
      <vt:variant>
        <vt:i4>458875</vt:i4>
      </vt:variant>
      <vt:variant>
        <vt:i4>144</vt:i4>
      </vt:variant>
      <vt:variant>
        <vt:i4>0</vt:i4>
      </vt:variant>
      <vt:variant>
        <vt:i4>5</vt:i4>
      </vt:variant>
      <vt:variant>
        <vt:lpwstr>mailto:jan.dumke@sap.com</vt:lpwstr>
      </vt:variant>
      <vt:variant>
        <vt:lpwstr/>
      </vt:variant>
      <vt:variant>
        <vt:i4>7274500</vt:i4>
      </vt:variant>
      <vt:variant>
        <vt:i4>141</vt:i4>
      </vt:variant>
      <vt:variant>
        <vt:i4>0</vt:i4>
      </vt:variant>
      <vt:variant>
        <vt:i4>5</vt:i4>
      </vt:variant>
      <vt:variant>
        <vt:lpwstr>mailto:robin.dunst@sap.com</vt:lpwstr>
      </vt:variant>
      <vt:variant>
        <vt:lpwstr/>
      </vt:variant>
      <vt:variant>
        <vt:i4>262263</vt:i4>
      </vt:variant>
      <vt:variant>
        <vt:i4>138</vt:i4>
      </vt:variant>
      <vt:variant>
        <vt:i4>0</vt:i4>
      </vt:variant>
      <vt:variant>
        <vt:i4>5</vt:i4>
      </vt:variant>
      <vt:variant>
        <vt:lpwstr>mailto:mayank.shrivastava02@sap.com</vt:lpwstr>
      </vt:variant>
      <vt:variant>
        <vt:lpwstr/>
      </vt:variant>
      <vt:variant>
        <vt:i4>1704039</vt:i4>
      </vt:variant>
      <vt:variant>
        <vt:i4>135</vt:i4>
      </vt:variant>
      <vt:variant>
        <vt:i4>0</vt:i4>
      </vt:variant>
      <vt:variant>
        <vt:i4>5</vt:i4>
      </vt:variant>
      <vt:variant>
        <vt:lpwstr>mailto:tim.back@sap.com</vt:lpwstr>
      </vt:variant>
      <vt:variant>
        <vt:lpwstr/>
      </vt:variant>
      <vt:variant>
        <vt:i4>1704039</vt:i4>
      </vt:variant>
      <vt:variant>
        <vt:i4>132</vt:i4>
      </vt:variant>
      <vt:variant>
        <vt:i4>0</vt:i4>
      </vt:variant>
      <vt:variant>
        <vt:i4>5</vt:i4>
      </vt:variant>
      <vt:variant>
        <vt:lpwstr>mailto:tim.back@sap.com</vt:lpwstr>
      </vt:variant>
      <vt:variant>
        <vt:lpwstr/>
      </vt:variant>
      <vt:variant>
        <vt:i4>1704039</vt:i4>
      </vt:variant>
      <vt:variant>
        <vt:i4>129</vt:i4>
      </vt:variant>
      <vt:variant>
        <vt:i4>0</vt:i4>
      </vt:variant>
      <vt:variant>
        <vt:i4>5</vt:i4>
      </vt:variant>
      <vt:variant>
        <vt:lpwstr>mailto:tim.back@sap.com</vt:lpwstr>
      </vt:variant>
      <vt:variant>
        <vt:lpwstr/>
      </vt:variant>
      <vt:variant>
        <vt:i4>1704039</vt:i4>
      </vt:variant>
      <vt:variant>
        <vt:i4>126</vt:i4>
      </vt:variant>
      <vt:variant>
        <vt:i4>0</vt:i4>
      </vt:variant>
      <vt:variant>
        <vt:i4>5</vt:i4>
      </vt:variant>
      <vt:variant>
        <vt:lpwstr>mailto:tim.back@sap.com</vt:lpwstr>
      </vt:variant>
      <vt:variant>
        <vt:lpwstr/>
      </vt:variant>
      <vt:variant>
        <vt:i4>3473517</vt:i4>
      </vt:variant>
      <vt:variant>
        <vt:i4>123</vt:i4>
      </vt:variant>
      <vt:variant>
        <vt:i4>0</vt:i4>
      </vt:variant>
      <vt:variant>
        <vt:i4>5</vt:i4>
      </vt:variant>
      <vt:variant>
        <vt:lpwstr>https://docs.claude.com/en/docs/claude-code/sub-agents</vt:lpwstr>
      </vt:variant>
      <vt:variant>
        <vt:lpwstr/>
      </vt:variant>
      <vt:variant>
        <vt:i4>852079</vt:i4>
      </vt:variant>
      <vt:variant>
        <vt:i4>120</vt:i4>
      </vt:variant>
      <vt:variant>
        <vt:i4>0</vt:i4>
      </vt:variant>
      <vt:variant>
        <vt:i4>5</vt:i4>
      </vt:variant>
      <vt:variant>
        <vt:lpwstr>mailto:c.ziegler@sap.com</vt:lpwstr>
      </vt:variant>
      <vt:variant>
        <vt:lpwstr/>
      </vt:variant>
      <vt:variant>
        <vt:i4>1704039</vt:i4>
      </vt:variant>
      <vt:variant>
        <vt:i4>117</vt:i4>
      </vt:variant>
      <vt:variant>
        <vt:i4>0</vt:i4>
      </vt:variant>
      <vt:variant>
        <vt:i4>5</vt:i4>
      </vt:variant>
      <vt:variant>
        <vt:lpwstr>mailto:tim.back@sap.com</vt:lpwstr>
      </vt:variant>
      <vt:variant>
        <vt:lpwstr/>
      </vt:variant>
      <vt:variant>
        <vt:i4>6291457</vt:i4>
      </vt:variant>
      <vt:variant>
        <vt:i4>114</vt:i4>
      </vt:variant>
      <vt:variant>
        <vt:i4>0</vt:i4>
      </vt:variant>
      <vt:variant>
        <vt:i4>5</vt:i4>
      </vt:variant>
      <vt:variant>
        <vt:lpwstr>mailto:sebastian.wennemers@sap.com</vt:lpwstr>
      </vt:variant>
      <vt:variant>
        <vt:lpwstr/>
      </vt:variant>
      <vt:variant>
        <vt:i4>6291462</vt:i4>
      </vt:variant>
      <vt:variant>
        <vt:i4>111</vt:i4>
      </vt:variant>
      <vt:variant>
        <vt:i4>0</vt:i4>
      </vt:variant>
      <vt:variant>
        <vt:i4>5</vt:i4>
      </vt:variant>
      <vt:variant>
        <vt:lpwstr>mailto:pvn.pavankumar@sap.com</vt:lpwstr>
      </vt:variant>
      <vt:variant>
        <vt:lpwstr/>
      </vt:variant>
      <vt:variant>
        <vt:i4>1769569</vt:i4>
      </vt:variant>
      <vt:variant>
        <vt:i4>108</vt:i4>
      </vt:variant>
      <vt:variant>
        <vt:i4>0</vt:i4>
      </vt:variant>
      <vt:variant>
        <vt:i4>5</vt:i4>
      </vt:variant>
      <vt:variant>
        <vt:lpwstr>mailto:felix.sasaki@sap.com</vt:lpwstr>
      </vt:variant>
      <vt:variant>
        <vt:lpwstr/>
      </vt:variant>
      <vt:variant>
        <vt:i4>6291462</vt:i4>
      </vt:variant>
      <vt:variant>
        <vt:i4>105</vt:i4>
      </vt:variant>
      <vt:variant>
        <vt:i4>0</vt:i4>
      </vt:variant>
      <vt:variant>
        <vt:i4>5</vt:i4>
      </vt:variant>
      <vt:variant>
        <vt:lpwstr>mailto:pvn.pavankumar@sap.com</vt:lpwstr>
      </vt:variant>
      <vt:variant>
        <vt:lpwstr/>
      </vt:variant>
      <vt:variant>
        <vt:i4>6291457</vt:i4>
      </vt:variant>
      <vt:variant>
        <vt:i4>102</vt:i4>
      </vt:variant>
      <vt:variant>
        <vt:i4>0</vt:i4>
      </vt:variant>
      <vt:variant>
        <vt:i4>5</vt:i4>
      </vt:variant>
      <vt:variant>
        <vt:lpwstr>mailto:sebastian.wennemers@sap.com</vt:lpwstr>
      </vt:variant>
      <vt:variant>
        <vt:lpwstr/>
      </vt:variant>
      <vt:variant>
        <vt:i4>6291462</vt:i4>
      </vt:variant>
      <vt:variant>
        <vt:i4>99</vt:i4>
      </vt:variant>
      <vt:variant>
        <vt:i4>0</vt:i4>
      </vt:variant>
      <vt:variant>
        <vt:i4>5</vt:i4>
      </vt:variant>
      <vt:variant>
        <vt:lpwstr>mailto:pvn.pavankumar@sap.com</vt:lpwstr>
      </vt:variant>
      <vt:variant>
        <vt:lpwstr/>
      </vt:variant>
      <vt:variant>
        <vt:i4>1769569</vt:i4>
      </vt:variant>
      <vt:variant>
        <vt:i4>96</vt:i4>
      </vt:variant>
      <vt:variant>
        <vt:i4>0</vt:i4>
      </vt:variant>
      <vt:variant>
        <vt:i4>5</vt:i4>
      </vt:variant>
      <vt:variant>
        <vt:lpwstr>mailto:felix.sasaki@sap.com</vt:lpwstr>
      </vt:variant>
      <vt:variant>
        <vt:lpwstr/>
      </vt:variant>
      <vt:variant>
        <vt:i4>6291457</vt:i4>
      </vt:variant>
      <vt:variant>
        <vt:i4>93</vt:i4>
      </vt:variant>
      <vt:variant>
        <vt:i4>0</vt:i4>
      </vt:variant>
      <vt:variant>
        <vt:i4>5</vt:i4>
      </vt:variant>
      <vt:variant>
        <vt:lpwstr>mailto:sebastian.wennemers@sap.com</vt:lpwstr>
      </vt:variant>
      <vt:variant>
        <vt:lpwstr/>
      </vt:variant>
      <vt:variant>
        <vt:i4>852079</vt:i4>
      </vt:variant>
      <vt:variant>
        <vt:i4>90</vt:i4>
      </vt:variant>
      <vt:variant>
        <vt:i4>0</vt:i4>
      </vt:variant>
      <vt:variant>
        <vt:i4>5</vt:i4>
      </vt:variant>
      <vt:variant>
        <vt:lpwstr>mailto:c.ziegler@sap.com</vt:lpwstr>
      </vt:variant>
      <vt:variant>
        <vt:lpwstr/>
      </vt:variant>
      <vt:variant>
        <vt:i4>1704039</vt:i4>
      </vt:variant>
      <vt:variant>
        <vt:i4>87</vt:i4>
      </vt:variant>
      <vt:variant>
        <vt:i4>0</vt:i4>
      </vt:variant>
      <vt:variant>
        <vt:i4>5</vt:i4>
      </vt:variant>
      <vt:variant>
        <vt:lpwstr>mailto:tim.back@sap.com</vt:lpwstr>
      </vt:variant>
      <vt:variant>
        <vt:lpwstr/>
      </vt:variant>
      <vt:variant>
        <vt:i4>3014733</vt:i4>
      </vt:variant>
      <vt:variant>
        <vt:i4>84</vt:i4>
      </vt:variant>
      <vt:variant>
        <vt:i4>0</vt:i4>
      </vt:variant>
      <vt:variant>
        <vt:i4>5</vt:i4>
      </vt:variant>
      <vt:variant>
        <vt:lpwstr>mailto:bastian.steinert01@sap.com</vt:lpwstr>
      </vt:variant>
      <vt:variant>
        <vt:lpwstr/>
      </vt:variant>
      <vt:variant>
        <vt:i4>3014733</vt:i4>
      </vt:variant>
      <vt:variant>
        <vt:i4>81</vt:i4>
      </vt:variant>
      <vt:variant>
        <vt:i4>0</vt:i4>
      </vt:variant>
      <vt:variant>
        <vt:i4>5</vt:i4>
      </vt:variant>
      <vt:variant>
        <vt:lpwstr>mailto:bastian.steinert01@sap.com</vt:lpwstr>
      </vt:variant>
      <vt:variant>
        <vt:lpwstr/>
      </vt:variant>
      <vt:variant>
        <vt:i4>1704039</vt:i4>
      </vt:variant>
      <vt:variant>
        <vt:i4>78</vt:i4>
      </vt:variant>
      <vt:variant>
        <vt:i4>0</vt:i4>
      </vt:variant>
      <vt:variant>
        <vt:i4>5</vt:i4>
      </vt:variant>
      <vt:variant>
        <vt:lpwstr>mailto:tim.back@sap.com</vt:lpwstr>
      </vt:variant>
      <vt:variant>
        <vt:lpwstr/>
      </vt:variant>
      <vt:variant>
        <vt:i4>1704039</vt:i4>
      </vt:variant>
      <vt:variant>
        <vt:i4>75</vt:i4>
      </vt:variant>
      <vt:variant>
        <vt:i4>0</vt:i4>
      </vt:variant>
      <vt:variant>
        <vt:i4>5</vt:i4>
      </vt:variant>
      <vt:variant>
        <vt:lpwstr>mailto:tim.back@sap.com</vt:lpwstr>
      </vt:variant>
      <vt:variant>
        <vt:lpwstr/>
      </vt:variant>
      <vt:variant>
        <vt:i4>6422545</vt:i4>
      </vt:variant>
      <vt:variant>
        <vt:i4>72</vt:i4>
      </vt:variant>
      <vt:variant>
        <vt:i4>0</vt:i4>
      </vt:variant>
      <vt:variant>
        <vt:i4>5</vt:i4>
      </vt:variant>
      <vt:variant>
        <vt:lpwstr>mailto:florian.kunzke@sap.com</vt:lpwstr>
      </vt:variant>
      <vt:variant>
        <vt:lpwstr/>
      </vt:variant>
      <vt:variant>
        <vt:i4>5439525</vt:i4>
      </vt:variant>
      <vt:variant>
        <vt:i4>69</vt:i4>
      </vt:variant>
      <vt:variant>
        <vt:i4>0</vt:i4>
      </vt:variant>
      <vt:variant>
        <vt:i4>5</vt:i4>
      </vt:variant>
      <vt:variant>
        <vt:lpwstr>mailto:ra.sethi@sap.com</vt:lpwstr>
      </vt:variant>
      <vt:variant>
        <vt:lpwstr/>
      </vt:variant>
      <vt:variant>
        <vt:i4>5439525</vt:i4>
      </vt:variant>
      <vt:variant>
        <vt:i4>66</vt:i4>
      </vt:variant>
      <vt:variant>
        <vt:i4>0</vt:i4>
      </vt:variant>
      <vt:variant>
        <vt:i4>5</vt:i4>
      </vt:variant>
      <vt:variant>
        <vt:lpwstr>mailto:ra.sethi@sap.com</vt:lpwstr>
      </vt:variant>
      <vt:variant>
        <vt:lpwstr/>
      </vt:variant>
      <vt:variant>
        <vt:i4>6291533</vt:i4>
      </vt:variant>
      <vt:variant>
        <vt:i4>63</vt:i4>
      </vt:variant>
      <vt:variant>
        <vt:i4>0</vt:i4>
      </vt:variant>
      <vt:variant>
        <vt:i4>5</vt:i4>
      </vt:variant>
      <vt:variant>
        <vt:lpwstr>mailto:jean-luc.terree@sap.com</vt:lpwstr>
      </vt:variant>
      <vt:variant>
        <vt:lpwstr/>
      </vt:variant>
      <vt:variant>
        <vt:i4>5439525</vt:i4>
      </vt:variant>
      <vt:variant>
        <vt:i4>60</vt:i4>
      </vt:variant>
      <vt:variant>
        <vt:i4>0</vt:i4>
      </vt:variant>
      <vt:variant>
        <vt:i4>5</vt:i4>
      </vt:variant>
      <vt:variant>
        <vt:lpwstr>mailto:ra.sethi@sap.com</vt:lpwstr>
      </vt:variant>
      <vt:variant>
        <vt:lpwstr/>
      </vt:variant>
      <vt:variant>
        <vt:i4>5439525</vt:i4>
      </vt:variant>
      <vt:variant>
        <vt:i4>57</vt:i4>
      </vt:variant>
      <vt:variant>
        <vt:i4>0</vt:i4>
      </vt:variant>
      <vt:variant>
        <vt:i4>5</vt:i4>
      </vt:variant>
      <vt:variant>
        <vt:lpwstr>mailto:ra.sethi@sap.com</vt:lpwstr>
      </vt:variant>
      <vt:variant>
        <vt:lpwstr/>
      </vt:variant>
      <vt:variant>
        <vt:i4>5439525</vt:i4>
      </vt:variant>
      <vt:variant>
        <vt:i4>54</vt:i4>
      </vt:variant>
      <vt:variant>
        <vt:i4>0</vt:i4>
      </vt:variant>
      <vt:variant>
        <vt:i4>5</vt:i4>
      </vt:variant>
      <vt:variant>
        <vt:lpwstr>mailto:ra.sethi@sap.com</vt:lpwstr>
      </vt:variant>
      <vt:variant>
        <vt:lpwstr/>
      </vt:variant>
      <vt:variant>
        <vt:i4>5439525</vt:i4>
      </vt:variant>
      <vt:variant>
        <vt:i4>51</vt:i4>
      </vt:variant>
      <vt:variant>
        <vt:i4>0</vt:i4>
      </vt:variant>
      <vt:variant>
        <vt:i4>5</vt:i4>
      </vt:variant>
      <vt:variant>
        <vt:lpwstr>mailto:ra.sethi@sap.com</vt:lpwstr>
      </vt:variant>
      <vt:variant>
        <vt:lpwstr/>
      </vt:variant>
      <vt:variant>
        <vt:i4>8257542</vt:i4>
      </vt:variant>
      <vt:variant>
        <vt:i4>48</vt:i4>
      </vt:variant>
      <vt:variant>
        <vt:i4>0</vt:i4>
      </vt:variant>
      <vt:variant>
        <vt:i4>5</vt:i4>
      </vt:variant>
      <vt:variant>
        <vt:lpwstr>mailto:vadym.zhernovoi@sap.com</vt:lpwstr>
      </vt:variant>
      <vt:variant>
        <vt:lpwstr/>
      </vt:variant>
      <vt:variant>
        <vt:i4>5439525</vt:i4>
      </vt:variant>
      <vt:variant>
        <vt:i4>45</vt:i4>
      </vt:variant>
      <vt:variant>
        <vt:i4>0</vt:i4>
      </vt:variant>
      <vt:variant>
        <vt:i4>5</vt:i4>
      </vt:variant>
      <vt:variant>
        <vt:lpwstr>mailto:ra.sethi@sap.com</vt:lpwstr>
      </vt:variant>
      <vt:variant>
        <vt:lpwstr/>
      </vt:variant>
      <vt:variant>
        <vt:i4>3014733</vt:i4>
      </vt:variant>
      <vt:variant>
        <vt:i4>42</vt:i4>
      </vt:variant>
      <vt:variant>
        <vt:i4>0</vt:i4>
      </vt:variant>
      <vt:variant>
        <vt:i4>5</vt:i4>
      </vt:variant>
      <vt:variant>
        <vt:lpwstr>mailto:bastian.steinert01@sap.com</vt:lpwstr>
      </vt:variant>
      <vt:variant>
        <vt:lpwstr/>
      </vt:variant>
      <vt:variant>
        <vt:i4>3014733</vt:i4>
      </vt:variant>
      <vt:variant>
        <vt:i4>39</vt:i4>
      </vt:variant>
      <vt:variant>
        <vt:i4>0</vt:i4>
      </vt:variant>
      <vt:variant>
        <vt:i4>5</vt:i4>
      </vt:variant>
      <vt:variant>
        <vt:lpwstr>mailto:bastian.steinert01@sap.com</vt:lpwstr>
      </vt:variant>
      <vt:variant>
        <vt:lpwstr/>
      </vt:variant>
      <vt:variant>
        <vt:i4>5439525</vt:i4>
      </vt:variant>
      <vt:variant>
        <vt:i4>36</vt:i4>
      </vt:variant>
      <vt:variant>
        <vt:i4>0</vt:i4>
      </vt:variant>
      <vt:variant>
        <vt:i4>5</vt:i4>
      </vt:variant>
      <vt:variant>
        <vt:lpwstr>mailto:ra.sethi@sap.com</vt:lpwstr>
      </vt:variant>
      <vt:variant>
        <vt:lpwstr/>
      </vt:variant>
      <vt:variant>
        <vt:i4>5439525</vt:i4>
      </vt:variant>
      <vt:variant>
        <vt:i4>33</vt:i4>
      </vt:variant>
      <vt:variant>
        <vt:i4>0</vt:i4>
      </vt:variant>
      <vt:variant>
        <vt:i4>5</vt:i4>
      </vt:variant>
      <vt:variant>
        <vt:lpwstr>mailto:ra.sethi@sap.com</vt:lpwstr>
      </vt:variant>
      <vt:variant>
        <vt:lpwstr/>
      </vt:variant>
      <vt:variant>
        <vt:i4>3014733</vt:i4>
      </vt:variant>
      <vt:variant>
        <vt:i4>30</vt:i4>
      </vt:variant>
      <vt:variant>
        <vt:i4>0</vt:i4>
      </vt:variant>
      <vt:variant>
        <vt:i4>5</vt:i4>
      </vt:variant>
      <vt:variant>
        <vt:lpwstr>mailto:bastian.steinert01@sap.com</vt:lpwstr>
      </vt:variant>
      <vt:variant>
        <vt:lpwstr/>
      </vt:variant>
      <vt:variant>
        <vt:i4>3014733</vt:i4>
      </vt:variant>
      <vt:variant>
        <vt:i4>27</vt:i4>
      </vt:variant>
      <vt:variant>
        <vt:i4>0</vt:i4>
      </vt:variant>
      <vt:variant>
        <vt:i4>5</vt:i4>
      </vt:variant>
      <vt:variant>
        <vt:lpwstr>mailto:bastian.steinert01@sap.com</vt:lpwstr>
      </vt:variant>
      <vt:variant>
        <vt:lpwstr/>
      </vt:variant>
      <vt:variant>
        <vt:i4>3014733</vt:i4>
      </vt:variant>
      <vt:variant>
        <vt:i4>24</vt:i4>
      </vt:variant>
      <vt:variant>
        <vt:i4>0</vt:i4>
      </vt:variant>
      <vt:variant>
        <vt:i4>5</vt:i4>
      </vt:variant>
      <vt:variant>
        <vt:lpwstr>mailto:bastian.steinert01@sap.com</vt:lpwstr>
      </vt:variant>
      <vt:variant>
        <vt:lpwstr/>
      </vt:variant>
      <vt:variant>
        <vt:i4>5439525</vt:i4>
      </vt:variant>
      <vt:variant>
        <vt:i4>21</vt:i4>
      </vt:variant>
      <vt:variant>
        <vt:i4>0</vt:i4>
      </vt:variant>
      <vt:variant>
        <vt:i4>5</vt:i4>
      </vt:variant>
      <vt:variant>
        <vt:lpwstr>mailto:ra.sethi@sap.com</vt:lpwstr>
      </vt:variant>
      <vt:variant>
        <vt:lpwstr/>
      </vt:variant>
      <vt:variant>
        <vt:i4>3014733</vt:i4>
      </vt:variant>
      <vt:variant>
        <vt:i4>18</vt:i4>
      </vt:variant>
      <vt:variant>
        <vt:i4>0</vt:i4>
      </vt:variant>
      <vt:variant>
        <vt:i4>5</vt:i4>
      </vt:variant>
      <vt:variant>
        <vt:lpwstr>mailto:bastian.steinert01@sap.com</vt:lpwstr>
      </vt:variant>
      <vt:variant>
        <vt:lpwstr/>
      </vt:variant>
      <vt:variant>
        <vt:i4>5439525</vt:i4>
      </vt:variant>
      <vt:variant>
        <vt:i4>15</vt:i4>
      </vt:variant>
      <vt:variant>
        <vt:i4>0</vt:i4>
      </vt:variant>
      <vt:variant>
        <vt:i4>5</vt:i4>
      </vt:variant>
      <vt:variant>
        <vt:lpwstr>mailto:ra.sethi@sap.com</vt:lpwstr>
      </vt:variant>
      <vt:variant>
        <vt:lpwstr/>
      </vt:variant>
      <vt:variant>
        <vt:i4>2228292</vt:i4>
      </vt:variant>
      <vt:variant>
        <vt:i4>12</vt:i4>
      </vt:variant>
      <vt:variant>
        <vt:i4>0</vt:i4>
      </vt:variant>
      <vt:variant>
        <vt:i4>5</vt:i4>
      </vt:variant>
      <vt:variant>
        <vt:lpwstr>mailto:alexandria.eskelsen@sap.com</vt:lpwstr>
      </vt:variant>
      <vt:variant>
        <vt:lpwstr/>
      </vt:variant>
      <vt:variant>
        <vt:i4>5832761</vt:i4>
      </vt:variant>
      <vt:variant>
        <vt:i4>9</vt:i4>
      </vt:variant>
      <vt:variant>
        <vt:i4>0</vt:i4>
      </vt:variant>
      <vt:variant>
        <vt:i4>5</vt:i4>
      </vt:variant>
      <vt:variant>
        <vt:lpwstr>mailto:sean.kask@sap.com</vt:lpwstr>
      </vt:variant>
      <vt:variant>
        <vt:lpwstr/>
      </vt:variant>
      <vt:variant>
        <vt:i4>5832761</vt:i4>
      </vt:variant>
      <vt:variant>
        <vt:i4>6</vt:i4>
      </vt:variant>
      <vt:variant>
        <vt:i4>0</vt:i4>
      </vt:variant>
      <vt:variant>
        <vt:i4>5</vt:i4>
      </vt:variant>
      <vt:variant>
        <vt:lpwstr>mailto:sean.kask@sap.com</vt:lpwstr>
      </vt:variant>
      <vt:variant>
        <vt:lpwstr/>
      </vt:variant>
      <vt:variant>
        <vt:i4>5832761</vt:i4>
      </vt:variant>
      <vt:variant>
        <vt:i4>3</vt:i4>
      </vt:variant>
      <vt:variant>
        <vt:i4>0</vt:i4>
      </vt:variant>
      <vt:variant>
        <vt:i4>5</vt:i4>
      </vt:variant>
      <vt:variant>
        <vt:lpwstr>mailto:sean.kask@sap.com</vt:lpwstr>
      </vt:variant>
      <vt:variant>
        <vt:lpwstr/>
      </vt:variant>
      <vt:variant>
        <vt:i4>2621518</vt:i4>
      </vt:variant>
      <vt:variant>
        <vt:i4>0</vt:i4>
      </vt:variant>
      <vt:variant>
        <vt:i4>0</vt:i4>
      </vt:variant>
      <vt:variant>
        <vt:i4>5</vt:i4>
      </vt:variant>
      <vt:variant>
        <vt:lpwstr>mailto:siddhartha.rao@sap.com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PavanKumar, PVN</dc:creator>
  <cp:keywords/>
  <dc:description/>
  <cp:lastModifiedBy>Porwal, Priyanka</cp:lastModifiedBy>
  <cp:revision>2</cp:revision>
  <cp:lastPrinted>2025-11-07T11:41:00Z</cp:lastPrinted>
  <dcterms:created xsi:type="dcterms:W3CDTF">2025-12-05T14:40:00Z</dcterms:created>
  <dcterms:modified xsi:type="dcterms:W3CDTF">2025-12-05T14:40:00Z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0x010100DF65EA8E8B270649A0EAEEFF2CEBEF74</vt:lpwstr>
  </property>
  <property fmtid="{D5CDD505-2E9C-101B-9397-08002B2CF9AE}" pid="3" name="docLang">
    <vt:lpwstr>en</vt:lpwstr>
  </property>
  <property fmtid="{D5CDD505-2E9C-101B-9397-08002B2CF9AE}" pid="4" name="MSIP_Label_e95f5746-cb28-4c20-affc-8ab5196f2ffa_Enabled">
    <vt:lpwstr>true</vt:lpwstr>
  </property>
  <property fmtid="{D5CDD505-2E9C-101B-9397-08002B2CF9AE}" pid="5" name="MSIP_Label_e95f5746-cb28-4c20-affc-8ab5196f2ffa_SetDate">
    <vt:lpwstr>2025-10-29T06:28:41Z</vt:lpwstr>
  </property>
  <property fmtid="{D5CDD505-2E9C-101B-9397-08002B2CF9AE}" pid="6" name="MSIP_Label_e95f5746-cb28-4c20-affc-8ab5196f2ffa_Method">
    <vt:lpwstr>Standard</vt:lpwstr>
  </property>
  <property fmtid="{D5CDD505-2E9C-101B-9397-08002B2CF9AE}" pid="7" name="MSIP_Label_e95f5746-cb28-4c20-affc-8ab5196f2ffa_Name">
    <vt:lpwstr>SAP Only (with Footer)</vt:lpwstr>
  </property>
  <property fmtid="{D5CDD505-2E9C-101B-9397-08002B2CF9AE}" pid="8" name="MSIP_Label_e95f5746-cb28-4c20-affc-8ab5196f2ffa_SiteId">
    <vt:lpwstr>42f7676c-f455-423c-82f6-dc2d99791af7</vt:lpwstr>
  </property>
  <property fmtid="{D5CDD505-2E9C-101B-9397-08002B2CF9AE}" pid="9" name="MSIP_Label_e95f5746-cb28-4c20-affc-8ab5196f2ffa_ActionId">
    <vt:lpwstr>5350997a-90ee-4585-b43f-829695f97f59</vt:lpwstr>
  </property>
  <property fmtid="{D5CDD505-2E9C-101B-9397-08002B2CF9AE}" pid="10" name="MSIP_Label_e95f5746-cb28-4c20-affc-8ab5196f2ffa_ContentBits">
    <vt:lpwstr>0</vt:lpwstr>
  </property>
</Properties>
</file>